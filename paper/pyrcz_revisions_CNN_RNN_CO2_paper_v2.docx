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2264A5" w14:textId="77777777" w:rsidR="0096722D" w:rsidRDefault="00BE2784">
      <w:pPr>
        <w:tabs>
          <w:tab w:val="left" w:pos="555"/>
        </w:tabs>
        <w:spacing w:before="4" w:line="435" w:lineRule="exact"/>
        <w:ind w:left="265"/>
        <w:rPr>
          <w:rFonts w:ascii="Times New Roman"/>
          <w:sz w:val="41"/>
        </w:rPr>
      </w:pPr>
      <w:r>
        <w:rPr>
          <w:rFonts w:ascii="Arial"/>
          <w:spacing w:val="-10"/>
          <w:sz w:val="10"/>
        </w:rPr>
        <w:t>1</w:t>
      </w:r>
      <w:r>
        <w:rPr>
          <w:rFonts w:ascii="Arial"/>
          <w:sz w:val="10"/>
        </w:rPr>
        <w:tab/>
      </w:r>
      <w:r>
        <w:rPr>
          <w:rFonts w:ascii="Times New Roman"/>
          <w:sz w:val="41"/>
        </w:rPr>
        <w:t>Stochastic</w:t>
      </w:r>
      <w:r>
        <w:rPr>
          <w:rFonts w:ascii="Times New Roman"/>
          <w:spacing w:val="1"/>
          <w:sz w:val="41"/>
        </w:rPr>
        <w:t xml:space="preserve"> </w:t>
      </w:r>
      <w:r>
        <w:rPr>
          <w:rFonts w:ascii="Times New Roman"/>
          <w:sz w:val="41"/>
        </w:rPr>
        <w:t>pix2vid:</w:t>
      </w:r>
      <w:r>
        <w:rPr>
          <w:rFonts w:ascii="Times New Roman"/>
          <w:spacing w:val="38"/>
          <w:sz w:val="41"/>
        </w:rPr>
        <w:t xml:space="preserve"> </w:t>
      </w:r>
      <w:r>
        <w:rPr>
          <w:rFonts w:ascii="Times New Roman"/>
          <w:sz w:val="41"/>
        </w:rPr>
        <w:t>A</w:t>
      </w:r>
      <w:r>
        <w:rPr>
          <w:rFonts w:ascii="Times New Roman"/>
          <w:spacing w:val="2"/>
          <w:sz w:val="41"/>
        </w:rPr>
        <w:t xml:space="preserve"> </w:t>
      </w:r>
      <w:r>
        <w:rPr>
          <w:rFonts w:ascii="Times New Roman"/>
          <w:sz w:val="41"/>
        </w:rPr>
        <w:t>new</w:t>
      </w:r>
      <w:r>
        <w:rPr>
          <w:rFonts w:ascii="Times New Roman"/>
          <w:spacing w:val="2"/>
          <w:sz w:val="41"/>
        </w:rPr>
        <w:t xml:space="preserve"> </w:t>
      </w:r>
      <w:r>
        <w:rPr>
          <w:rFonts w:ascii="Times New Roman"/>
          <w:sz w:val="41"/>
        </w:rPr>
        <w:t>spatiotemporal</w:t>
      </w:r>
      <w:r>
        <w:rPr>
          <w:rFonts w:ascii="Times New Roman"/>
          <w:spacing w:val="2"/>
          <w:sz w:val="41"/>
        </w:rPr>
        <w:t xml:space="preserve"> </w:t>
      </w:r>
      <w:r>
        <w:rPr>
          <w:rFonts w:ascii="Times New Roman"/>
          <w:sz w:val="41"/>
        </w:rPr>
        <w:t>deep</w:t>
      </w:r>
      <w:r>
        <w:rPr>
          <w:rFonts w:ascii="Times New Roman"/>
          <w:spacing w:val="2"/>
          <w:sz w:val="41"/>
        </w:rPr>
        <w:t xml:space="preserve"> </w:t>
      </w:r>
      <w:r>
        <w:rPr>
          <w:rFonts w:ascii="Times New Roman"/>
          <w:spacing w:val="-2"/>
          <w:sz w:val="41"/>
        </w:rPr>
        <w:t>learning</w:t>
      </w:r>
    </w:p>
    <w:p w14:paraId="357BB9ED" w14:textId="77777777" w:rsidR="0096722D" w:rsidRDefault="00BE2784">
      <w:pPr>
        <w:tabs>
          <w:tab w:val="left" w:pos="852"/>
        </w:tabs>
        <w:spacing w:line="414" w:lineRule="exact"/>
        <w:ind w:left="265"/>
        <w:rPr>
          <w:rFonts w:ascii="Adobe Jenson Pro"/>
          <w:sz w:val="41"/>
        </w:rPr>
      </w:pPr>
      <w:r>
        <w:rPr>
          <w:rFonts w:ascii="Arial"/>
          <w:spacing w:val="-10"/>
          <w:sz w:val="10"/>
        </w:rPr>
        <w:t>2</w:t>
      </w:r>
      <w:r>
        <w:rPr>
          <w:rFonts w:ascii="Arial"/>
          <w:sz w:val="10"/>
        </w:rPr>
        <w:tab/>
      </w:r>
      <w:proofErr w:type="gramStart"/>
      <w:r>
        <w:rPr>
          <w:rFonts w:ascii="Times New Roman"/>
          <w:spacing w:val="-2"/>
          <w:sz w:val="41"/>
        </w:rPr>
        <w:t>method</w:t>
      </w:r>
      <w:proofErr w:type="gramEnd"/>
      <w:r>
        <w:rPr>
          <w:rFonts w:ascii="Times New Roman"/>
          <w:spacing w:val="-13"/>
          <w:sz w:val="41"/>
        </w:rPr>
        <w:t xml:space="preserve"> </w:t>
      </w:r>
      <w:r>
        <w:rPr>
          <w:rFonts w:ascii="Times New Roman"/>
          <w:spacing w:val="-2"/>
          <w:sz w:val="41"/>
        </w:rPr>
        <w:t>for</w:t>
      </w:r>
      <w:r>
        <w:rPr>
          <w:rFonts w:ascii="Times New Roman"/>
          <w:spacing w:val="-13"/>
          <w:sz w:val="41"/>
        </w:rPr>
        <w:t xml:space="preserve"> </w:t>
      </w:r>
      <w:r>
        <w:rPr>
          <w:rFonts w:ascii="Times New Roman"/>
          <w:spacing w:val="-2"/>
          <w:sz w:val="41"/>
        </w:rPr>
        <w:t>image-to-video</w:t>
      </w:r>
      <w:r>
        <w:rPr>
          <w:rFonts w:ascii="Times New Roman"/>
          <w:spacing w:val="-13"/>
          <w:sz w:val="41"/>
        </w:rPr>
        <w:t xml:space="preserve"> </w:t>
      </w:r>
      <w:r>
        <w:rPr>
          <w:rFonts w:ascii="Times New Roman"/>
          <w:spacing w:val="-2"/>
          <w:sz w:val="41"/>
        </w:rPr>
        <w:t>synthesis</w:t>
      </w:r>
      <w:r>
        <w:rPr>
          <w:rFonts w:ascii="Times New Roman"/>
          <w:spacing w:val="-13"/>
          <w:sz w:val="41"/>
        </w:rPr>
        <w:t xml:space="preserve"> </w:t>
      </w:r>
      <w:r>
        <w:rPr>
          <w:rFonts w:ascii="Times New Roman"/>
          <w:spacing w:val="-2"/>
          <w:sz w:val="41"/>
        </w:rPr>
        <w:t>in</w:t>
      </w:r>
      <w:r>
        <w:rPr>
          <w:rFonts w:ascii="Times New Roman"/>
          <w:spacing w:val="-13"/>
          <w:sz w:val="41"/>
        </w:rPr>
        <w:t xml:space="preserve"> </w:t>
      </w:r>
      <w:r>
        <w:rPr>
          <w:rFonts w:ascii="Times New Roman"/>
          <w:spacing w:val="-2"/>
          <w:sz w:val="41"/>
        </w:rPr>
        <w:t>geologic</w:t>
      </w:r>
      <w:r>
        <w:rPr>
          <w:rFonts w:ascii="Times New Roman"/>
          <w:spacing w:val="-13"/>
          <w:sz w:val="41"/>
        </w:rPr>
        <w:t xml:space="preserve"> </w:t>
      </w:r>
      <w:r>
        <w:rPr>
          <w:rFonts w:ascii="Times New Roman"/>
          <w:spacing w:val="-5"/>
          <w:sz w:val="41"/>
        </w:rPr>
        <w:t>CO</w:t>
      </w:r>
      <w:r>
        <w:rPr>
          <w:rFonts w:ascii="Adobe Jenson Pro"/>
          <w:spacing w:val="-5"/>
          <w:sz w:val="41"/>
          <w:vertAlign w:val="subscript"/>
        </w:rPr>
        <w:t>2</w:t>
      </w:r>
    </w:p>
    <w:p w14:paraId="66988479" w14:textId="77777777" w:rsidR="0096722D" w:rsidRDefault="00BE2784">
      <w:pPr>
        <w:tabs>
          <w:tab w:val="left" w:pos="3686"/>
        </w:tabs>
        <w:spacing w:line="420" w:lineRule="exact"/>
        <w:ind w:left="265"/>
        <w:rPr>
          <w:rFonts w:ascii="Times New Roman"/>
          <w:sz w:val="41"/>
        </w:rPr>
      </w:pPr>
      <w:r>
        <w:rPr>
          <w:rFonts w:ascii="Arial"/>
          <w:spacing w:val="-10"/>
          <w:sz w:val="10"/>
        </w:rPr>
        <w:t>3</w:t>
      </w:r>
      <w:r>
        <w:rPr>
          <w:rFonts w:ascii="Arial"/>
          <w:sz w:val="10"/>
        </w:rPr>
        <w:tab/>
      </w:r>
      <w:r>
        <w:rPr>
          <w:rFonts w:ascii="Times New Roman"/>
          <w:sz w:val="41"/>
        </w:rPr>
        <w:t>storage</w:t>
      </w:r>
      <w:r>
        <w:rPr>
          <w:rFonts w:ascii="Times New Roman"/>
          <w:spacing w:val="10"/>
          <w:sz w:val="41"/>
        </w:rPr>
        <w:t xml:space="preserve"> </w:t>
      </w:r>
      <w:r>
        <w:rPr>
          <w:rFonts w:ascii="Times New Roman"/>
          <w:spacing w:val="-2"/>
          <w:sz w:val="41"/>
        </w:rPr>
        <w:t>prediction</w:t>
      </w:r>
    </w:p>
    <w:p w14:paraId="041F0BD3" w14:textId="77777777" w:rsidR="0096722D" w:rsidRDefault="0096722D">
      <w:pPr>
        <w:pStyle w:val="BodyText"/>
        <w:spacing w:before="117"/>
        <w:ind w:left="0"/>
        <w:rPr>
          <w:rFonts w:ascii="Times New Roman"/>
        </w:rPr>
      </w:pPr>
    </w:p>
    <w:p w14:paraId="3615466A" w14:textId="77777777" w:rsidR="0096722D" w:rsidRDefault="00BE2784">
      <w:pPr>
        <w:tabs>
          <w:tab w:val="left" w:pos="1742"/>
        </w:tabs>
        <w:ind w:left="265"/>
        <w:rPr>
          <w:rFonts w:ascii="Kepler Std Ext Subh" w:hAnsi="Kepler Std Ext Subh"/>
          <w:sz w:val="20"/>
        </w:rPr>
      </w:pPr>
      <w:r>
        <w:rPr>
          <w:rFonts w:ascii="Arial" w:hAnsi="Arial"/>
          <w:spacing w:val="-10"/>
          <w:sz w:val="10"/>
        </w:rPr>
        <w:t>4</w:t>
      </w:r>
      <w:r>
        <w:rPr>
          <w:rFonts w:ascii="Arial" w:hAnsi="Arial"/>
          <w:sz w:val="10"/>
        </w:rPr>
        <w:tab/>
      </w:r>
      <w:r>
        <w:rPr>
          <w:b/>
          <w:sz w:val="20"/>
        </w:rPr>
        <w:t>Misael</w:t>
      </w:r>
      <w:r>
        <w:rPr>
          <w:b/>
          <w:spacing w:val="-2"/>
          <w:sz w:val="20"/>
        </w:rPr>
        <w:t xml:space="preserve"> </w:t>
      </w:r>
      <w:r>
        <w:rPr>
          <w:b/>
          <w:sz w:val="20"/>
        </w:rPr>
        <w:t>M.</w:t>
      </w:r>
      <w:r>
        <w:rPr>
          <w:b/>
          <w:spacing w:val="-1"/>
          <w:sz w:val="20"/>
        </w:rPr>
        <w:t xml:space="preserve"> </w:t>
      </w:r>
      <w:r>
        <w:rPr>
          <w:b/>
          <w:sz w:val="20"/>
        </w:rPr>
        <w:t>Morales</w:t>
      </w:r>
      <w:r>
        <w:rPr>
          <w:rFonts w:ascii="Kepler Std Ext Subh" w:hAnsi="Kepler Std Ext Subh"/>
          <w:sz w:val="20"/>
          <w:vertAlign w:val="superscript"/>
        </w:rPr>
        <w:t>1</w:t>
      </w:r>
      <w:r>
        <w:rPr>
          <w:rFonts w:ascii="Meiryo UI" w:hAnsi="Meiryo UI"/>
          <w:i/>
          <w:sz w:val="20"/>
          <w:vertAlign w:val="superscript"/>
        </w:rPr>
        <w:t>∗</w:t>
      </w:r>
      <w:r>
        <w:rPr>
          <w:sz w:val="20"/>
        </w:rPr>
        <w:t>,</w:t>
      </w:r>
      <w:r>
        <w:rPr>
          <w:spacing w:val="-5"/>
          <w:sz w:val="20"/>
        </w:rPr>
        <w:t xml:space="preserve"> </w:t>
      </w:r>
      <w:r>
        <w:rPr>
          <w:b/>
          <w:sz w:val="20"/>
        </w:rPr>
        <w:t>Carlos</w:t>
      </w:r>
      <w:r>
        <w:rPr>
          <w:b/>
          <w:spacing w:val="-1"/>
          <w:sz w:val="20"/>
        </w:rPr>
        <w:t xml:space="preserve"> </w:t>
      </w:r>
      <w:r>
        <w:rPr>
          <w:b/>
          <w:sz w:val="20"/>
        </w:rPr>
        <w:t>Torres-Verdin</w:t>
      </w:r>
      <w:r>
        <w:rPr>
          <w:rFonts w:ascii="Kepler Std Ext Subh" w:hAnsi="Kepler Std Ext Subh"/>
          <w:sz w:val="20"/>
          <w:vertAlign w:val="superscript"/>
        </w:rPr>
        <w:t>1</w:t>
      </w:r>
      <w:r>
        <w:rPr>
          <w:i/>
          <w:sz w:val="20"/>
          <w:vertAlign w:val="superscript"/>
        </w:rPr>
        <w:t>,</w:t>
      </w:r>
      <w:r>
        <w:rPr>
          <w:rFonts w:ascii="Kepler Std Ext Subh" w:hAnsi="Kepler Std Ext Subh"/>
          <w:sz w:val="20"/>
          <w:vertAlign w:val="superscript"/>
        </w:rPr>
        <w:t>2</w:t>
      </w:r>
      <w:r>
        <w:rPr>
          <w:sz w:val="20"/>
        </w:rPr>
        <w:t>,</w:t>
      </w:r>
      <w:r>
        <w:rPr>
          <w:spacing w:val="-5"/>
          <w:sz w:val="20"/>
        </w:rPr>
        <w:t xml:space="preserve"> </w:t>
      </w:r>
      <w:r>
        <w:rPr>
          <w:sz w:val="20"/>
        </w:rPr>
        <w:t>and</w:t>
      </w:r>
      <w:r>
        <w:rPr>
          <w:spacing w:val="-5"/>
          <w:sz w:val="20"/>
        </w:rPr>
        <w:t xml:space="preserve"> </w:t>
      </w:r>
      <w:r>
        <w:rPr>
          <w:b/>
          <w:sz w:val="20"/>
        </w:rPr>
        <w:t>Michael</w:t>
      </w:r>
      <w:r>
        <w:rPr>
          <w:b/>
          <w:spacing w:val="-1"/>
          <w:sz w:val="20"/>
        </w:rPr>
        <w:t xml:space="preserve"> </w:t>
      </w:r>
      <w:r>
        <w:rPr>
          <w:b/>
          <w:sz w:val="20"/>
        </w:rPr>
        <w:t>J.</w:t>
      </w:r>
      <w:r>
        <w:rPr>
          <w:b/>
          <w:spacing w:val="-1"/>
          <w:sz w:val="20"/>
        </w:rPr>
        <w:t xml:space="preserve"> </w:t>
      </w:r>
      <w:r>
        <w:rPr>
          <w:b/>
          <w:spacing w:val="-2"/>
          <w:sz w:val="20"/>
        </w:rPr>
        <w:t>Pyrcz</w:t>
      </w:r>
      <w:r>
        <w:rPr>
          <w:rFonts w:ascii="Kepler Std Ext Subh" w:hAnsi="Kepler Std Ext Subh"/>
          <w:spacing w:val="-2"/>
          <w:sz w:val="20"/>
          <w:vertAlign w:val="superscript"/>
        </w:rPr>
        <w:t>1</w:t>
      </w:r>
      <w:r>
        <w:rPr>
          <w:i/>
          <w:spacing w:val="-2"/>
          <w:sz w:val="20"/>
          <w:vertAlign w:val="superscript"/>
        </w:rPr>
        <w:t>,</w:t>
      </w:r>
      <w:r>
        <w:rPr>
          <w:rFonts w:ascii="Kepler Std Ext Subh" w:hAnsi="Kepler Std Ext Subh"/>
          <w:spacing w:val="-2"/>
          <w:sz w:val="20"/>
          <w:vertAlign w:val="superscript"/>
        </w:rPr>
        <w:t>2</w:t>
      </w:r>
    </w:p>
    <w:p w14:paraId="693B2327" w14:textId="77777777" w:rsidR="0096722D" w:rsidRDefault="0096722D">
      <w:pPr>
        <w:pStyle w:val="BodyText"/>
        <w:spacing w:before="75"/>
        <w:ind w:left="0"/>
        <w:rPr>
          <w:rFonts w:ascii="Kepler Std Ext Subh"/>
        </w:rPr>
      </w:pPr>
    </w:p>
    <w:p w14:paraId="1CC0766C" w14:textId="77777777" w:rsidR="0096722D" w:rsidRDefault="00BE2784">
      <w:pPr>
        <w:pStyle w:val="BodyText"/>
        <w:spacing w:before="0"/>
        <w:ind w:left="265"/>
      </w:pPr>
      <w:proofErr w:type="gramStart"/>
      <w:r>
        <w:rPr>
          <w:rFonts w:ascii="Arial"/>
          <w:sz w:val="10"/>
        </w:rPr>
        <w:t>5</w:t>
      </w:r>
      <w:r>
        <w:rPr>
          <w:rFonts w:ascii="Arial"/>
          <w:spacing w:val="45"/>
          <w:sz w:val="10"/>
        </w:rPr>
        <w:t xml:space="preserve">  </w:t>
      </w:r>
      <w:r>
        <w:t>1</w:t>
      </w:r>
      <w:proofErr w:type="gramEnd"/>
      <w:r>
        <w:t>.</w:t>
      </w:r>
      <w:r>
        <w:rPr>
          <w:spacing w:val="17"/>
        </w:rPr>
        <w:t xml:space="preserve"> </w:t>
      </w:r>
      <w:r>
        <w:t>Hildebrand</w:t>
      </w:r>
      <w:r>
        <w:rPr>
          <w:spacing w:val="1"/>
        </w:rPr>
        <w:t xml:space="preserve"> </w:t>
      </w:r>
      <w:r>
        <w:t>Department</w:t>
      </w:r>
      <w:r>
        <w:rPr>
          <w:spacing w:val="1"/>
        </w:rPr>
        <w:t xml:space="preserve"> </w:t>
      </w:r>
      <w:r>
        <w:t>of</w:t>
      </w:r>
      <w:r>
        <w:rPr>
          <w:spacing w:val="1"/>
        </w:rPr>
        <w:t xml:space="preserve"> </w:t>
      </w:r>
      <w:r>
        <w:t>Petroleum and</w:t>
      </w:r>
      <w:r>
        <w:rPr>
          <w:spacing w:val="1"/>
        </w:rPr>
        <w:t xml:space="preserve"> </w:t>
      </w:r>
      <w:r>
        <w:t>Geosystems</w:t>
      </w:r>
      <w:r>
        <w:rPr>
          <w:spacing w:val="1"/>
        </w:rPr>
        <w:t xml:space="preserve"> </w:t>
      </w:r>
      <w:r>
        <w:t>Engineering,</w:t>
      </w:r>
      <w:r>
        <w:rPr>
          <w:spacing w:val="1"/>
        </w:rPr>
        <w:t xml:space="preserve"> </w:t>
      </w:r>
      <w:r>
        <w:t>The University</w:t>
      </w:r>
      <w:r>
        <w:rPr>
          <w:spacing w:val="1"/>
        </w:rPr>
        <w:t xml:space="preserve"> </w:t>
      </w:r>
      <w:r>
        <w:t>of</w:t>
      </w:r>
      <w:r>
        <w:rPr>
          <w:spacing w:val="1"/>
        </w:rPr>
        <w:t xml:space="preserve"> </w:t>
      </w:r>
      <w:r>
        <w:t>Texas</w:t>
      </w:r>
      <w:r>
        <w:rPr>
          <w:spacing w:val="1"/>
        </w:rPr>
        <w:t xml:space="preserve"> </w:t>
      </w:r>
      <w:r>
        <w:t>at</w:t>
      </w:r>
      <w:r>
        <w:rPr>
          <w:spacing w:val="1"/>
        </w:rPr>
        <w:t xml:space="preserve"> </w:t>
      </w:r>
      <w:r>
        <w:rPr>
          <w:spacing w:val="-2"/>
        </w:rPr>
        <w:t>Austin</w:t>
      </w:r>
    </w:p>
    <w:p w14:paraId="1E8BCC40" w14:textId="77777777" w:rsidR="0096722D" w:rsidRDefault="00BE2784">
      <w:pPr>
        <w:pStyle w:val="BodyText"/>
        <w:ind w:left="265"/>
      </w:pPr>
      <w:proofErr w:type="gramStart"/>
      <w:r>
        <w:rPr>
          <w:rFonts w:ascii="Arial"/>
          <w:sz w:val="10"/>
        </w:rPr>
        <w:t>6</w:t>
      </w:r>
      <w:r>
        <w:rPr>
          <w:rFonts w:ascii="Arial"/>
          <w:spacing w:val="48"/>
          <w:sz w:val="10"/>
        </w:rPr>
        <w:t xml:space="preserve">  </w:t>
      </w:r>
      <w:r>
        <w:t>2</w:t>
      </w:r>
      <w:proofErr w:type="gramEnd"/>
      <w:r>
        <w:t>.</w:t>
      </w:r>
      <w:r>
        <w:rPr>
          <w:spacing w:val="20"/>
        </w:rPr>
        <w:t xml:space="preserve"> </w:t>
      </w:r>
      <w:r>
        <w:t>Jackson</w:t>
      </w:r>
      <w:r>
        <w:rPr>
          <w:spacing w:val="3"/>
        </w:rPr>
        <w:t xml:space="preserve"> </w:t>
      </w:r>
      <w:r>
        <w:t>School</w:t>
      </w:r>
      <w:r>
        <w:rPr>
          <w:spacing w:val="2"/>
        </w:rPr>
        <w:t xml:space="preserve"> </w:t>
      </w:r>
      <w:r>
        <w:t>of</w:t>
      </w:r>
      <w:r>
        <w:rPr>
          <w:spacing w:val="3"/>
        </w:rPr>
        <w:t xml:space="preserve"> </w:t>
      </w:r>
      <w:r>
        <w:t>Geosciences,</w:t>
      </w:r>
      <w:r>
        <w:rPr>
          <w:spacing w:val="3"/>
        </w:rPr>
        <w:t xml:space="preserve"> </w:t>
      </w:r>
      <w:r>
        <w:t>The</w:t>
      </w:r>
      <w:r>
        <w:rPr>
          <w:spacing w:val="3"/>
        </w:rPr>
        <w:t xml:space="preserve"> </w:t>
      </w:r>
      <w:r>
        <w:t>University</w:t>
      </w:r>
      <w:r>
        <w:rPr>
          <w:spacing w:val="2"/>
        </w:rPr>
        <w:t xml:space="preserve"> </w:t>
      </w:r>
      <w:r>
        <w:t>of</w:t>
      </w:r>
      <w:r>
        <w:rPr>
          <w:spacing w:val="3"/>
        </w:rPr>
        <w:t xml:space="preserve"> </w:t>
      </w:r>
      <w:r>
        <w:t>Texas</w:t>
      </w:r>
      <w:r>
        <w:rPr>
          <w:spacing w:val="3"/>
        </w:rPr>
        <w:t xml:space="preserve"> </w:t>
      </w:r>
      <w:r>
        <w:t>at</w:t>
      </w:r>
      <w:r>
        <w:rPr>
          <w:spacing w:val="3"/>
        </w:rPr>
        <w:t xml:space="preserve"> </w:t>
      </w:r>
      <w:r>
        <w:rPr>
          <w:spacing w:val="-2"/>
        </w:rPr>
        <w:t>Austin</w:t>
      </w:r>
    </w:p>
    <w:p w14:paraId="742783DF" w14:textId="77777777" w:rsidR="0096722D" w:rsidRDefault="00BE2784">
      <w:pPr>
        <w:pStyle w:val="BodyText"/>
        <w:spacing w:before="145"/>
        <w:ind w:left="265"/>
        <w:rPr>
          <w:rFonts w:ascii="Palatino Linotype"/>
        </w:rPr>
      </w:pPr>
      <w:proofErr w:type="gramStart"/>
      <w:r>
        <w:rPr>
          <w:rFonts w:ascii="Arial"/>
          <w:sz w:val="10"/>
        </w:rPr>
        <w:t>7</w:t>
      </w:r>
      <w:r>
        <w:rPr>
          <w:rFonts w:ascii="Arial"/>
          <w:spacing w:val="45"/>
          <w:sz w:val="10"/>
        </w:rPr>
        <w:t xml:space="preserve">  </w:t>
      </w:r>
      <w:r>
        <w:t>*</w:t>
      </w:r>
      <w:proofErr w:type="gramEnd"/>
      <w:r>
        <w:t>Corresponding</w:t>
      </w:r>
      <w:r>
        <w:rPr>
          <w:spacing w:val="2"/>
        </w:rPr>
        <w:t xml:space="preserve"> </w:t>
      </w:r>
      <w:r>
        <w:t>author; email:</w:t>
      </w:r>
      <w:r>
        <w:rPr>
          <w:spacing w:val="17"/>
        </w:rPr>
        <w:t xml:space="preserve"> </w:t>
      </w:r>
      <w:hyperlink r:id="rId8">
        <w:r>
          <w:rPr>
            <w:rFonts w:ascii="Palatino Linotype"/>
            <w:color w:val="0000FF"/>
            <w:spacing w:val="-2"/>
          </w:rPr>
          <w:t>misaelmorales@utexas.edu</w:t>
        </w:r>
      </w:hyperlink>
    </w:p>
    <w:p w14:paraId="2AFAECF0" w14:textId="77777777" w:rsidR="0096722D" w:rsidRDefault="0096722D">
      <w:pPr>
        <w:pStyle w:val="BodyText"/>
        <w:spacing w:before="204"/>
        <w:ind w:left="0"/>
        <w:rPr>
          <w:rFonts w:ascii="Palatino Linotype"/>
          <w:sz w:val="28"/>
        </w:rPr>
      </w:pPr>
    </w:p>
    <w:p w14:paraId="77606E74" w14:textId="55D64618" w:rsidR="0096722D" w:rsidRDefault="00BE2784">
      <w:pPr>
        <w:ind w:left="265"/>
        <w:rPr>
          <w:b/>
          <w:sz w:val="28"/>
        </w:rPr>
      </w:pPr>
      <w:r>
        <w:rPr>
          <w:b/>
          <w:spacing w:val="-2"/>
          <w:sz w:val="28"/>
        </w:rPr>
        <w:t>Abstract</w:t>
      </w:r>
    </w:p>
    <w:p w14:paraId="497A4BFB" w14:textId="77777777" w:rsidR="0096722D" w:rsidRDefault="0096722D">
      <w:pPr>
        <w:pStyle w:val="BodyText"/>
        <w:spacing w:before="124"/>
        <w:ind w:left="0"/>
        <w:rPr>
          <w:b/>
        </w:rPr>
      </w:pPr>
    </w:p>
    <w:p w14:paraId="73C1AF20" w14:textId="184BF0AC" w:rsidR="0096722D" w:rsidRDefault="00BE2784" w:rsidP="0059430F">
      <w:pPr>
        <w:pStyle w:val="BodyText"/>
        <w:spacing w:before="0"/>
        <w:pPrChange w:id="0" w:author="Pyrcz, Michael" w:date="2023-09-16T10:18:00Z">
          <w:pPr>
            <w:pStyle w:val="BodyText"/>
            <w:spacing w:before="0"/>
            <w:ind w:left="265"/>
          </w:pPr>
        </w:pPrChange>
      </w:pPr>
      <w:r>
        <w:rPr>
          <w:spacing w:val="-2"/>
        </w:rPr>
        <w:t>Numerical</w:t>
      </w:r>
      <w:r>
        <w:rPr>
          <w:spacing w:val="-5"/>
        </w:rPr>
        <w:t xml:space="preserve"> </w:t>
      </w:r>
      <w:r>
        <w:rPr>
          <w:spacing w:val="-2"/>
        </w:rPr>
        <w:t>simulation</w:t>
      </w:r>
      <w:r>
        <w:rPr>
          <w:spacing w:val="-5"/>
        </w:rPr>
        <w:t xml:space="preserve"> </w:t>
      </w:r>
      <w:r>
        <w:rPr>
          <w:spacing w:val="-2"/>
        </w:rPr>
        <w:t>of</w:t>
      </w:r>
      <w:r>
        <w:rPr>
          <w:spacing w:val="-5"/>
        </w:rPr>
        <w:t xml:space="preserve"> </w:t>
      </w:r>
      <w:r>
        <w:rPr>
          <w:spacing w:val="-2"/>
        </w:rPr>
        <w:t>multiphase</w:t>
      </w:r>
      <w:r>
        <w:rPr>
          <w:spacing w:val="-5"/>
        </w:rPr>
        <w:t xml:space="preserve"> </w:t>
      </w:r>
      <w:r>
        <w:rPr>
          <w:spacing w:val="-2"/>
        </w:rPr>
        <w:t>flow</w:t>
      </w:r>
      <w:r>
        <w:rPr>
          <w:spacing w:val="-6"/>
        </w:rPr>
        <w:t xml:space="preserve"> </w:t>
      </w:r>
      <w:r>
        <w:rPr>
          <w:spacing w:val="-2"/>
        </w:rPr>
        <w:t>in</w:t>
      </w:r>
      <w:r>
        <w:rPr>
          <w:spacing w:val="-5"/>
        </w:rPr>
        <w:t xml:space="preserve"> </w:t>
      </w:r>
      <w:r>
        <w:rPr>
          <w:spacing w:val="-2"/>
        </w:rPr>
        <w:t>porous</w:t>
      </w:r>
      <w:r>
        <w:rPr>
          <w:spacing w:val="-5"/>
        </w:rPr>
        <w:t xml:space="preserve"> </w:t>
      </w:r>
      <w:r>
        <w:rPr>
          <w:spacing w:val="-2"/>
        </w:rPr>
        <w:t>media</w:t>
      </w:r>
      <w:r>
        <w:rPr>
          <w:spacing w:val="-5"/>
        </w:rPr>
        <w:t xml:space="preserve"> </w:t>
      </w:r>
      <w:r>
        <w:rPr>
          <w:spacing w:val="-2"/>
        </w:rPr>
        <w:t>is</w:t>
      </w:r>
      <w:r>
        <w:rPr>
          <w:spacing w:val="-5"/>
        </w:rPr>
        <w:t xml:space="preserve"> </w:t>
      </w:r>
      <w:r>
        <w:rPr>
          <w:spacing w:val="-2"/>
        </w:rPr>
        <w:t>an</w:t>
      </w:r>
      <w:r>
        <w:rPr>
          <w:spacing w:val="-5"/>
        </w:rPr>
        <w:t xml:space="preserve"> </w:t>
      </w:r>
      <w:r>
        <w:rPr>
          <w:spacing w:val="-2"/>
        </w:rPr>
        <w:t>important</w:t>
      </w:r>
      <w:r>
        <w:rPr>
          <w:spacing w:val="-5"/>
        </w:rPr>
        <w:t xml:space="preserve"> </w:t>
      </w:r>
      <w:r>
        <w:rPr>
          <w:spacing w:val="-2"/>
        </w:rPr>
        <w:t>step</w:t>
      </w:r>
      <w:r>
        <w:rPr>
          <w:spacing w:val="-5"/>
        </w:rPr>
        <w:t xml:space="preserve"> </w:t>
      </w:r>
      <w:r>
        <w:rPr>
          <w:spacing w:val="-2"/>
        </w:rPr>
        <w:t>in</w:t>
      </w:r>
      <w:r>
        <w:rPr>
          <w:spacing w:val="-5"/>
        </w:rPr>
        <w:t xml:space="preserve"> </w:t>
      </w:r>
      <w:r>
        <w:rPr>
          <w:spacing w:val="-2"/>
        </w:rPr>
        <w:t>understanding</w:t>
      </w:r>
      <w:r>
        <w:rPr>
          <w:spacing w:val="-6"/>
        </w:rPr>
        <w:t xml:space="preserve"> </w:t>
      </w:r>
      <w:r>
        <w:rPr>
          <w:spacing w:val="-2"/>
        </w:rPr>
        <w:t>the</w:t>
      </w:r>
      <w:r>
        <w:rPr>
          <w:spacing w:val="-5"/>
        </w:rPr>
        <w:t xml:space="preserve"> </w:t>
      </w:r>
      <w:r>
        <w:rPr>
          <w:spacing w:val="-2"/>
        </w:rPr>
        <w:t>dynamic</w:t>
      </w:r>
    </w:p>
    <w:p w14:paraId="686861BF" w14:textId="345CA3D1" w:rsidR="0096722D" w:rsidRDefault="00BE2784">
      <w:pPr>
        <w:pStyle w:val="BodyText"/>
        <w:ind w:left="209"/>
      </w:pPr>
      <w:r>
        <w:t>behavior</w:t>
      </w:r>
      <w:r>
        <w:rPr>
          <w:spacing w:val="-8"/>
        </w:rPr>
        <w:t xml:space="preserve"> </w:t>
      </w:r>
      <w:r>
        <w:t>of</w:t>
      </w:r>
      <w:r>
        <w:rPr>
          <w:spacing w:val="-10"/>
        </w:rPr>
        <w:t xml:space="preserve"> </w:t>
      </w:r>
      <w:r>
        <w:t>geologic</w:t>
      </w:r>
      <w:r>
        <w:rPr>
          <w:spacing w:val="-9"/>
        </w:rPr>
        <w:t xml:space="preserve"> </w:t>
      </w:r>
      <w:r>
        <w:t>CO</w:t>
      </w:r>
      <w:r>
        <w:rPr>
          <w:rFonts w:ascii="Kepler Std Ext Subh"/>
          <w:vertAlign w:val="subscript"/>
        </w:rPr>
        <w:t>2</w:t>
      </w:r>
      <w:r>
        <w:rPr>
          <w:rFonts w:ascii="Kepler Std Ext Subh"/>
          <w:spacing w:val="4"/>
        </w:rPr>
        <w:t xml:space="preserve"> </w:t>
      </w:r>
      <w:r>
        <w:t>storage</w:t>
      </w:r>
      <w:r>
        <w:rPr>
          <w:spacing w:val="-10"/>
        </w:rPr>
        <w:t xml:space="preserve"> </w:t>
      </w:r>
      <w:r>
        <w:t>(GCS).</w:t>
      </w:r>
      <w:r>
        <w:rPr>
          <w:spacing w:val="-9"/>
        </w:rPr>
        <w:t xml:space="preserve"> </w:t>
      </w:r>
      <w:r>
        <w:t>Scaling</w:t>
      </w:r>
      <w:r>
        <w:rPr>
          <w:spacing w:val="-9"/>
        </w:rPr>
        <w:t xml:space="preserve"> </w:t>
      </w:r>
      <w:r>
        <w:t>up</w:t>
      </w:r>
      <w:r>
        <w:rPr>
          <w:spacing w:val="-10"/>
        </w:rPr>
        <w:t xml:space="preserve"> </w:t>
      </w:r>
      <w:r>
        <w:t>GCS</w:t>
      </w:r>
      <w:r>
        <w:rPr>
          <w:spacing w:val="-9"/>
        </w:rPr>
        <w:t xml:space="preserve"> </w:t>
      </w:r>
      <w:r>
        <w:t>requires</w:t>
      </w:r>
      <w:r>
        <w:rPr>
          <w:spacing w:val="-10"/>
        </w:rPr>
        <w:t xml:space="preserve"> </w:t>
      </w:r>
      <w:r>
        <w:t>fast</w:t>
      </w:r>
      <w:r>
        <w:rPr>
          <w:spacing w:val="-9"/>
        </w:rPr>
        <w:t xml:space="preserve"> </w:t>
      </w:r>
      <w:r>
        <w:t>and</w:t>
      </w:r>
      <w:r>
        <w:rPr>
          <w:spacing w:val="-9"/>
        </w:rPr>
        <w:t xml:space="preserve"> </w:t>
      </w:r>
      <w:r>
        <w:t>accurate</w:t>
      </w:r>
      <w:r>
        <w:rPr>
          <w:spacing w:val="-10"/>
        </w:rPr>
        <w:t xml:space="preserve"> </w:t>
      </w:r>
      <w:r>
        <w:t>high-resolution</w:t>
      </w:r>
      <w:r>
        <w:rPr>
          <w:spacing w:val="-9"/>
        </w:rPr>
        <w:t xml:space="preserve"> </w:t>
      </w:r>
      <w:proofErr w:type="gramStart"/>
      <w:r>
        <w:rPr>
          <w:spacing w:val="-2"/>
        </w:rPr>
        <w:t>modeling</w:t>
      </w:r>
      <w:proofErr w:type="gramEnd"/>
    </w:p>
    <w:p w14:paraId="077AD7CC" w14:textId="61055EA4" w:rsidR="0096722D" w:rsidRDefault="00BE2784">
      <w:pPr>
        <w:pStyle w:val="BodyText"/>
        <w:spacing w:before="140"/>
        <w:ind w:left="209"/>
      </w:pPr>
      <w:r>
        <w:rPr>
          <w:spacing w:val="-2"/>
        </w:rPr>
        <w:t>of</w:t>
      </w:r>
      <w:r>
        <w:rPr>
          <w:spacing w:val="-4"/>
        </w:rPr>
        <w:t xml:space="preserve"> </w:t>
      </w:r>
      <w:r>
        <w:rPr>
          <w:spacing w:val="-2"/>
        </w:rPr>
        <w:t>the</w:t>
      </w:r>
      <w:r>
        <w:rPr>
          <w:spacing w:val="-4"/>
        </w:rPr>
        <w:t xml:space="preserve"> </w:t>
      </w:r>
      <w:r>
        <w:rPr>
          <w:spacing w:val="-2"/>
        </w:rPr>
        <w:t>storage</w:t>
      </w:r>
      <w:r>
        <w:rPr>
          <w:spacing w:val="-4"/>
        </w:rPr>
        <w:t xml:space="preserve"> </w:t>
      </w:r>
      <w:r>
        <w:rPr>
          <w:spacing w:val="-2"/>
        </w:rPr>
        <w:t>reservoir</w:t>
      </w:r>
      <w:r>
        <w:rPr>
          <w:spacing w:val="-3"/>
        </w:rPr>
        <w:t xml:space="preserve"> </w:t>
      </w:r>
      <w:r>
        <w:rPr>
          <w:spacing w:val="-2"/>
        </w:rPr>
        <w:t>pressure</w:t>
      </w:r>
      <w:r>
        <w:rPr>
          <w:spacing w:val="-4"/>
        </w:rPr>
        <w:t xml:space="preserve"> </w:t>
      </w:r>
      <w:r>
        <w:rPr>
          <w:spacing w:val="-2"/>
        </w:rPr>
        <w:t>and</w:t>
      </w:r>
      <w:r>
        <w:rPr>
          <w:spacing w:val="-4"/>
        </w:rPr>
        <w:t xml:space="preserve"> </w:t>
      </w:r>
      <w:r>
        <w:rPr>
          <w:spacing w:val="-2"/>
        </w:rPr>
        <w:t>saturation</w:t>
      </w:r>
      <w:r>
        <w:rPr>
          <w:spacing w:val="-3"/>
        </w:rPr>
        <w:t xml:space="preserve"> </w:t>
      </w:r>
      <w:r>
        <w:rPr>
          <w:spacing w:val="-2"/>
        </w:rPr>
        <w:t>plume</w:t>
      </w:r>
      <w:r>
        <w:rPr>
          <w:spacing w:val="-4"/>
        </w:rPr>
        <w:t xml:space="preserve"> </w:t>
      </w:r>
      <w:r>
        <w:rPr>
          <w:spacing w:val="-2"/>
        </w:rPr>
        <w:t>migration;</w:t>
      </w:r>
      <w:r>
        <w:rPr>
          <w:spacing w:val="-3"/>
        </w:rPr>
        <w:t xml:space="preserve"> </w:t>
      </w:r>
      <w:r>
        <w:rPr>
          <w:spacing w:val="-2"/>
        </w:rPr>
        <w:t>however,</w:t>
      </w:r>
      <w:r>
        <w:rPr>
          <w:spacing w:val="-3"/>
        </w:rPr>
        <w:t xml:space="preserve"> </w:t>
      </w:r>
      <w:r>
        <w:rPr>
          <w:spacing w:val="-2"/>
        </w:rPr>
        <w:t>such</w:t>
      </w:r>
      <w:r>
        <w:rPr>
          <w:spacing w:val="-3"/>
        </w:rPr>
        <w:t xml:space="preserve"> </w:t>
      </w:r>
      <w:r>
        <w:rPr>
          <w:spacing w:val="-2"/>
        </w:rPr>
        <w:t>modeling</w:t>
      </w:r>
      <w:r>
        <w:rPr>
          <w:spacing w:val="-4"/>
        </w:rPr>
        <w:t xml:space="preserve"> </w:t>
      </w:r>
      <w:r>
        <w:rPr>
          <w:spacing w:val="-2"/>
        </w:rPr>
        <w:t>is</w:t>
      </w:r>
      <w:r>
        <w:rPr>
          <w:spacing w:val="-4"/>
        </w:rPr>
        <w:t xml:space="preserve"> </w:t>
      </w:r>
      <w:r>
        <w:rPr>
          <w:spacing w:val="-2"/>
        </w:rPr>
        <w:t>challenging</w:t>
      </w:r>
      <w:r>
        <w:rPr>
          <w:spacing w:val="-3"/>
        </w:rPr>
        <w:t xml:space="preserve"> </w:t>
      </w:r>
      <w:proofErr w:type="gramStart"/>
      <w:r>
        <w:rPr>
          <w:spacing w:val="-5"/>
        </w:rPr>
        <w:t>due</w:t>
      </w:r>
      <w:proofErr w:type="gramEnd"/>
    </w:p>
    <w:p w14:paraId="0EB566CF" w14:textId="260CB1FD" w:rsidR="0096722D" w:rsidRDefault="00BE2784">
      <w:pPr>
        <w:pStyle w:val="BodyText"/>
        <w:ind w:left="209"/>
      </w:pPr>
      <w:r>
        <w:rPr>
          <w:spacing w:val="-2"/>
        </w:rPr>
        <w:t>t</w:t>
      </w:r>
      <w:r>
        <w:rPr>
          <w:spacing w:val="-2"/>
        </w:rPr>
        <w:t>o</w:t>
      </w:r>
      <w:r>
        <w:rPr>
          <w:spacing w:val="1"/>
        </w:rPr>
        <w:t xml:space="preserve"> </w:t>
      </w:r>
      <w:r>
        <w:rPr>
          <w:spacing w:val="-2"/>
        </w:rPr>
        <w:t>the</w:t>
      </w:r>
      <w:r>
        <w:rPr>
          <w:spacing w:val="2"/>
        </w:rPr>
        <w:t xml:space="preserve"> </w:t>
      </w:r>
      <w:r>
        <w:rPr>
          <w:spacing w:val="-2"/>
        </w:rPr>
        <w:t>high</w:t>
      </w:r>
      <w:r>
        <w:rPr>
          <w:spacing w:val="1"/>
        </w:rPr>
        <w:t xml:space="preserve"> </w:t>
      </w:r>
      <w:r>
        <w:rPr>
          <w:spacing w:val="-2"/>
        </w:rPr>
        <w:t>computational</w:t>
      </w:r>
      <w:r>
        <w:rPr>
          <w:spacing w:val="1"/>
        </w:rPr>
        <w:t xml:space="preserve"> </w:t>
      </w:r>
      <w:r>
        <w:rPr>
          <w:spacing w:val="-2"/>
        </w:rPr>
        <w:t>costs</w:t>
      </w:r>
      <w:r>
        <w:rPr>
          <w:spacing w:val="1"/>
        </w:rPr>
        <w:t xml:space="preserve"> </w:t>
      </w:r>
      <w:r>
        <w:rPr>
          <w:spacing w:val="-2"/>
        </w:rPr>
        <w:t>of</w:t>
      </w:r>
      <w:r>
        <w:rPr>
          <w:spacing w:val="1"/>
        </w:rPr>
        <w:t xml:space="preserve"> </w:t>
      </w:r>
      <w:r>
        <w:rPr>
          <w:spacing w:val="-2"/>
        </w:rPr>
        <w:t>traditional</w:t>
      </w:r>
      <w:r>
        <w:rPr>
          <w:spacing w:val="2"/>
        </w:rPr>
        <w:t xml:space="preserve"> </w:t>
      </w:r>
      <w:r>
        <w:rPr>
          <w:spacing w:val="-2"/>
        </w:rPr>
        <w:t>physics-based</w:t>
      </w:r>
      <w:r>
        <w:rPr>
          <w:spacing w:val="1"/>
        </w:rPr>
        <w:t xml:space="preserve"> </w:t>
      </w:r>
      <w:r>
        <w:rPr>
          <w:spacing w:val="-2"/>
        </w:rPr>
        <w:t>simulations.</w:t>
      </w:r>
      <w:r>
        <w:rPr>
          <w:spacing w:val="22"/>
        </w:rPr>
        <w:t xml:space="preserve"> </w:t>
      </w:r>
      <w:r>
        <w:rPr>
          <w:spacing w:val="-2"/>
        </w:rPr>
        <w:t>Deep</w:t>
      </w:r>
      <w:r>
        <w:rPr>
          <w:spacing w:val="2"/>
        </w:rPr>
        <w:t xml:space="preserve"> </w:t>
      </w:r>
      <w:r>
        <w:rPr>
          <w:spacing w:val="-2"/>
        </w:rPr>
        <w:t>learning</w:t>
      </w:r>
      <w:r>
        <w:rPr>
          <w:spacing w:val="1"/>
        </w:rPr>
        <w:t xml:space="preserve"> </w:t>
      </w:r>
      <w:r>
        <w:rPr>
          <w:spacing w:val="-2"/>
        </w:rPr>
        <w:t>models</w:t>
      </w:r>
      <w:r>
        <w:rPr>
          <w:spacing w:val="1"/>
        </w:rPr>
        <w:t xml:space="preserve"> </w:t>
      </w:r>
      <w:r>
        <w:rPr>
          <w:spacing w:val="-2"/>
        </w:rPr>
        <w:t>trained</w:t>
      </w:r>
      <w:r>
        <w:rPr>
          <w:spacing w:val="1"/>
        </w:rPr>
        <w:t xml:space="preserve"> </w:t>
      </w:r>
      <w:r>
        <w:rPr>
          <w:spacing w:val="-4"/>
        </w:rPr>
        <w:t>with</w:t>
      </w:r>
    </w:p>
    <w:p w14:paraId="6035C16E" w14:textId="50150CC7" w:rsidR="0096722D" w:rsidRDefault="00BE2784">
      <w:pPr>
        <w:pStyle w:val="BodyText"/>
        <w:ind w:left="209"/>
      </w:pPr>
      <w:r>
        <w:t>numerical</w:t>
      </w:r>
      <w:r>
        <w:rPr>
          <w:spacing w:val="3"/>
        </w:rPr>
        <w:t xml:space="preserve"> </w:t>
      </w:r>
      <w:r>
        <w:t>simulation</w:t>
      </w:r>
      <w:r>
        <w:rPr>
          <w:spacing w:val="3"/>
        </w:rPr>
        <w:t xml:space="preserve"> </w:t>
      </w:r>
      <w:r>
        <w:t>data</w:t>
      </w:r>
      <w:r>
        <w:rPr>
          <w:spacing w:val="2"/>
        </w:rPr>
        <w:t xml:space="preserve"> </w:t>
      </w:r>
      <w:r>
        <w:t>can</w:t>
      </w:r>
      <w:r>
        <w:rPr>
          <w:spacing w:val="3"/>
        </w:rPr>
        <w:t xml:space="preserve"> </w:t>
      </w:r>
      <w:r>
        <w:t>provide</w:t>
      </w:r>
      <w:r>
        <w:rPr>
          <w:spacing w:val="2"/>
        </w:rPr>
        <w:t xml:space="preserve"> </w:t>
      </w:r>
      <w:r>
        <w:t>a</w:t>
      </w:r>
      <w:r>
        <w:rPr>
          <w:spacing w:val="3"/>
        </w:rPr>
        <w:t xml:space="preserve"> </w:t>
      </w:r>
      <w:r>
        <w:t>fast</w:t>
      </w:r>
      <w:r>
        <w:rPr>
          <w:spacing w:val="3"/>
        </w:rPr>
        <w:t xml:space="preserve"> </w:t>
      </w:r>
      <w:r>
        <w:t>and</w:t>
      </w:r>
      <w:r>
        <w:rPr>
          <w:spacing w:val="2"/>
        </w:rPr>
        <w:t xml:space="preserve"> </w:t>
      </w:r>
      <w:r>
        <w:t>reliable</w:t>
      </w:r>
      <w:r>
        <w:rPr>
          <w:spacing w:val="3"/>
        </w:rPr>
        <w:t xml:space="preserve"> </w:t>
      </w:r>
      <w:r>
        <w:t>alternative</w:t>
      </w:r>
      <w:r>
        <w:rPr>
          <w:spacing w:val="2"/>
        </w:rPr>
        <w:t xml:space="preserve"> </w:t>
      </w:r>
      <w:r>
        <w:t>to</w:t>
      </w:r>
      <w:r>
        <w:rPr>
          <w:spacing w:val="3"/>
        </w:rPr>
        <w:t xml:space="preserve"> </w:t>
      </w:r>
      <w:r>
        <w:t>expensive</w:t>
      </w:r>
      <w:r>
        <w:rPr>
          <w:spacing w:val="2"/>
        </w:rPr>
        <w:t xml:space="preserve"> </w:t>
      </w:r>
      <w:r>
        <w:t>physics-based</w:t>
      </w:r>
      <w:r>
        <w:rPr>
          <w:spacing w:val="3"/>
        </w:rPr>
        <w:t xml:space="preserve"> </w:t>
      </w:r>
      <w:proofErr w:type="gramStart"/>
      <w:r>
        <w:rPr>
          <w:spacing w:val="-2"/>
        </w:rPr>
        <w:t>numerical</w:t>
      </w:r>
      <w:proofErr w:type="gramEnd"/>
    </w:p>
    <w:p w14:paraId="094A7593" w14:textId="4590E89B" w:rsidR="0096722D" w:rsidRDefault="00BE2784">
      <w:pPr>
        <w:pStyle w:val="BodyText"/>
        <w:spacing w:before="172"/>
        <w:ind w:left="209"/>
      </w:pPr>
      <w:r>
        <w:t>s</w:t>
      </w:r>
      <w:r>
        <w:t>imulations.</w:t>
      </w:r>
      <w:r>
        <w:rPr>
          <w:spacing w:val="25"/>
        </w:rPr>
        <w:t xml:space="preserve"> </w:t>
      </w:r>
      <w:r>
        <w:t>We p</w:t>
      </w:r>
      <w:ins w:id="1" w:author="Pyrcz, Michael" w:date="2023-09-16T10:18:00Z">
        <w:r w:rsidR="0059430F">
          <w:t>ropose</w:t>
        </w:r>
      </w:ins>
      <w:del w:id="2" w:author="Pyrcz, Michael" w:date="2023-09-16T10:18:00Z">
        <w:r w:rsidDel="0059430F">
          <w:delText>resent</w:delText>
        </w:r>
      </w:del>
      <w:r>
        <w:rPr>
          <w:spacing w:val="1"/>
        </w:rPr>
        <w:t xml:space="preserve"> </w:t>
      </w:r>
      <w:r>
        <w:t>a Stochastic</w:t>
      </w:r>
      <w:r>
        <w:rPr>
          <w:spacing w:val="1"/>
        </w:rPr>
        <w:t xml:space="preserve"> </w:t>
      </w:r>
      <w:r>
        <w:t>pix2vid</w:t>
      </w:r>
      <w:r>
        <w:rPr>
          <w:spacing w:val="1"/>
        </w:rPr>
        <w:t xml:space="preserve"> </w:t>
      </w:r>
      <w:r>
        <w:t>neural network</w:t>
      </w:r>
      <w:r>
        <w:rPr>
          <w:spacing w:val="1"/>
        </w:rPr>
        <w:t xml:space="preserve"> </w:t>
      </w:r>
      <w:r>
        <w:t>architecture</w:t>
      </w:r>
      <w:r>
        <w:rPr>
          <w:spacing w:val="1"/>
        </w:rPr>
        <w:t xml:space="preserve"> </w:t>
      </w:r>
      <w:r>
        <w:t>for solving</w:t>
      </w:r>
      <w:r>
        <w:rPr>
          <w:spacing w:val="1"/>
        </w:rPr>
        <w:t xml:space="preserve"> </w:t>
      </w:r>
      <w:r>
        <w:t>multiphase fluid</w:t>
      </w:r>
      <w:r>
        <w:rPr>
          <w:spacing w:val="1"/>
        </w:rPr>
        <w:t xml:space="preserve"> </w:t>
      </w:r>
      <w:proofErr w:type="gramStart"/>
      <w:r>
        <w:rPr>
          <w:spacing w:val="-4"/>
        </w:rPr>
        <w:t>flow</w:t>
      </w:r>
      <w:proofErr w:type="gramEnd"/>
    </w:p>
    <w:p w14:paraId="088D4F5D" w14:textId="2E68876C" w:rsidR="0096722D" w:rsidRDefault="00BE2784">
      <w:pPr>
        <w:pStyle w:val="BodyText"/>
        <w:ind w:left="209"/>
      </w:pPr>
      <w:r>
        <w:t>p</w:t>
      </w:r>
      <w:r>
        <w:t>roblems with</w:t>
      </w:r>
      <w:r>
        <w:rPr>
          <w:spacing w:val="-1"/>
        </w:rPr>
        <w:t xml:space="preserve"> </w:t>
      </w:r>
      <w:r>
        <w:t>superior</w:t>
      </w:r>
      <w:r>
        <w:rPr>
          <w:spacing w:val="-1"/>
        </w:rPr>
        <w:t xml:space="preserve"> </w:t>
      </w:r>
      <w:r>
        <w:t>speed, accuracy, and</w:t>
      </w:r>
      <w:r>
        <w:rPr>
          <w:spacing w:val="-1"/>
        </w:rPr>
        <w:t xml:space="preserve"> </w:t>
      </w:r>
      <w:r>
        <w:t>efficiency.</w:t>
      </w:r>
      <w:r>
        <w:rPr>
          <w:spacing w:val="19"/>
        </w:rPr>
        <w:t xml:space="preserve"> </w:t>
      </w:r>
      <w:r>
        <w:t>The</w:t>
      </w:r>
      <w:r>
        <w:rPr>
          <w:spacing w:val="-1"/>
        </w:rPr>
        <w:t xml:space="preserve"> </w:t>
      </w:r>
      <w:r>
        <w:t>Stochastic</w:t>
      </w:r>
      <w:r>
        <w:rPr>
          <w:spacing w:val="-1"/>
        </w:rPr>
        <w:t xml:space="preserve"> </w:t>
      </w:r>
      <w:r>
        <w:t>pix2vid</w:t>
      </w:r>
      <w:r>
        <w:rPr>
          <w:spacing w:val="-1"/>
        </w:rPr>
        <w:t xml:space="preserve"> </w:t>
      </w:r>
      <w:r>
        <w:t>model</w:t>
      </w:r>
      <w:r>
        <w:rPr>
          <w:spacing w:val="-1"/>
        </w:rPr>
        <w:t xml:space="preserve"> </w:t>
      </w:r>
      <w:r>
        <w:t>is</w:t>
      </w:r>
      <w:r>
        <w:rPr>
          <w:spacing w:val="-1"/>
        </w:rPr>
        <w:t xml:space="preserve"> </w:t>
      </w:r>
      <w:r>
        <w:t>designed</w:t>
      </w:r>
      <w:r>
        <w:rPr>
          <w:spacing w:val="-1"/>
        </w:rPr>
        <w:t xml:space="preserve"> </w:t>
      </w:r>
      <w:r>
        <w:t>based</w:t>
      </w:r>
      <w:r>
        <w:rPr>
          <w:spacing w:val="-1"/>
        </w:rPr>
        <w:t xml:space="preserve"> </w:t>
      </w:r>
      <w:r>
        <w:rPr>
          <w:spacing w:val="-5"/>
        </w:rPr>
        <w:t>on</w:t>
      </w:r>
    </w:p>
    <w:p w14:paraId="302A56C9" w14:textId="7B1FF49A" w:rsidR="0096722D" w:rsidRDefault="00BE2784">
      <w:pPr>
        <w:pStyle w:val="BodyText"/>
        <w:spacing w:before="172"/>
        <w:ind w:left="209"/>
      </w:pPr>
      <w:r>
        <w:rPr>
          <w:spacing w:val="-2"/>
        </w:rPr>
        <w:t>t</w:t>
      </w:r>
      <w:r>
        <w:rPr>
          <w:spacing w:val="-2"/>
        </w:rPr>
        <w:t>he principles</w:t>
      </w:r>
      <w:r>
        <w:rPr>
          <w:spacing w:val="-3"/>
        </w:rPr>
        <w:t xml:space="preserve"> </w:t>
      </w:r>
      <w:r>
        <w:rPr>
          <w:spacing w:val="-2"/>
        </w:rPr>
        <w:t>of computer vision and</w:t>
      </w:r>
      <w:r>
        <w:rPr>
          <w:spacing w:val="-3"/>
        </w:rPr>
        <w:t xml:space="preserve"> </w:t>
      </w:r>
      <w:r>
        <w:rPr>
          <w:spacing w:val="-2"/>
        </w:rPr>
        <w:t xml:space="preserve">video synthesis and </w:t>
      </w:r>
      <w:proofErr w:type="gramStart"/>
      <w:r>
        <w:rPr>
          <w:spacing w:val="-2"/>
        </w:rPr>
        <w:t>is</w:t>
      </w:r>
      <w:r>
        <w:rPr>
          <w:spacing w:val="-3"/>
        </w:rPr>
        <w:t xml:space="preserve"> </w:t>
      </w:r>
      <w:r>
        <w:rPr>
          <w:spacing w:val="-2"/>
        </w:rPr>
        <w:t>able to</w:t>
      </w:r>
      <w:proofErr w:type="gramEnd"/>
      <w:r>
        <w:rPr>
          <w:spacing w:val="-2"/>
        </w:rPr>
        <w:t xml:space="preserve"> generate dy</w:t>
      </w:r>
      <w:r>
        <w:rPr>
          <w:spacing w:val="-2"/>
        </w:rPr>
        <w:t>namic</w:t>
      </w:r>
      <w:r>
        <w:rPr>
          <w:spacing w:val="-3"/>
        </w:rPr>
        <w:t xml:space="preserve"> </w:t>
      </w:r>
      <w:r>
        <w:rPr>
          <w:spacing w:val="-2"/>
        </w:rPr>
        <w:t>spatiotemporal predic-</w:t>
      </w:r>
    </w:p>
    <w:p w14:paraId="6350391B" w14:textId="13F7A4E5" w:rsidR="0096722D" w:rsidRDefault="00BE2784">
      <w:pPr>
        <w:pStyle w:val="BodyText"/>
        <w:ind w:left="209"/>
      </w:pPr>
      <w:r>
        <w:t>t</w:t>
      </w:r>
      <w:r>
        <w:t>ions of</w:t>
      </w:r>
      <w:r>
        <w:rPr>
          <w:spacing w:val="-1"/>
        </w:rPr>
        <w:t xml:space="preserve"> </w:t>
      </w:r>
      <w:r>
        <w:t>fluid flow</w:t>
      </w:r>
      <w:r>
        <w:rPr>
          <w:spacing w:val="-1"/>
        </w:rPr>
        <w:t xml:space="preserve"> </w:t>
      </w:r>
      <w:r>
        <w:t>from</w:t>
      </w:r>
      <w:r>
        <w:rPr>
          <w:spacing w:val="-1"/>
        </w:rPr>
        <w:t xml:space="preserve"> </w:t>
      </w:r>
      <w:r>
        <w:t>static</w:t>
      </w:r>
      <w:r>
        <w:rPr>
          <w:spacing w:val="-1"/>
        </w:rPr>
        <w:t xml:space="preserve"> </w:t>
      </w:r>
      <w:r>
        <w:t>reservoir</w:t>
      </w:r>
      <w:r>
        <w:rPr>
          <w:spacing w:val="-1"/>
        </w:rPr>
        <w:t xml:space="preserve"> </w:t>
      </w:r>
      <w:r>
        <w:t>models,</w:t>
      </w:r>
      <w:r>
        <w:rPr>
          <w:spacing w:val="1"/>
        </w:rPr>
        <w:t xml:space="preserve"> </w:t>
      </w:r>
      <w:r>
        <w:t>closely</w:t>
      </w:r>
      <w:r>
        <w:rPr>
          <w:spacing w:val="-1"/>
        </w:rPr>
        <w:t xml:space="preserve"> </w:t>
      </w:r>
      <w:r>
        <w:t>mimicking</w:t>
      </w:r>
      <w:r>
        <w:rPr>
          <w:spacing w:val="-1"/>
        </w:rPr>
        <w:t xml:space="preserve"> </w:t>
      </w:r>
      <w:r>
        <w:t>the</w:t>
      </w:r>
      <w:r>
        <w:rPr>
          <w:spacing w:val="-1"/>
        </w:rPr>
        <w:t xml:space="preserve"> </w:t>
      </w:r>
      <w:r>
        <w:t>performance</w:t>
      </w:r>
      <w:r>
        <w:rPr>
          <w:spacing w:val="-1"/>
        </w:rPr>
        <w:t xml:space="preserve"> </w:t>
      </w:r>
      <w:r>
        <w:t>of</w:t>
      </w:r>
      <w:r>
        <w:rPr>
          <w:spacing w:val="-1"/>
        </w:rPr>
        <w:t xml:space="preserve"> </w:t>
      </w:r>
      <w:r>
        <w:t>traditional</w:t>
      </w:r>
      <w:r>
        <w:rPr>
          <w:spacing w:val="-1"/>
        </w:rPr>
        <w:t xml:space="preserve"> </w:t>
      </w:r>
      <w:r>
        <w:rPr>
          <w:spacing w:val="-2"/>
        </w:rPr>
        <w:t>numerical</w:t>
      </w:r>
    </w:p>
    <w:p w14:paraId="17ABA3B7" w14:textId="6650869C" w:rsidR="0096722D" w:rsidRDefault="00BE2784">
      <w:pPr>
        <w:pStyle w:val="BodyText"/>
        <w:ind w:left="209"/>
      </w:pPr>
      <w:r>
        <w:t>s</w:t>
      </w:r>
      <w:r>
        <w:t>imulation</w:t>
      </w:r>
      <w:r>
        <w:t>.</w:t>
      </w:r>
      <w:r>
        <w:rPr>
          <w:spacing w:val="10"/>
        </w:rPr>
        <w:t xml:space="preserve"> </w:t>
      </w:r>
      <w:r>
        <w:t>We</w:t>
      </w:r>
      <w:r>
        <w:rPr>
          <w:spacing w:val="-11"/>
        </w:rPr>
        <w:t xml:space="preserve"> </w:t>
      </w:r>
      <w:r>
        <w:t>apply</w:t>
      </w:r>
      <w:r>
        <w:rPr>
          <w:spacing w:val="-11"/>
        </w:rPr>
        <w:t xml:space="preserve"> </w:t>
      </w:r>
      <w:r>
        <w:t>the</w:t>
      </w:r>
      <w:r>
        <w:rPr>
          <w:spacing w:val="-11"/>
        </w:rPr>
        <w:t xml:space="preserve"> </w:t>
      </w:r>
      <w:r>
        <w:t>Stochastic</w:t>
      </w:r>
      <w:r>
        <w:rPr>
          <w:spacing w:val="-11"/>
        </w:rPr>
        <w:t xml:space="preserve"> </w:t>
      </w:r>
      <w:r>
        <w:t>pix2vid</w:t>
      </w:r>
      <w:r>
        <w:rPr>
          <w:spacing w:val="-11"/>
        </w:rPr>
        <w:t xml:space="preserve"> </w:t>
      </w:r>
      <w:r>
        <w:t>model</w:t>
      </w:r>
      <w:r>
        <w:rPr>
          <w:spacing w:val="-11"/>
        </w:rPr>
        <w:t xml:space="preserve"> </w:t>
      </w:r>
      <w:r>
        <w:t>to</w:t>
      </w:r>
      <w:r>
        <w:rPr>
          <w:spacing w:val="-11"/>
        </w:rPr>
        <w:t xml:space="preserve"> </w:t>
      </w:r>
      <w:r>
        <w:t>a</w:t>
      </w:r>
      <w:r>
        <w:rPr>
          <w:spacing w:val="-11"/>
        </w:rPr>
        <w:t xml:space="preserve"> </w:t>
      </w:r>
      <w:proofErr w:type="gramStart"/>
      <w:r>
        <w:t>highly-complex</w:t>
      </w:r>
      <w:proofErr w:type="gramEnd"/>
      <w:r>
        <w:rPr>
          <w:spacing w:val="-11"/>
        </w:rPr>
        <w:t xml:space="preserve"> </w:t>
      </w:r>
      <w:r>
        <w:t>CO</w:t>
      </w:r>
      <w:r>
        <w:rPr>
          <w:rFonts w:ascii="Kepler Std Ext Subh"/>
          <w:vertAlign w:val="subscript"/>
        </w:rPr>
        <w:t>2</w:t>
      </w:r>
      <w:r>
        <w:t>-water</w:t>
      </w:r>
      <w:r>
        <w:rPr>
          <w:spacing w:val="-11"/>
        </w:rPr>
        <w:t xml:space="preserve"> </w:t>
      </w:r>
      <w:r>
        <w:t>multiphase</w:t>
      </w:r>
      <w:r>
        <w:rPr>
          <w:spacing w:val="-11"/>
        </w:rPr>
        <w:t xml:space="preserve"> </w:t>
      </w:r>
      <w:r>
        <w:t>problem</w:t>
      </w:r>
      <w:r>
        <w:rPr>
          <w:spacing w:val="-11"/>
        </w:rPr>
        <w:t xml:space="preserve"> </w:t>
      </w:r>
      <w:r>
        <w:rPr>
          <w:spacing w:val="-4"/>
        </w:rPr>
        <w:t>with</w:t>
      </w:r>
    </w:p>
    <w:p w14:paraId="2EB47454" w14:textId="53F7A28D" w:rsidR="0096722D" w:rsidRDefault="00BE2784">
      <w:pPr>
        <w:pStyle w:val="BodyText"/>
        <w:spacing w:before="140"/>
        <w:ind w:left="209"/>
      </w:pPr>
      <w:r>
        <w:rPr>
          <w:spacing w:val="-2"/>
        </w:rPr>
        <w:t>a</w:t>
      </w:r>
      <w:r>
        <w:rPr>
          <w:spacing w:val="-4"/>
        </w:rPr>
        <w:t xml:space="preserve"> </w:t>
      </w:r>
      <w:r>
        <w:rPr>
          <w:spacing w:val="-2"/>
        </w:rPr>
        <w:t>wide range of</w:t>
      </w:r>
      <w:r>
        <w:rPr>
          <w:spacing w:val="-4"/>
        </w:rPr>
        <w:t xml:space="preserve"> </w:t>
      </w:r>
      <w:r>
        <w:rPr>
          <w:spacing w:val="-2"/>
        </w:rPr>
        <w:t>reservoir models</w:t>
      </w:r>
      <w:r>
        <w:rPr>
          <w:spacing w:val="-3"/>
        </w:rPr>
        <w:t xml:space="preserve"> </w:t>
      </w:r>
      <w:r>
        <w:rPr>
          <w:spacing w:val="-2"/>
        </w:rPr>
        <w:t>in</w:t>
      </w:r>
      <w:r>
        <w:rPr>
          <w:spacing w:val="-3"/>
        </w:rPr>
        <w:t xml:space="preserve"> </w:t>
      </w:r>
      <w:r>
        <w:rPr>
          <w:spacing w:val="-2"/>
        </w:rPr>
        <w:t>terms</w:t>
      </w:r>
      <w:r>
        <w:rPr>
          <w:spacing w:val="-3"/>
        </w:rPr>
        <w:t xml:space="preserve"> </w:t>
      </w:r>
      <w:r>
        <w:rPr>
          <w:spacing w:val="-2"/>
        </w:rPr>
        <w:t>of porosity</w:t>
      </w:r>
      <w:r>
        <w:rPr>
          <w:spacing w:val="-3"/>
        </w:rPr>
        <w:t xml:space="preserve"> </w:t>
      </w:r>
      <w:r>
        <w:rPr>
          <w:spacing w:val="-2"/>
        </w:rPr>
        <w:t>and</w:t>
      </w:r>
      <w:r>
        <w:rPr>
          <w:spacing w:val="-3"/>
        </w:rPr>
        <w:t xml:space="preserve"> </w:t>
      </w:r>
      <w:r>
        <w:rPr>
          <w:spacing w:val="-2"/>
        </w:rPr>
        <w:t>permeability</w:t>
      </w:r>
      <w:r>
        <w:rPr>
          <w:spacing w:val="-3"/>
        </w:rPr>
        <w:t xml:space="preserve"> </w:t>
      </w:r>
      <w:r>
        <w:rPr>
          <w:spacing w:val="-2"/>
        </w:rPr>
        <w:t>heterogeneity,</w:t>
      </w:r>
      <w:r>
        <w:rPr>
          <w:spacing w:val="-1"/>
        </w:rPr>
        <w:t xml:space="preserve"> </w:t>
      </w:r>
      <w:r>
        <w:rPr>
          <w:spacing w:val="-2"/>
        </w:rPr>
        <w:t>facies</w:t>
      </w:r>
      <w:r>
        <w:rPr>
          <w:spacing w:val="-4"/>
        </w:rPr>
        <w:t xml:space="preserve"> </w:t>
      </w:r>
      <w:r>
        <w:rPr>
          <w:spacing w:val="-2"/>
        </w:rPr>
        <w:t>distribution,</w:t>
      </w:r>
      <w:r>
        <w:rPr>
          <w:spacing w:val="-1"/>
        </w:rPr>
        <w:t xml:space="preserve"> </w:t>
      </w:r>
      <w:r>
        <w:rPr>
          <w:spacing w:val="-5"/>
        </w:rPr>
        <w:t>and</w:t>
      </w:r>
    </w:p>
    <w:p w14:paraId="5BDF93FB" w14:textId="5E23D403" w:rsidR="0096722D" w:rsidRDefault="00BE2784">
      <w:pPr>
        <w:pStyle w:val="BodyText"/>
        <w:ind w:left="209"/>
      </w:pPr>
      <w:r>
        <w:t>njection</w:t>
      </w:r>
      <w:r>
        <w:rPr>
          <w:spacing w:val="5"/>
        </w:rPr>
        <w:t xml:space="preserve"> </w:t>
      </w:r>
      <w:r>
        <w:t>configurations.</w:t>
      </w:r>
      <w:r>
        <w:rPr>
          <w:spacing w:val="33"/>
        </w:rPr>
        <w:t xml:space="preserve"> </w:t>
      </w:r>
      <w:r>
        <w:t>The</w:t>
      </w:r>
      <w:r>
        <w:rPr>
          <w:spacing w:val="4"/>
        </w:rPr>
        <w:t xml:space="preserve"> </w:t>
      </w:r>
      <w:r>
        <w:t>Stochastic</w:t>
      </w:r>
      <w:r>
        <w:rPr>
          <w:spacing w:val="4"/>
        </w:rPr>
        <w:t xml:space="preserve"> </w:t>
      </w:r>
      <w:r>
        <w:t>pix2vid</w:t>
      </w:r>
      <w:r>
        <w:rPr>
          <w:spacing w:val="4"/>
        </w:rPr>
        <w:t xml:space="preserve"> </w:t>
      </w:r>
      <w:r>
        <w:t>method</w:t>
      </w:r>
      <w:r>
        <w:rPr>
          <w:spacing w:val="4"/>
        </w:rPr>
        <w:t xml:space="preserve"> </w:t>
      </w:r>
      <w:r>
        <w:t>is</w:t>
      </w:r>
      <w:r>
        <w:rPr>
          <w:spacing w:val="4"/>
        </w:rPr>
        <w:t xml:space="preserve"> </w:t>
      </w:r>
      <w:r>
        <w:t>first-of-its-kind</w:t>
      </w:r>
      <w:r>
        <w:rPr>
          <w:spacing w:val="4"/>
        </w:rPr>
        <w:t xml:space="preserve"> </w:t>
      </w:r>
      <w:r>
        <w:t>in</w:t>
      </w:r>
      <w:r>
        <w:rPr>
          <w:spacing w:val="4"/>
        </w:rPr>
        <w:t xml:space="preserve"> </w:t>
      </w:r>
      <w:r>
        <w:t>static-to-dynamic</w:t>
      </w:r>
      <w:r>
        <w:rPr>
          <w:spacing w:val="4"/>
        </w:rPr>
        <w:t xml:space="preserve"> </w:t>
      </w:r>
      <w:proofErr w:type="gramStart"/>
      <w:r>
        <w:rPr>
          <w:spacing w:val="-2"/>
        </w:rPr>
        <w:t>prediction</w:t>
      </w:r>
      <w:proofErr w:type="gramEnd"/>
    </w:p>
    <w:p w14:paraId="2B3CD961" w14:textId="1F895A4C" w:rsidR="0096722D" w:rsidRDefault="00BE2784">
      <w:pPr>
        <w:pStyle w:val="BodyText"/>
        <w:ind w:left="209"/>
      </w:pPr>
      <w:r>
        <w:t>of</w:t>
      </w:r>
      <w:r>
        <w:rPr>
          <w:spacing w:val="-4"/>
        </w:rPr>
        <w:t xml:space="preserve"> </w:t>
      </w:r>
      <w:r>
        <w:t>reservoir</w:t>
      </w:r>
      <w:r>
        <w:rPr>
          <w:spacing w:val="-4"/>
        </w:rPr>
        <w:t xml:space="preserve"> </w:t>
      </w:r>
      <w:r>
        <w:t>behavior,</w:t>
      </w:r>
      <w:r>
        <w:rPr>
          <w:spacing w:val="-4"/>
        </w:rPr>
        <w:t xml:space="preserve"> </w:t>
      </w:r>
      <w:r>
        <w:t>where</w:t>
      </w:r>
      <w:r>
        <w:rPr>
          <w:spacing w:val="-4"/>
        </w:rPr>
        <w:t xml:space="preserve"> </w:t>
      </w:r>
      <w:r>
        <w:t>a</w:t>
      </w:r>
      <w:r>
        <w:rPr>
          <w:spacing w:val="-4"/>
        </w:rPr>
        <w:t xml:space="preserve"> </w:t>
      </w:r>
      <w:r>
        <w:t>single</w:t>
      </w:r>
      <w:r>
        <w:rPr>
          <w:spacing w:val="-4"/>
        </w:rPr>
        <w:t xml:space="preserve"> </w:t>
      </w:r>
      <w:r>
        <w:t>static</w:t>
      </w:r>
      <w:r>
        <w:rPr>
          <w:spacing w:val="-5"/>
        </w:rPr>
        <w:t xml:space="preserve"> </w:t>
      </w:r>
      <w:r>
        <w:t>input</w:t>
      </w:r>
      <w:r>
        <w:rPr>
          <w:spacing w:val="-4"/>
        </w:rPr>
        <w:t xml:space="preserve"> </w:t>
      </w:r>
      <w:r>
        <w:t>is</w:t>
      </w:r>
      <w:r>
        <w:rPr>
          <w:spacing w:val="-4"/>
        </w:rPr>
        <w:t xml:space="preserve"> </w:t>
      </w:r>
      <w:r>
        <w:t>mapped</w:t>
      </w:r>
      <w:r>
        <w:rPr>
          <w:spacing w:val="-5"/>
        </w:rPr>
        <w:t xml:space="preserve"> </w:t>
      </w:r>
      <w:r>
        <w:t>to</w:t>
      </w:r>
      <w:r>
        <w:rPr>
          <w:spacing w:val="-4"/>
        </w:rPr>
        <w:t xml:space="preserve"> </w:t>
      </w:r>
      <w:r>
        <w:t>its</w:t>
      </w:r>
      <w:r>
        <w:rPr>
          <w:spacing w:val="-4"/>
        </w:rPr>
        <w:t xml:space="preserve"> </w:t>
      </w:r>
      <w:r>
        <w:t>dynamic</w:t>
      </w:r>
      <w:r>
        <w:rPr>
          <w:spacing w:val="-4"/>
        </w:rPr>
        <w:t xml:space="preserve"> </w:t>
      </w:r>
      <w:r>
        <w:t>response.</w:t>
      </w:r>
      <w:r>
        <w:rPr>
          <w:spacing w:val="14"/>
        </w:rPr>
        <w:t xml:space="preserve"> </w:t>
      </w:r>
      <w:r>
        <w:t>The</w:t>
      </w:r>
      <w:r>
        <w:rPr>
          <w:spacing w:val="-4"/>
        </w:rPr>
        <w:t xml:space="preserve"> </w:t>
      </w:r>
      <w:r>
        <w:t>Stochastic</w:t>
      </w:r>
      <w:r>
        <w:rPr>
          <w:spacing w:val="-4"/>
        </w:rPr>
        <w:t xml:space="preserve"> </w:t>
      </w:r>
      <w:r>
        <w:rPr>
          <w:spacing w:val="-2"/>
        </w:rPr>
        <w:t>pix2vid</w:t>
      </w:r>
    </w:p>
    <w:p w14:paraId="586C25DE" w14:textId="7359DBF7" w:rsidR="0096722D" w:rsidRDefault="00BE2784">
      <w:pPr>
        <w:pStyle w:val="BodyText"/>
        <w:spacing w:before="172"/>
        <w:ind w:left="209"/>
      </w:pPr>
      <w:r>
        <w:rPr>
          <w:spacing w:val="-2"/>
        </w:rPr>
        <w:t>method</w:t>
      </w:r>
      <w:r>
        <w:rPr>
          <w:spacing w:val="-1"/>
        </w:rPr>
        <w:t xml:space="preserve"> </w:t>
      </w:r>
      <w:r>
        <w:rPr>
          <w:spacing w:val="-2"/>
        </w:rPr>
        <w:t>provides</w:t>
      </w:r>
      <w:r>
        <w:rPr>
          <w:spacing w:val="-1"/>
        </w:rPr>
        <w:t xml:space="preserve"> </w:t>
      </w:r>
      <w:r>
        <w:rPr>
          <w:spacing w:val="-2"/>
        </w:rPr>
        <w:t>superior performance</w:t>
      </w:r>
      <w:r>
        <w:rPr>
          <w:spacing w:val="-1"/>
        </w:rPr>
        <w:t xml:space="preserve"> </w:t>
      </w:r>
      <w:r>
        <w:rPr>
          <w:spacing w:val="-2"/>
        </w:rPr>
        <w:t>in</w:t>
      </w:r>
      <w:r>
        <w:rPr>
          <w:spacing w:val="-1"/>
        </w:rPr>
        <w:t xml:space="preserve"> </w:t>
      </w:r>
      <w:r>
        <w:rPr>
          <w:spacing w:val="-2"/>
        </w:rPr>
        <w:t>highly</w:t>
      </w:r>
      <w:r>
        <w:rPr>
          <w:spacing w:val="-1"/>
        </w:rPr>
        <w:t xml:space="preserve"> </w:t>
      </w:r>
      <w:r>
        <w:rPr>
          <w:spacing w:val="-2"/>
        </w:rPr>
        <w:t>heterogeneous geologic</w:t>
      </w:r>
      <w:r>
        <w:rPr>
          <w:spacing w:val="-1"/>
        </w:rPr>
        <w:t xml:space="preserve"> </w:t>
      </w:r>
      <w:r>
        <w:rPr>
          <w:spacing w:val="-2"/>
        </w:rPr>
        <w:t>formations</w:t>
      </w:r>
      <w:r>
        <w:rPr>
          <w:spacing w:val="-1"/>
        </w:rPr>
        <w:t xml:space="preserve"> </w:t>
      </w:r>
      <w:r>
        <w:rPr>
          <w:spacing w:val="-2"/>
        </w:rPr>
        <w:t>and complex</w:t>
      </w:r>
      <w:r>
        <w:rPr>
          <w:spacing w:val="-1"/>
        </w:rPr>
        <w:t xml:space="preserve"> </w:t>
      </w:r>
      <w:proofErr w:type="gramStart"/>
      <w:r>
        <w:rPr>
          <w:spacing w:val="-2"/>
        </w:rPr>
        <w:t>estimation</w:t>
      </w:r>
      <w:proofErr w:type="gramEnd"/>
    </w:p>
    <w:p w14:paraId="47F5A85D" w14:textId="59588213" w:rsidR="0096722D" w:rsidRDefault="00BE2784">
      <w:pPr>
        <w:pStyle w:val="BodyText"/>
        <w:ind w:left="209"/>
      </w:pPr>
      <w:r>
        <w:rPr>
          <w:spacing w:val="-2"/>
        </w:rPr>
        <w:t>such</w:t>
      </w:r>
      <w:r>
        <w:rPr>
          <w:spacing w:val="-5"/>
        </w:rPr>
        <w:t xml:space="preserve"> </w:t>
      </w:r>
      <w:r>
        <w:rPr>
          <w:spacing w:val="-2"/>
        </w:rPr>
        <w:t>as</w:t>
      </w:r>
      <w:r>
        <w:rPr>
          <w:spacing w:val="-7"/>
        </w:rPr>
        <w:t xml:space="preserve"> </w:t>
      </w:r>
      <w:r>
        <w:rPr>
          <w:spacing w:val="-2"/>
        </w:rPr>
        <w:t>CO</w:t>
      </w:r>
      <w:r>
        <w:rPr>
          <w:rFonts w:ascii="Kepler Std Ext Subh"/>
          <w:spacing w:val="-2"/>
          <w:vertAlign w:val="subscript"/>
        </w:rPr>
        <w:t>2</w:t>
      </w:r>
      <w:r>
        <w:rPr>
          <w:rFonts w:ascii="Kepler Std Ext Subh"/>
          <w:spacing w:val="8"/>
        </w:rPr>
        <w:t xml:space="preserve"> </w:t>
      </w:r>
      <w:r>
        <w:rPr>
          <w:spacing w:val="-2"/>
        </w:rPr>
        <w:t>saturation</w:t>
      </w:r>
      <w:r>
        <w:rPr>
          <w:spacing w:val="-6"/>
        </w:rPr>
        <w:t xml:space="preserve"> </w:t>
      </w:r>
      <w:r>
        <w:rPr>
          <w:spacing w:val="-2"/>
        </w:rPr>
        <w:t>and</w:t>
      </w:r>
      <w:r>
        <w:rPr>
          <w:spacing w:val="-5"/>
        </w:rPr>
        <w:t xml:space="preserve"> </w:t>
      </w:r>
      <w:r>
        <w:rPr>
          <w:spacing w:val="-2"/>
        </w:rPr>
        <w:t>pressure</w:t>
      </w:r>
      <w:r>
        <w:rPr>
          <w:spacing w:val="-6"/>
        </w:rPr>
        <w:t xml:space="preserve"> </w:t>
      </w:r>
      <w:r>
        <w:rPr>
          <w:spacing w:val="-2"/>
        </w:rPr>
        <w:t>buildup</w:t>
      </w:r>
      <w:r>
        <w:rPr>
          <w:spacing w:val="-5"/>
        </w:rPr>
        <w:t xml:space="preserve"> </w:t>
      </w:r>
      <w:r>
        <w:rPr>
          <w:spacing w:val="-2"/>
        </w:rPr>
        <w:t>plume</w:t>
      </w:r>
      <w:r>
        <w:rPr>
          <w:spacing w:val="-7"/>
        </w:rPr>
        <w:t xml:space="preserve"> </w:t>
      </w:r>
      <w:r>
        <w:rPr>
          <w:spacing w:val="-2"/>
        </w:rPr>
        <w:t>determination.</w:t>
      </w:r>
      <w:r>
        <w:rPr>
          <w:spacing w:val="22"/>
        </w:rPr>
        <w:t xml:space="preserve"> </w:t>
      </w:r>
      <w:r>
        <w:rPr>
          <w:spacing w:val="-2"/>
        </w:rPr>
        <w:t>The</w:t>
      </w:r>
      <w:r>
        <w:rPr>
          <w:spacing w:val="-6"/>
        </w:rPr>
        <w:t xml:space="preserve"> </w:t>
      </w:r>
      <w:r>
        <w:rPr>
          <w:spacing w:val="-2"/>
        </w:rPr>
        <w:t>trained</w:t>
      </w:r>
      <w:r>
        <w:rPr>
          <w:spacing w:val="-6"/>
        </w:rPr>
        <w:t xml:space="preserve"> </w:t>
      </w:r>
      <w:r>
        <w:rPr>
          <w:spacing w:val="-2"/>
        </w:rPr>
        <w:t>model</w:t>
      </w:r>
      <w:r>
        <w:rPr>
          <w:spacing w:val="-5"/>
        </w:rPr>
        <w:t xml:space="preserve"> </w:t>
      </w:r>
      <w:r>
        <w:rPr>
          <w:spacing w:val="-2"/>
        </w:rPr>
        <w:t>can</w:t>
      </w:r>
      <w:r>
        <w:rPr>
          <w:spacing w:val="-6"/>
        </w:rPr>
        <w:t xml:space="preserve"> </w:t>
      </w:r>
      <w:r>
        <w:rPr>
          <w:spacing w:val="-2"/>
        </w:rPr>
        <w:t>serve</w:t>
      </w:r>
      <w:r>
        <w:rPr>
          <w:spacing w:val="-6"/>
        </w:rPr>
        <w:t xml:space="preserve"> </w:t>
      </w:r>
      <w:r>
        <w:rPr>
          <w:spacing w:val="-2"/>
        </w:rPr>
        <w:t>as</w:t>
      </w:r>
      <w:r>
        <w:rPr>
          <w:spacing w:val="-6"/>
        </w:rPr>
        <w:t xml:space="preserve"> </w:t>
      </w:r>
      <w:r>
        <w:rPr>
          <w:spacing w:val="-2"/>
        </w:rPr>
        <w:t>a</w:t>
      </w:r>
      <w:r>
        <w:rPr>
          <w:spacing w:val="-6"/>
        </w:rPr>
        <w:t xml:space="preserve"> </w:t>
      </w:r>
      <w:r>
        <w:rPr>
          <w:spacing w:val="-2"/>
        </w:rPr>
        <w:t>general-</w:t>
      </w:r>
    </w:p>
    <w:p w14:paraId="3648D526" w14:textId="3382E9BF" w:rsidR="0096722D" w:rsidRDefault="00BE2784">
      <w:pPr>
        <w:pStyle w:val="BodyText"/>
        <w:spacing w:before="140"/>
        <w:ind w:left="209"/>
      </w:pPr>
      <w:r>
        <w:rPr>
          <w:spacing w:val="-2"/>
        </w:rPr>
        <w:t>purpose,</w:t>
      </w:r>
      <w:r>
        <w:rPr>
          <w:spacing w:val="13"/>
        </w:rPr>
        <w:t xml:space="preserve"> </w:t>
      </w:r>
      <w:r>
        <w:rPr>
          <w:spacing w:val="-2"/>
        </w:rPr>
        <w:t>static-to-dynamic</w:t>
      </w:r>
      <w:r>
        <w:rPr>
          <w:spacing w:val="12"/>
        </w:rPr>
        <w:t xml:space="preserve"> </w:t>
      </w:r>
      <w:r>
        <w:rPr>
          <w:spacing w:val="-2"/>
        </w:rPr>
        <w:t>(image-to-video)</w:t>
      </w:r>
      <w:r>
        <w:rPr>
          <w:spacing w:val="11"/>
        </w:rPr>
        <w:t xml:space="preserve"> </w:t>
      </w:r>
      <w:r>
        <w:rPr>
          <w:spacing w:val="-2"/>
        </w:rPr>
        <w:t>alternative</w:t>
      </w:r>
      <w:r>
        <w:rPr>
          <w:spacing w:val="12"/>
        </w:rPr>
        <w:t xml:space="preserve"> </w:t>
      </w:r>
      <w:r>
        <w:rPr>
          <w:spacing w:val="-2"/>
        </w:rPr>
        <w:t>to</w:t>
      </w:r>
      <w:r>
        <w:rPr>
          <w:spacing w:val="12"/>
        </w:rPr>
        <w:t xml:space="preserve"> </w:t>
      </w:r>
      <w:r>
        <w:rPr>
          <w:spacing w:val="-2"/>
        </w:rPr>
        <w:t>traditional</w:t>
      </w:r>
      <w:r>
        <w:rPr>
          <w:spacing w:val="11"/>
        </w:rPr>
        <w:t xml:space="preserve"> </w:t>
      </w:r>
      <w:r>
        <w:rPr>
          <w:spacing w:val="-2"/>
        </w:rPr>
        <w:t>numerical</w:t>
      </w:r>
      <w:r>
        <w:rPr>
          <w:spacing w:val="12"/>
        </w:rPr>
        <w:t xml:space="preserve"> </w:t>
      </w:r>
      <w:r>
        <w:rPr>
          <w:spacing w:val="-2"/>
        </w:rPr>
        <w:t>reservoir</w:t>
      </w:r>
      <w:r>
        <w:rPr>
          <w:spacing w:val="11"/>
        </w:rPr>
        <w:t xml:space="preserve"> </w:t>
      </w:r>
      <w:r>
        <w:rPr>
          <w:spacing w:val="-2"/>
        </w:rPr>
        <w:t>simulation</w:t>
      </w:r>
      <w:r>
        <w:rPr>
          <w:spacing w:val="12"/>
        </w:rPr>
        <w:t xml:space="preserve"> </w:t>
      </w:r>
      <w:r>
        <w:rPr>
          <w:spacing w:val="-2"/>
        </w:rPr>
        <w:t>of</w:t>
      </w:r>
      <w:r>
        <w:rPr>
          <w:spacing w:val="12"/>
        </w:rPr>
        <w:t xml:space="preserve"> </w:t>
      </w:r>
      <w:r>
        <w:rPr>
          <w:spacing w:val="-5"/>
        </w:rPr>
        <w:t>2D</w:t>
      </w:r>
    </w:p>
    <w:p w14:paraId="2325D2B8" w14:textId="404E0BDE" w:rsidR="0096722D" w:rsidRDefault="00BE2784">
      <w:pPr>
        <w:pStyle w:val="BodyText"/>
        <w:spacing w:before="108"/>
        <w:ind w:left="209"/>
      </w:pPr>
      <w:r>
        <w:t>CO</w:t>
      </w:r>
      <w:r>
        <w:rPr>
          <w:rFonts w:ascii="Kepler Std Ext Subh" w:hAnsi="Kepler Std Ext Subh"/>
          <w:vertAlign w:val="subscript"/>
        </w:rPr>
        <w:t>2</w:t>
      </w:r>
      <w:r>
        <w:rPr>
          <w:rFonts w:ascii="Kepler Std Ext Subh" w:hAnsi="Kepler Std Ext Subh"/>
          <w:spacing w:val="12"/>
        </w:rPr>
        <w:t xml:space="preserve"> </w:t>
      </w:r>
      <w:r>
        <w:t>injection</w:t>
      </w:r>
      <w:r>
        <w:rPr>
          <w:spacing w:val="-2"/>
        </w:rPr>
        <w:t xml:space="preserve"> </w:t>
      </w:r>
      <w:r>
        <w:t>problems</w:t>
      </w:r>
      <w:r>
        <w:rPr>
          <w:spacing w:val="-1"/>
        </w:rPr>
        <w:t xml:space="preserve"> </w:t>
      </w:r>
      <w:r>
        <w:t>with</w:t>
      </w:r>
      <w:r>
        <w:rPr>
          <w:spacing w:val="-2"/>
        </w:rPr>
        <w:t xml:space="preserve"> </w:t>
      </w:r>
      <w:r>
        <w:t>up</w:t>
      </w:r>
      <w:r>
        <w:rPr>
          <w:spacing w:val="-2"/>
        </w:rPr>
        <w:t xml:space="preserve"> </w:t>
      </w:r>
      <w:r>
        <w:t>to</w:t>
      </w:r>
      <w:r>
        <w:rPr>
          <w:spacing w:val="-1"/>
        </w:rPr>
        <w:t xml:space="preserve"> </w:t>
      </w:r>
      <w:r>
        <w:t>6,500</w:t>
      </w:r>
      <w:r>
        <w:rPr>
          <w:rFonts w:ascii="Meiryo UI" w:hAnsi="Meiryo UI"/>
          <w:i/>
        </w:rPr>
        <w:t>×</w:t>
      </w:r>
      <w:r>
        <w:rPr>
          <w:rFonts w:ascii="Meiryo UI" w:hAnsi="Meiryo UI"/>
          <w:i/>
          <w:spacing w:val="-17"/>
        </w:rPr>
        <w:t xml:space="preserve"> </w:t>
      </w:r>
      <w:r>
        <w:t>speedup</w:t>
      </w:r>
      <w:r>
        <w:rPr>
          <w:spacing w:val="-2"/>
        </w:rPr>
        <w:t xml:space="preserve"> </w:t>
      </w:r>
      <w:r>
        <w:t>compared</w:t>
      </w:r>
      <w:r>
        <w:rPr>
          <w:spacing w:val="-2"/>
        </w:rPr>
        <w:t xml:space="preserve"> </w:t>
      </w:r>
      <w:r>
        <w:t>to</w:t>
      </w:r>
      <w:r>
        <w:rPr>
          <w:spacing w:val="-1"/>
        </w:rPr>
        <w:t xml:space="preserve"> </w:t>
      </w:r>
      <w:r>
        <w:t>traditional</w:t>
      </w:r>
      <w:r>
        <w:rPr>
          <w:spacing w:val="-2"/>
        </w:rPr>
        <w:t xml:space="preserve"> </w:t>
      </w:r>
      <w:r>
        <w:t>numerical</w:t>
      </w:r>
      <w:r>
        <w:rPr>
          <w:spacing w:val="-2"/>
        </w:rPr>
        <w:t xml:space="preserve"> simulation.</w:t>
      </w:r>
    </w:p>
    <w:p w14:paraId="7D11B45B" w14:textId="0D2A286E" w:rsidR="0096722D" w:rsidRDefault="00BE2784">
      <w:pPr>
        <w:pStyle w:val="BodyText"/>
        <w:tabs>
          <w:tab w:val="left" w:pos="818"/>
        </w:tabs>
        <w:spacing w:before="131"/>
        <w:ind w:left="209"/>
      </w:pPr>
      <w:r>
        <w:rPr>
          <w:rFonts w:ascii="Arial"/>
          <w:sz w:val="10"/>
        </w:rPr>
        <w:tab/>
      </w:r>
      <w:r>
        <w:rPr>
          <w:b/>
          <w:spacing w:val="-4"/>
        </w:rPr>
        <w:t>Keywords:</w:t>
      </w:r>
      <w:r>
        <w:rPr>
          <w:b/>
          <w:spacing w:val="32"/>
        </w:rPr>
        <w:t xml:space="preserve"> </w:t>
      </w:r>
      <w:r>
        <w:rPr>
          <w:spacing w:val="-4"/>
        </w:rPr>
        <w:t>Image-to-video</w:t>
      </w:r>
      <w:r>
        <w:rPr>
          <w:spacing w:val="11"/>
        </w:rPr>
        <w:t xml:space="preserve"> </w:t>
      </w:r>
      <w:r>
        <w:rPr>
          <w:spacing w:val="-4"/>
        </w:rPr>
        <w:t>synthesis,</w:t>
      </w:r>
      <w:r>
        <w:rPr>
          <w:spacing w:val="13"/>
        </w:rPr>
        <w:t xml:space="preserve"> </w:t>
      </w:r>
      <w:r>
        <w:rPr>
          <w:spacing w:val="-4"/>
        </w:rPr>
        <w:t>Spatiotemporal</w:t>
      </w:r>
      <w:r>
        <w:rPr>
          <w:spacing w:val="13"/>
        </w:rPr>
        <w:t xml:space="preserve"> </w:t>
      </w:r>
      <w:r>
        <w:rPr>
          <w:spacing w:val="-4"/>
        </w:rPr>
        <w:t>prediction,</w:t>
      </w:r>
      <w:r>
        <w:rPr>
          <w:spacing w:val="13"/>
        </w:rPr>
        <w:t xml:space="preserve"> </w:t>
      </w:r>
      <w:r>
        <w:rPr>
          <w:spacing w:val="-4"/>
        </w:rPr>
        <w:t>Convolutional</w:t>
      </w:r>
      <w:r>
        <w:rPr>
          <w:spacing w:val="13"/>
        </w:rPr>
        <w:t xml:space="preserve"> </w:t>
      </w:r>
      <w:r>
        <w:rPr>
          <w:spacing w:val="-4"/>
        </w:rPr>
        <w:t>neural</w:t>
      </w:r>
      <w:r>
        <w:rPr>
          <w:spacing w:val="13"/>
        </w:rPr>
        <w:t xml:space="preserve"> </w:t>
      </w:r>
      <w:r>
        <w:rPr>
          <w:spacing w:val="-4"/>
        </w:rPr>
        <w:t>network,</w:t>
      </w:r>
      <w:r>
        <w:rPr>
          <w:spacing w:val="13"/>
        </w:rPr>
        <w:t xml:space="preserve"> </w:t>
      </w:r>
      <w:r>
        <w:rPr>
          <w:spacing w:val="-4"/>
        </w:rPr>
        <w:t>Recur-</w:t>
      </w:r>
    </w:p>
    <w:p w14:paraId="2B410D42" w14:textId="3F6E809F" w:rsidR="0096722D" w:rsidRDefault="00BE2784">
      <w:pPr>
        <w:pStyle w:val="BodyText"/>
        <w:spacing w:before="172"/>
        <w:ind w:left="209"/>
      </w:pPr>
      <w:r>
        <w:t>rent</w:t>
      </w:r>
      <w:r>
        <w:rPr>
          <w:spacing w:val="5"/>
        </w:rPr>
        <w:t xml:space="preserve"> </w:t>
      </w:r>
      <w:r>
        <w:t>neural</w:t>
      </w:r>
      <w:r>
        <w:rPr>
          <w:spacing w:val="5"/>
        </w:rPr>
        <w:t xml:space="preserve"> </w:t>
      </w:r>
      <w:r>
        <w:t>network,</w:t>
      </w:r>
      <w:r>
        <w:rPr>
          <w:spacing w:val="5"/>
        </w:rPr>
        <w:t xml:space="preserve"> </w:t>
      </w:r>
      <w:r>
        <w:t>Proxy</w:t>
      </w:r>
      <w:r>
        <w:rPr>
          <w:spacing w:val="5"/>
        </w:rPr>
        <w:t xml:space="preserve"> </w:t>
      </w:r>
      <w:proofErr w:type="gramStart"/>
      <w:r>
        <w:rPr>
          <w:spacing w:val="-2"/>
        </w:rPr>
        <w:t>model</w:t>
      </w:r>
      <w:proofErr w:type="gramEnd"/>
    </w:p>
    <w:p w14:paraId="79A65CBD" w14:textId="77777777" w:rsidR="0096722D" w:rsidRDefault="0096722D">
      <w:pPr>
        <w:sectPr w:rsidR="0096722D">
          <w:footerReference w:type="default" r:id="rId9"/>
          <w:type w:val="continuous"/>
          <w:pgSz w:w="12240" w:h="15840"/>
          <w:pgMar w:top="1340" w:right="1280" w:bottom="980" w:left="920" w:header="0" w:footer="792" w:gutter="0"/>
          <w:pgNumType w:start="1"/>
          <w:cols w:space="720"/>
        </w:sectPr>
      </w:pPr>
    </w:p>
    <w:p w14:paraId="7E40AE99" w14:textId="46493FBC" w:rsidR="0096722D" w:rsidRDefault="00BE2784">
      <w:pPr>
        <w:spacing w:before="42"/>
        <w:ind w:left="209"/>
        <w:rPr>
          <w:b/>
          <w:sz w:val="28"/>
        </w:rPr>
      </w:pPr>
      <w:bookmarkStart w:id="3" w:name="_Hlk145745706"/>
      <w:r>
        <w:rPr>
          <w:b/>
          <w:sz w:val="28"/>
        </w:rPr>
        <w:t>1</w:t>
      </w:r>
      <w:r>
        <w:rPr>
          <w:b/>
          <w:spacing w:val="44"/>
          <w:sz w:val="28"/>
        </w:rPr>
        <w:t xml:space="preserve"> </w:t>
      </w:r>
      <w:r>
        <w:rPr>
          <w:b/>
          <w:spacing w:val="-2"/>
          <w:sz w:val="28"/>
        </w:rPr>
        <w:t>Introduction</w:t>
      </w:r>
    </w:p>
    <w:p w14:paraId="1277322C" w14:textId="77777777" w:rsidR="0096722D" w:rsidRDefault="0096722D">
      <w:pPr>
        <w:pStyle w:val="BodyText"/>
        <w:spacing w:before="124"/>
        <w:ind w:left="0"/>
        <w:rPr>
          <w:b/>
        </w:rPr>
      </w:pPr>
    </w:p>
    <w:p w14:paraId="01CC8EF1" w14:textId="031EF14F" w:rsidR="0096722D" w:rsidRDefault="00BE2784">
      <w:pPr>
        <w:pStyle w:val="BodyText"/>
        <w:spacing w:before="0"/>
        <w:ind w:left="209"/>
      </w:pPr>
      <w:r>
        <w:t>Geologic</w:t>
      </w:r>
      <w:r>
        <w:rPr>
          <w:spacing w:val="3"/>
        </w:rPr>
        <w:t xml:space="preserve"> </w:t>
      </w:r>
      <w:r>
        <w:t>CO</w:t>
      </w:r>
      <w:r>
        <w:rPr>
          <w:rFonts w:ascii="Kepler Std Ext Subh"/>
          <w:vertAlign w:val="subscript"/>
        </w:rPr>
        <w:t>2</w:t>
      </w:r>
      <w:r>
        <w:rPr>
          <w:rFonts w:ascii="Kepler Std Ext Subh"/>
          <w:spacing w:val="17"/>
        </w:rPr>
        <w:t xml:space="preserve"> </w:t>
      </w:r>
      <w:r>
        <w:t>sequestration</w:t>
      </w:r>
      <w:r>
        <w:rPr>
          <w:spacing w:val="3"/>
        </w:rPr>
        <w:t xml:space="preserve"> </w:t>
      </w:r>
      <w:r>
        <w:t>(GCS)</w:t>
      </w:r>
      <w:r>
        <w:rPr>
          <w:spacing w:val="3"/>
        </w:rPr>
        <w:t xml:space="preserve"> </w:t>
      </w:r>
      <w:r>
        <w:t>has</w:t>
      </w:r>
      <w:r>
        <w:rPr>
          <w:spacing w:val="3"/>
        </w:rPr>
        <w:t xml:space="preserve"> </w:t>
      </w:r>
      <w:r>
        <w:t>emerged</w:t>
      </w:r>
      <w:r>
        <w:rPr>
          <w:spacing w:val="2"/>
        </w:rPr>
        <w:t xml:space="preserve"> </w:t>
      </w:r>
      <w:r>
        <w:t>as</w:t>
      </w:r>
      <w:r>
        <w:rPr>
          <w:spacing w:val="3"/>
        </w:rPr>
        <w:t xml:space="preserve"> </w:t>
      </w:r>
      <w:r>
        <w:t>a</w:t>
      </w:r>
      <w:r>
        <w:rPr>
          <w:spacing w:val="3"/>
        </w:rPr>
        <w:t xml:space="preserve"> </w:t>
      </w:r>
      <w:r>
        <w:t>potential</w:t>
      </w:r>
      <w:r>
        <w:rPr>
          <w:spacing w:val="3"/>
        </w:rPr>
        <w:t xml:space="preserve"> </w:t>
      </w:r>
      <w:r>
        <w:t>technology</w:t>
      </w:r>
      <w:r>
        <w:rPr>
          <w:spacing w:val="3"/>
        </w:rPr>
        <w:t xml:space="preserve"> </w:t>
      </w:r>
      <w:r>
        <w:t>solution</w:t>
      </w:r>
      <w:r>
        <w:rPr>
          <w:spacing w:val="3"/>
        </w:rPr>
        <w:t xml:space="preserve"> </w:t>
      </w:r>
      <w:r>
        <w:t>to</w:t>
      </w:r>
      <w:r>
        <w:rPr>
          <w:spacing w:val="3"/>
        </w:rPr>
        <w:t xml:space="preserve"> </w:t>
      </w:r>
      <w:r>
        <w:t>reduce</w:t>
      </w:r>
      <w:r>
        <w:rPr>
          <w:spacing w:val="3"/>
        </w:rPr>
        <w:t xml:space="preserve"> </w:t>
      </w:r>
      <w:proofErr w:type="gramStart"/>
      <w:r>
        <w:rPr>
          <w:spacing w:val="-2"/>
        </w:rPr>
        <w:t>anthropogenic</w:t>
      </w:r>
      <w:proofErr w:type="gramEnd"/>
    </w:p>
    <w:p w14:paraId="1F945592" w14:textId="551C074A" w:rsidR="0096722D" w:rsidRDefault="00BE2784">
      <w:pPr>
        <w:pStyle w:val="BodyText"/>
        <w:spacing w:before="140"/>
        <w:ind w:left="209"/>
      </w:pPr>
      <w:r>
        <w:rPr>
          <w:spacing w:val="-2"/>
        </w:rPr>
        <w:t>greenhouse</w:t>
      </w:r>
      <w:r>
        <w:rPr>
          <w:spacing w:val="10"/>
        </w:rPr>
        <w:t xml:space="preserve"> </w:t>
      </w:r>
      <w:r>
        <w:rPr>
          <w:spacing w:val="-2"/>
        </w:rPr>
        <w:t>gas</w:t>
      </w:r>
      <w:r>
        <w:rPr>
          <w:spacing w:val="9"/>
        </w:rPr>
        <w:t xml:space="preserve"> </w:t>
      </w:r>
      <w:r>
        <w:rPr>
          <w:spacing w:val="-2"/>
        </w:rPr>
        <w:t>emissions</w:t>
      </w:r>
      <w:r>
        <w:rPr>
          <w:spacing w:val="8"/>
        </w:rPr>
        <w:t xml:space="preserve"> </w:t>
      </w:r>
      <w:r>
        <w:rPr>
          <w:spacing w:val="-2"/>
        </w:rPr>
        <w:t>to</w:t>
      </w:r>
      <w:r>
        <w:rPr>
          <w:spacing w:val="9"/>
        </w:rPr>
        <w:t xml:space="preserve"> </w:t>
      </w:r>
      <w:r>
        <w:rPr>
          <w:spacing w:val="-2"/>
        </w:rPr>
        <w:t>the</w:t>
      </w:r>
      <w:r>
        <w:rPr>
          <w:spacing w:val="9"/>
        </w:rPr>
        <w:t xml:space="preserve"> </w:t>
      </w:r>
      <w:r>
        <w:rPr>
          <w:spacing w:val="-2"/>
        </w:rPr>
        <w:t>atmosphere</w:t>
      </w:r>
      <w:r>
        <w:rPr>
          <w:spacing w:val="8"/>
        </w:rPr>
        <w:t xml:space="preserve"> </w:t>
      </w:r>
      <w:r>
        <w:rPr>
          <w:spacing w:val="-2"/>
        </w:rPr>
        <w:t>[</w:t>
      </w:r>
      <w:hyperlink w:anchor="_bookmark26" w:history="1">
        <w:r>
          <w:rPr>
            <w:color w:val="0000FF"/>
            <w:spacing w:val="-2"/>
          </w:rPr>
          <w:t>1</w:t>
        </w:r>
      </w:hyperlink>
      <w:r>
        <w:rPr>
          <w:spacing w:val="-2"/>
        </w:rPr>
        <w:t>–</w:t>
      </w:r>
      <w:hyperlink w:anchor="_bookmark27" w:history="1">
        <w:r>
          <w:rPr>
            <w:color w:val="0000FF"/>
            <w:spacing w:val="-2"/>
          </w:rPr>
          <w:t>3</w:t>
        </w:r>
      </w:hyperlink>
      <w:r>
        <w:rPr>
          <w:spacing w:val="-2"/>
        </w:rPr>
        <w:t>],</w:t>
      </w:r>
      <w:r>
        <w:rPr>
          <w:spacing w:val="11"/>
        </w:rPr>
        <w:t xml:space="preserve"> </w:t>
      </w:r>
      <w:r>
        <w:rPr>
          <w:spacing w:val="-2"/>
        </w:rPr>
        <w:t>and</w:t>
      </w:r>
      <w:r>
        <w:rPr>
          <w:spacing w:val="9"/>
        </w:rPr>
        <w:t xml:space="preserve"> </w:t>
      </w:r>
      <w:r>
        <w:rPr>
          <w:spacing w:val="-2"/>
        </w:rPr>
        <w:t>has</w:t>
      </w:r>
      <w:r>
        <w:rPr>
          <w:spacing w:val="8"/>
        </w:rPr>
        <w:t xml:space="preserve"> </w:t>
      </w:r>
      <w:r>
        <w:rPr>
          <w:spacing w:val="-2"/>
        </w:rPr>
        <w:t>become</w:t>
      </w:r>
      <w:r>
        <w:rPr>
          <w:spacing w:val="9"/>
        </w:rPr>
        <w:t xml:space="preserve"> </w:t>
      </w:r>
      <w:r>
        <w:rPr>
          <w:spacing w:val="-2"/>
        </w:rPr>
        <w:t>increasingly</w:t>
      </w:r>
      <w:r>
        <w:rPr>
          <w:spacing w:val="9"/>
        </w:rPr>
        <w:t xml:space="preserve"> </w:t>
      </w:r>
      <w:r>
        <w:rPr>
          <w:spacing w:val="-2"/>
        </w:rPr>
        <w:t>popular</w:t>
      </w:r>
      <w:r>
        <w:rPr>
          <w:spacing w:val="8"/>
        </w:rPr>
        <w:t xml:space="preserve"> </w:t>
      </w:r>
      <w:r>
        <w:rPr>
          <w:spacing w:val="-2"/>
        </w:rPr>
        <w:t>worldwide</w:t>
      </w:r>
      <w:r>
        <w:rPr>
          <w:spacing w:val="9"/>
        </w:rPr>
        <w:t xml:space="preserve"> </w:t>
      </w:r>
      <w:r>
        <w:rPr>
          <w:spacing w:val="-2"/>
        </w:rPr>
        <w:t>due</w:t>
      </w:r>
      <w:r>
        <w:rPr>
          <w:spacing w:val="8"/>
        </w:rPr>
        <w:t xml:space="preserve"> </w:t>
      </w:r>
      <w:r>
        <w:rPr>
          <w:spacing w:val="-5"/>
        </w:rPr>
        <w:t>to</w:t>
      </w:r>
    </w:p>
    <w:p w14:paraId="18A3875A" w14:textId="2F508671" w:rsidR="0096722D" w:rsidRDefault="00BE2784">
      <w:pPr>
        <w:pStyle w:val="BodyText"/>
        <w:ind w:left="209"/>
      </w:pPr>
      <w:r>
        <w:rPr>
          <w:spacing w:val="-2"/>
        </w:rPr>
        <w:t>the</w:t>
      </w:r>
      <w:r>
        <w:rPr>
          <w:spacing w:val="-5"/>
        </w:rPr>
        <w:t xml:space="preserve"> </w:t>
      </w:r>
      <w:r>
        <w:rPr>
          <w:spacing w:val="-2"/>
        </w:rPr>
        <w:t>need</w:t>
      </w:r>
      <w:r>
        <w:rPr>
          <w:spacing w:val="-6"/>
        </w:rPr>
        <w:t xml:space="preserve"> </w:t>
      </w:r>
      <w:r>
        <w:rPr>
          <w:spacing w:val="-2"/>
        </w:rPr>
        <w:t>to</w:t>
      </w:r>
      <w:r>
        <w:rPr>
          <w:spacing w:val="-5"/>
        </w:rPr>
        <w:t xml:space="preserve"> </w:t>
      </w:r>
      <w:r>
        <w:rPr>
          <w:spacing w:val="-2"/>
        </w:rPr>
        <w:t>meet</w:t>
      </w:r>
      <w:r>
        <w:rPr>
          <w:spacing w:val="-6"/>
        </w:rPr>
        <w:t xml:space="preserve"> </w:t>
      </w:r>
      <w:r>
        <w:rPr>
          <w:spacing w:val="-2"/>
        </w:rPr>
        <w:t>international</w:t>
      </w:r>
      <w:r>
        <w:rPr>
          <w:spacing w:val="-6"/>
        </w:rPr>
        <w:t xml:space="preserve"> </w:t>
      </w:r>
      <w:r>
        <w:rPr>
          <w:spacing w:val="-2"/>
        </w:rPr>
        <w:t>climate</w:t>
      </w:r>
      <w:r>
        <w:rPr>
          <w:spacing w:val="-5"/>
        </w:rPr>
        <w:t xml:space="preserve"> </w:t>
      </w:r>
      <w:r>
        <w:rPr>
          <w:spacing w:val="-2"/>
        </w:rPr>
        <w:t>protection</w:t>
      </w:r>
      <w:r>
        <w:rPr>
          <w:spacing w:val="-6"/>
        </w:rPr>
        <w:t xml:space="preserve"> </w:t>
      </w:r>
      <w:r>
        <w:rPr>
          <w:spacing w:val="-2"/>
        </w:rPr>
        <w:t>agreements</w:t>
      </w:r>
      <w:r>
        <w:rPr>
          <w:spacing w:val="-5"/>
        </w:rPr>
        <w:t xml:space="preserve"> </w:t>
      </w:r>
      <w:r>
        <w:rPr>
          <w:spacing w:val="-2"/>
        </w:rPr>
        <w:t>[</w:t>
      </w:r>
      <w:hyperlink w:anchor="_bookmark28" w:history="1">
        <w:r>
          <w:rPr>
            <w:color w:val="0000FF"/>
            <w:spacing w:val="-2"/>
          </w:rPr>
          <w:t>4</w:t>
        </w:r>
      </w:hyperlink>
      <w:r>
        <w:rPr>
          <w:spacing w:val="-2"/>
        </w:rPr>
        <w:t>–</w:t>
      </w:r>
      <w:hyperlink w:anchor="_bookmark29" w:history="1">
        <w:r>
          <w:rPr>
            <w:color w:val="0000FF"/>
            <w:spacing w:val="-2"/>
          </w:rPr>
          <w:t>6</w:t>
        </w:r>
      </w:hyperlink>
      <w:r>
        <w:rPr>
          <w:spacing w:val="-2"/>
        </w:rPr>
        <w:t>].</w:t>
      </w:r>
      <w:r>
        <w:rPr>
          <w:spacing w:val="16"/>
        </w:rPr>
        <w:t xml:space="preserve"> </w:t>
      </w:r>
      <w:r>
        <w:rPr>
          <w:spacing w:val="-2"/>
        </w:rPr>
        <w:t>Modeling</w:t>
      </w:r>
      <w:r>
        <w:rPr>
          <w:spacing w:val="-6"/>
        </w:rPr>
        <w:t xml:space="preserve"> </w:t>
      </w:r>
      <w:r>
        <w:rPr>
          <w:spacing w:val="-2"/>
        </w:rPr>
        <w:t>injected</w:t>
      </w:r>
      <w:r>
        <w:rPr>
          <w:spacing w:val="-5"/>
        </w:rPr>
        <w:t xml:space="preserve"> </w:t>
      </w:r>
      <w:r>
        <w:rPr>
          <w:spacing w:val="-2"/>
        </w:rPr>
        <w:t>CO</w:t>
      </w:r>
      <w:r>
        <w:rPr>
          <w:rFonts w:ascii="Kepler Std Ext Subh" w:hAnsi="Kepler Std Ext Subh"/>
          <w:spacing w:val="-2"/>
          <w:vertAlign w:val="subscript"/>
        </w:rPr>
        <w:t>2</w:t>
      </w:r>
      <w:r>
        <w:rPr>
          <w:rFonts w:ascii="Kepler Std Ext Subh" w:hAnsi="Kepler Std Ext Subh"/>
          <w:spacing w:val="7"/>
        </w:rPr>
        <w:t xml:space="preserve"> </w:t>
      </w:r>
      <w:r>
        <w:rPr>
          <w:spacing w:val="-2"/>
        </w:rPr>
        <w:t>movement</w:t>
      </w:r>
      <w:r>
        <w:rPr>
          <w:spacing w:val="-6"/>
        </w:rPr>
        <w:t xml:space="preserve"> </w:t>
      </w:r>
      <w:r>
        <w:rPr>
          <w:spacing w:val="-2"/>
        </w:rPr>
        <w:t>in</w:t>
      </w:r>
      <w:r>
        <w:rPr>
          <w:spacing w:val="-5"/>
        </w:rPr>
        <w:t xml:space="preserve"> the</w:t>
      </w:r>
    </w:p>
    <w:p w14:paraId="548C52D9" w14:textId="3F425E63" w:rsidR="0096722D" w:rsidRDefault="00BE2784">
      <w:pPr>
        <w:pStyle w:val="BodyText"/>
        <w:spacing w:before="140"/>
        <w:ind w:left="209"/>
      </w:pPr>
      <w:r>
        <w:t>subsurface</w:t>
      </w:r>
      <w:r>
        <w:rPr>
          <w:spacing w:val="3"/>
        </w:rPr>
        <w:t xml:space="preserve"> </w:t>
      </w:r>
      <w:r>
        <w:t>over</w:t>
      </w:r>
      <w:r>
        <w:rPr>
          <w:spacing w:val="2"/>
        </w:rPr>
        <w:t xml:space="preserve"> </w:t>
      </w:r>
      <w:r>
        <w:t>and</w:t>
      </w:r>
      <w:r>
        <w:rPr>
          <w:spacing w:val="3"/>
        </w:rPr>
        <w:t xml:space="preserve"> </w:t>
      </w:r>
      <w:r>
        <w:t>beyond</w:t>
      </w:r>
      <w:r>
        <w:rPr>
          <w:spacing w:val="2"/>
        </w:rPr>
        <w:t xml:space="preserve"> </w:t>
      </w:r>
      <w:r>
        <w:t>the</w:t>
      </w:r>
      <w:r>
        <w:rPr>
          <w:spacing w:val="2"/>
        </w:rPr>
        <w:t xml:space="preserve"> </w:t>
      </w:r>
      <w:r>
        <w:t>life</w:t>
      </w:r>
      <w:r>
        <w:rPr>
          <w:spacing w:val="2"/>
        </w:rPr>
        <w:t xml:space="preserve"> </w:t>
      </w:r>
      <w:r>
        <w:t>of</w:t>
      </w:r>
      <w:r>
        <w:rPr>
          <w:spacing w:val="2"/>
        </w:rPr>
        <w:t xml:space="preserve"> </w:t>
      </w:r>
      <w:r>
        <w:t>the</w:t>
      </w:r>
      <w:r>
        <w:rPr>
          <w:spacing w:val="3"/>
        </w:rPr>
        <w:t xml:space="preserve"> </w:t>
      </w:r>
      <w:r>
        <w:t>project</w:t>
      </w:r>
      <w:r>
        <w:rPr>
          <w:spacing w:val="2"/>
        </w:rPr>
        <w:t xml:space="preserve"> </w:t>
      </w:r>
      <w:r>
        <w:t>is</w:t>
      </w:r>
      <w:r>
        <w:rPr>
          <w:spacing w:val="2"/>
        </w:rPr>
        <w:t xml:space="preserve"> </w:t>
      </w:r>
      <w:r>
        <w:t>a</w:t>
      </w:r>
      <w:r>
        <w:rPr>
          <w:spacing w:val="2"/>
        </w:rPr>
        <w:t xml:space="preserve"> </w:t>
      </w:r>
      <w:r>
        <w:t>critical</w:t>
      </w:r>
      <w:r>
        <w:rPr>
          <w:spacing w:val="3"/>
        </w:rPr>
        <w:t xml:space="preserve"> </w:t>
      </w:r>
      <w:r>
        <w:t>component</w:t>
      </w:r>
      <w:r>
        <w:rPr>
          <w:spacing w:val="2"/>
        </w:rPr>
        <w:t xml:space="preserve"> </w:t>
      </w:r>
      <w:r>
        <w:t>to</w:t>
      </w:r>
      <w:r>
        <w:rPr>
          <w:spacing w:val="2"/>
        </w:rPr>
        <w:t xml:space="preserve"> </w:t>
      </w:r>
      <w:r>
        <w:t>support</w:t>
      </w:r>
      <w:r>
        <w:rPr>
          <w:spacing w:val="2"/>
        </w:rPr>
        <w:t xml:space="preserve"> </w:t>
      </w:r>
      <w:r>
        <w:t>optimum</w:t>
      </w:r>
      <w:r>
        <w:rPr>
          <w:spacing w:val="2"/>
        </w:rPr>
        <w:t xml:space="preserve"> </w:t>
      </w:r>
      <w:r>
        <w:t>GCS</w:t>
      </w:r>
      <w:r>
        <w:rPr>
          <w:spacing w:val="3"/>
        </w:rPr>
        <w:t xml:space="preserve"> </w:t>
      </w:r>
      <w:proofErr w:type="gramStart"/>
      <w:r>
        <w:rPr>
          <w:spacing w:val="-2"/>
        </w:rPr>
        <w:t>project</w:t>
      </w:r>
      <w:proofErr w:type="gramEnd"/>
    </w:p>
    <w:p w14:paraId="26532FCB" w14:textId="702BE4C9" w:rsidR="0096722D" w:rsidRDefault="00BE2784">
      <w:pPr>
        <w:pStyle w:val="BodyText"/>
        <w:ind w:left="209"/>
      </w:pPr>
      <w:r>
        <w:t>decision</w:t>
      </w:r>
      <w:r>
        <w:rPr>
          <w:spacing w:val="3"/>
        </w:rPr>
        <w:t xml:space="preserve"> </w:t>
      </w:r>
      <w:r>
        <w:t>making</w:t>
      </w:r>
      <w:r>
        <w:rPr>
          <w:spacing w:val="3"/>
        </w:rPr>
        <w:t xml:space="preserve"> </w:t>
      </w:r>
      <w:r>
        <w:t>for</w:t>
      </w:r>
      <w:r>
        <w:rPr>
          <w:spacing w:val="2"/>
        </w:rPr>
        <w:t xml:space="preserve"> </w:t>
      </w:r>
      <w:r>
        <w:t>safe</w:t>
      </w:r>
      <w:r>
        <w:rPr>
          <w:spacing w:val="3"/>
        </w:rPr>
        <w:t xml:space="preserve"> </w:t>
      </w:r>
      <w:r>
        <w:t>and</w:t>
      </w:r>
      <w:r>
        <w:rPr>
          <w:spacing w:val="2"/>
        </w:rPr>
        <w:t xml:space="preserve"> </w:t>
      </w:r>
      <w:r>
        <w:t>secure</w:t>
      </w:r>
      <w:r>
        <w:rPr>
          <w:spacing w:val="3"/>
        </w:rPr>
        <w:t xml:space="preserve"> </w:t>
      </w:r>
      <w:r>
        <w:t>CO</w:t>
      </w:r>
      <w:r>
        <w:rPr>
          <w:rFonts w:ascii="Kepler Std Ext Subh"/>
          <w:vertAlign w:val="subscript"/>
        </w:rPr>
        <w:t>2</w:t>
      </w:r>
      <w:r>
        <w:rPr>
          <w:rFonts w:ascii="Kepler Std Ext Subh"/>
          <w:spacing w:val="16"/>
        </w:rPr>
        <w:t xml:space="preserve"> </w:t>
      </w:r>
      <w:r>
        <w:t>sequestration.</w:t>
      </w:r>
      <w:r>
        <w:rPr>
          <w:spacing w:val="22"/>
        </w:rPr>
        <w:t xml:space="preserve"> </w:t>
      </w:r>
      <w:r>
        <w:t>A</w:t>
      </w:r>
      <w:r>
        <w:rPr>
          <w:spacing w:val="3"/>
        </w:rPr>
        <w:t xml:space="preserve"> </w:t>
      </w:r>
      <w:r>
        <w:t>schematic</w:t>
      </w:r>
      <w:r>
        <w:rPr>
          <w:spacing w:val="2"/>
        </w:rPr>
        <w:t xml:space="preserve"> </w:t>
      </w:r>
      <w:r>
        <w:t>of</w:t>
      </w:r>
      <w:r>
        <w:rPr>
          <w:spacing w:val="3"/>
        </w:rPr>
        <w:t xml:space="preserve"> </w:t>
      </w:r>
      <w:r>
        <w:t>typical</w:t>
      </w:r>
      <w:r>
        <w:rPr>
          <w:spacing w:val="2"/>
        </w:rPr>
        <w:t xml:space="preserve"> </w:t>
      </w:r>
      <w:r>
        <w:t>GCS</w:t>
      </w:r>
      <w:r>
        <w:rPr>
          <w:spacing w:val="3"/>
        </w:rPr>
        <w:t xml:space="preserve"> </w:t>
      </w:r>
      <w:r>
        <w:t>operations</w:t>
      </w:r>
      <w:r>
        <w:rPr>
          <w:spacing w:val="2"/>
        </w:rPr>
        <w:t xml:space="preserve"> </w:t>
      </w:r>
      <w:r>
        <w:t>is</w:t>
      </w:r>
      <w:r>
        <w:rPr>
          <w:spacing w:val="3"/>
        </w:rPr>
        <w:t xml:space="preserve"> </w:t>
      </w:r>
      <w:r>
        <w:t>shown</w:t>
      </w:r>
      <w:r>
        <w:rPr>
          <w:spacing w:val="2"/>
        </w:rPr>
        <w:t xml:space="preserve"> </w:t>
      </w:r>
      <w:proofErr w:type="gramStart"/>
      <w:r>
        <w:rPr>
          <w:spacing w:val="-5"/>
        </w:rPr>
        <w:t>in</w:t>
      </w:r>
      <w:proofErr w:type="gramEnd"/>
    </w:p>
    <w:p w14:paraId="605D33DE" w14:textId="5EF4F7A4" w:rsidR="0096722D" w:rsidRDefault="00BE2784">
      <w:pPr>
        <w:pStyle w:val="BodyText"/>
        <w:spacing w:before="140"/>
        <w:ind w:left="209"/>
      </w:pPr>
      <w:r>
        <w:t>Figure</w:t>
      </w:r>
      <w:r>
        <w:rPr>
          <w:spacing w:val="1"/>
        </w:rPr>
        <w:t xml:space="preserve"> </w:t>
      </w:r>
      <w:hyperlink w:anchor="_bookmark0" w:history="1">
        <w:r>
          <w:rPr>
            <w:color w:val="0000FF"/>
          </w:rPr>
          <w:t>1</w:t>
        </w:r>
      </w:hyperlink>
      <w:r>
        <w:t>,</w:t>
      </w:r>
      <w:r>
        <w:rPr>
          <w:spacing w:val="1"/>
        </w:rPr>
        <w:t xml:space="preserve"> </w:t>
      </w:r>
      <w:r>
        <w:t>including</w:t>
      </w:r>
      <w:r>
        <w:rPr>
          <w:spacing w:val="1"/>
        </w:rPr>
        <w:t xml:space="preserve"> </w:t>
      </w:r>
      <w:r>
        <w:t>storage</w:t>
      </w:r>
      <w:r>
        <w:rPr>
          <w:spacing w:val="2"/>
        </w:rPr>
        <w:t xml:space="preserve"> </w:t>
      </w:r>
      <w:r>
        <w:t>in</w:t>
      </w:r>
      <w:r>
        <w:rPr>
          <w:spacing w:val="1"/>
        </w:rPr>
        <w:t xml:space="preserve"> </w:t>
      </w:r>
      <w:r>
        <w:t>depleted</w:t>
      </w:r>
      <w:r>
        <w:rPr>
          <w:spacing w:val="1"/>
        </w:rPr>
        <w:t xml:space="preserve"> </w:t>
      </w:r>
      <w:r>
        <w:t>oil</w:t>
      </w:r>
      <w:r>
        <w:rPr>
          <w:spacing w:val="1"/>
        </w:rPr>
        <w:t xml:space="preserve"> </w:t>
      </w:r>
      <w:r>
        <w:t>and</w:t>
      </w:r>
      <w:r>
        <w:rPr>
          <w:spacing w:val="2"/>
        </w:rPr>
        <w:t xml:space="preserve"> </w:t>
      </w:r>
      <w:r>
        <w:t>gas</w:t>
      </w:r>
      <w:r>
        <w:rPr>
          <w:spacing w:val="1"/>
        </w:rPr>
        <w:t xml:space="preserve"> </w:t>
      </w:r>
      <w:r>
        <w:t>reservoir</w:t>
      </w:r>
      <w:r>
        <w:rPr>
          <w:spacing w:val="1"/>
        </w:rPr>
        <w:t xml:space="preserve"> </w:t>
      </w:r>
      <w:r>
        <w:t>and</w:t>
      </w:r>
      <w:r>
        <w:rPr>
          <w:spacing w:val="1"/>
        </w:rPr>
        <w:t xml:space="preserve"> </w:t>
      </w:r>
      <w:r>
        <w:t>deep</w:t>
      </w:r>
      <w:r>
        <w:rPr>
          <w:spacing w:val="1"/>
        </w:rPr>
        <w:t xml:space="preserve"> </w:t>
      </w:r>
      <w:r>
        <w:t>saline</w:t>
      </w:r>
      <w:r>
        <w:rPr>
          <w:spacing w:val="2"/>
        </w:rPr>
        <w:t xml:space="preserve"> </w:t>
      </w:r>
      <w:r>
        <w:t>formations,</w:t>
      </w:r>
      <w:r>
        <w:rPr>
          <w:spacing w:val="1"/>
        </w:rPr>
        <w:t xml:space="preserve"> </w:t>
      </w:r>
      <w:r>
        <w:t>and</w:t>
      </w:r>
      <w:r>
        <w:rPr>
          <w:spacing w:val="1"/>
        </w:rPr>
        <w:t xml:space="preserve"> </w:t>
      </w:r>
      <w:r>
        <w:t>CO</w:t>
      </w:r>
      <w:r>
        <w:rPr>
          <w:rFonts w:ascii="Kepler Std Ext Subh"/>
          <w:vertAlign w:val="subscript"/>
        </w:rPr>
        <w:t>2</w:t>
      </w:r>
      <w:r>
        <w:rPr>
          <w:rFonts w:ascii="Kepler Std Ext Subh"/>
          <w:spacing w:val="15"/>
        </w:rPr>
        <w:t xml:space="preserve"> </w:t>
      </w:r>
      <w:proofErr w:type="gramStart"/>
      <w:r>
        <w:rPr>
          <w:spacing w:val="-2"/>
        </w:rPr>
        <w:t>enhanced</w:t>
      </w:r>
      <w:proofErr w:type="gramEnd"/>
    </w:p>
    <w:p w14:paraId="729BC388" w14:textId="76CD3BE5" w:rsidR="0096722D" w:rsidRDefault="00BE2784">
      <w:pPr>
        <w:pStyle w:val="BodyText"/>
        <w:spacing w:before="139"/>
        <w:ind w:left="209"/>
      </w:pPr>
      <w:r>
        <w:t>oil</w:t>
      </w:r>
      <w:r>
        <w:rPr>
          <w:spacing w:val="13"/>
        </w:rPr>
        <w:t xml:space="preserve"> </w:t>
      </w:r>
      <w:r>
        <w:t>and</w:t>
      </w:r>
      <w:r>
        <w:rPr>
          <w:spacing w:val="11"/>
        </w:rPr>
        <w:t xml:space="preserve"> </w:t>
      </w:r>
      <w:r>
        <w:t>coalbed</w:t>
      </w:r>
      <w:r>
        <w:rPr>
          <w:spacing w:val="11"/>
        </w:rPr>
        <w:t xml:space="preserve"> </w:t>
      </w:r>
      <w:r>
        <w:t>methane</w:t>
      </w:r>
      <w:r>
        <w:rPr>
          <w:spacing w:val="11"/>
        </w:rPr>
        <w:t xml:space="preserve"> </w:t>
      </w:r>
      <w:r>
        <w:t>recovery</w:t>
      </w:r>
      <w:r>
        <w:rPr>
          <w:spacing w:val="11"/>
        </w:rPr>
        <w:t xml:space="preserve"> </w:t>
      </w:r>
      <w:r>
        <w:t>[</w:t>
      </w:r>
      <w:hyperlink w:anchor="_bookmark30" w:history="1">
        <w:r>
          <w:rPr>
            <w:color w:val="0000FF"/>
          </w:rPr>
          <w:t>7</w:t>
        </w:r>
      </w:hyperlink>
      <w:r>
        <w:t>–</w:t>
      </w:r>
      <w:hyperlink w:anchor="_bookmark31" w:history="1">
        <w:r>
          <w:rPr>
            <w:color w:val="0000FF"/>
          </w:rPr>
          <w:t>9</w:t>
        </w:r>
      </w:hyperlink>
      <w:r>
        <w:t>].</w:t>
      </w:r>
      <w:r>
        <w:rPr>
          <w:spacing w:val="57"/>
        </w:rPr>
        <w:t xml:space="preserve"> </w:t>
      </w:r>
      <w:r>
        <w:t>However,</w:t>
      </w:r>
      <w:r>
        <w:rPr>
          <w:spacing w:val="15"/>
        </w:rPr>
        <w:t xml:space="preserve"> </w:t>
      </w:r>
      <w:r>
        <w:t>there</w:t>
      </w:r>
      <w:r>
        <w:rPr>
          <w:spacing w:val="11"/>
        </w:rPr>
        <w:t xml:space="preserve"> </w:t>
      </w:r>
      <w:r>
        <w:t>are</w:t>
      </w:r>
      <w:r>
        <w:rPr>
          <w:spacing w:val="11"/>
        </w:rPr>
        <w:t xml:space="preserve"> </w:t>
      </w:r>
      <w:r>
        <w:t>several</w:t>
      </w:r>
      <w:r>
        <w:rPr>
          <w:spacing w:val="11"/>
        </w:rPr>
        <w:t xml:space="preserve"> </w:t>
      </w:r>
      <w:r>
        <w:t>technical</w:t>
      </w:r>
      <w:r>
        <w:rPr>
          <w:spacing w:val="11"/>
        </w:rPr>
        <w:t xml:space="preserve"> </w:t>
      </w:r>
      <w:r>
        <w:t>challenges</w:t>
      </w:r>
      <w:r>
        <w:rPr>
          <w:spacing w:val="12"/>
        </w:rPr>
        <w:t xml:space="preserve"> </w:t>
      </w:r>
      <w:r>
        <w:t>associated</w:t>
      </w:r>
      <w:r>
        <w:rPr>
          <w:spacing w:val="11"/>
        </w:rPr>
        <w:t xml:space="preserve"> </w:t>
      </w:r>
      <w:r>
        <w:rPr>
          <w:spacing w:val="-4"/>
        </w:rPr>
        <w:t>with</w:t>
      </w:r>
    </w:p>
    <w:p w14:paraId="5CA92A39" w14:textId="5583C415" w:rsidR="0096722D" w:rsidRDefault="00BE2784">
      <w:pPr>
        <w:pStyle w:val="BodyText"/>
        <w:ind w:left="209"/>
      </w:pPr>
      <w:r>
        <w:t>the</w:t>
      </w:r>
      <w:r>
        <w:rPr>
          <w:spacing w:val="9"/>
        </w:rPr>
        <w:t xml:space="preserve"> </w:t>
      </w:r>
      <w:r>
        <w:t>subsurface</w:t>
      </w:r>
      <w:r>
        <w:rPr>
          <w:spacing w:val="8"/>
        </w:rPr>
        <w:t xml:space="preserve"> </w:t>
      </w:r>
      <w:r>
        <w:t>model</w:t>
      </w:r>
      <w:ins w:id="4" w:author="Pyrcz, Michael" w:date="2023-09-16T08:33:00Z">
        <w:r w:rsidR="006D401A">
          <w:t>ing</w:t>
        </w:r>
      </w:ins>
      <w:del w:id="5" w:author="Pyrcz, Michael" w:date="2023-09-16T08:33:00Z">
        <w:r w:rsidDel="006D401A">
          <w:delText>s</w:delText>
        </w:r>
      </w:del>
      <w:r>
        <w:rPr>
          <w:spacing w:val="9"/>
        </w:rPr>
        <w:t xml:space="preserve"> </w:t>
      </w:r>
      <w:r>
        <w:t>to</w:t>
      </w:r>
      <w:r>
        <w:rPr>
          <w:spacing w:val="9"/>
        </w:rPr>
        <w:t xml:space="preserve"> </w:t>
      </w:r>
      <w:r>
        <w:t>support</w:t>
      </w:r>
      <w:r>
        <w:rPr>
          <w:spacing w:val="9"/>
        </w:rPr>
        <w:t xml:space="preserve"> </w:t>
      </w:r>
      <w:r>
        <w:t>GCS</w:t>
      </w:r>
      <w:r>
        <w:rPr>
          <w:spacing w:val="9"/>
        </w:rPr>
        <w:t xml:space="preserve"> </w:t>
      </w:r>
      <w:r>
        <w:t>operations.</w:t>
      </w:r>
      <w:r>
        <w:rPr>
          <w:spacing w:val="37"/>
        </w:rPr>
        <w:t xml:space="preserve"> </w:t>
      </w:r>
      <w:del w:id="6" w:author="Pyrcz, Michael" w:date="2023-09-16T08:34:00Z">
        <w:r w:rsidDel="006D401A">
          <w:delText>In</w:delText>
        </w:r>
        <w:r w:rsidDel="006D401A">
          <w:rPr>
            <w:spacing w:val="9"/>
          </w:rPr>
          <w:delText xml:space="preserve"> </w:delText>
        </w:r>
        <w:r w:rsidDel="006D401A">
          <w:delText>order</w:delText>
        </w:r>
        <w:r w:rsidDel="006D401A">
          <w:rPr>
            <w:spacing w:val="8"/>
          </w:rPr>
          <w:delText xml:space="preserve"> </w:delText>
        </w:r>
        <w:r w:rsidDel="006D401A">
          <w:delText>to</w:delText>
        </w:r>
      </w:del>
      <w:ins w:id="7" w:author="Pyrcz, Michael" w:date="2023-09-16T08:34:00Z">
        <w:r w:rsidR="006D401A">
          <w:t>To</w:t>
        </w:r>
      </w:ins>
      <w:r>
        <w:rPr>
          <w:spacing w:val="9"/>
        </w:rPr>
        <w:t xml:space="preserve"> </w:t>
      </w:r>
      <w:r>
        <w:t>accurately</w:t>
      </w:r>
      <w:r>
        <w:rPr>
          <w:spacing w:val="9"/>
        </w:rPr>
        <w:t xml:space="preserve"> </w:t>
      </w:r>
      <w:r>
        <w:t>forecast</w:t>
      </w:r>
      <w:r>
        <w:rPr>
          <w:spacing w:val="9"/>
        </w:rPr>
        <w:t xml:space="preserve"> </w:t>
      </w:r>
      <w:r>
        <w:t>and</w:t>
      </w:r>
      <w:r>
        <w:rPr>
          <w:spacing w:val="9"/>
        </w:rPr>
        <w:t xml:space="preserve"> </w:t>
      </w:r>
      <w:r>
        <w:t>monitor</w:t>
      </w:r>
      <w:r>
        <w:rPr>
          <w:spacing w:val="9"/>
        </w:rPr>
        <w:t xml:space="preserve"> </w:t>
      </w:r>
      <w:proofErr w:type="gramStart"/>
      <w:r>
        <w:rPr>
          <w:spacing w:val="-2"/>
        </w:rPr>
        <w:t>subsurface</w:t>
      </w:r>
      <w:proofErr w:type="gramEnd"/>
    </w:p>
    <w:p w14:paraId="60C5A33F" w14:textId="5218D39B" w:rsidR="0096722D" w:rsidRDefault="00BE2784">
      <w:pPr>
        <w:pStyle w:val="BodyText"/>
        <w:spacing w:before="172"/>
        <w:ind w:left="209"/>
      </w:pPr>
      <w:r>
        <w:rPr>
          <w:spacing w:val="-4"/>
        </w:rPr>
        <w:t>multiphase</w:t>
      </w:r>
      <w:r>
        <w:rPr>
          <w:spacing w:val="1"/>
        </w:rPr>
        <w:t xml:space="preserve"> </w:t>
      </w:r>
      <w:r>
        <w:rPr>
          <w:spacing w:val="-4"/>
        </w:rPr>
        <w:t>flow,</w:t>
      </w:r>
      <w:r>
        <w:rPr>
          <w:spacing w:val="3"/>
        </w:rPr>
        <w:t xml:space="preserve"> </w:t>
      </w:r>
      <w:r>
        <w:rPr>
          <w:spacing w:val="-4"/>
        </w:rPr>
        <w:t>physics-based</w:t>
      </w:r>
      <w:r>
        <w:rPr>
          <w:spacing w:val="2"/>
        </w:rPr>
        <w:t xml:space="preserve"> </w:t>
      </w:r>
      <w:r>
        <w:rPr>
          <w:spacing w:val="-4"/>
        </w:rPr>
        <w:t>high-fidelity</w:t>
      </w:r>
      <w:r>
        <w:rPr>
          <w:spacing w:val="1"/>
        </w:rPr>
        <w:t xml:space="preserve"> </w:t>
      </w:r>
      <w:r>
        <w:rPr>
          <w:spacing w:val="-4"/>
        </w:rPr>
        <w:t>numerical</w:t>
      </w:r>
      <w:r>
        <w:rPr>
          <w:spacing w:val="2"/>
        </w:rPr>
        <w:t xml:space="preserve"> </w:t>
      </w:r>
      <w:r>
        <w:rPr>
          <w:spacing w:val="-4"/>
        </w:rPr>
        <w:t>simulations</w:t>
      </w:r>
      <w:r>
        <w:rPr>
          <w:spacing w:val="1"/>
        </w:rPr>
        <w:t xml:space="preserve"> </w:t>
      </w:r>
      <w:r>
        <w:rPr>
          <w:spacing w:val="-4"/>
        </w:rPr>
        <w:t>are</w:t>
      </w:r>
      <w:r>
        <w:rPr>
          <w:spacing w:val="2"/>
        </w:rPr>
        <w:t xml:space="preserve"> </w:t>
      </w:r>
      <w:r>
        <w:rPr>
          <w:spacing w:val="-4"/>
        </w:rPr>
        <w:t>required.</w:t>
      </w:r>
      <w:r>
        <w:rPr>
          <w:spacing w:val="27"/>
        </w:rPr>
        <w:t xml:space="preserve"> </w:t>
      </w:r>
      <w:r>
        <w:rPr>
          <w:spacing w:val="-4"/>
        </w:rPr>
        <w:t>These</w:t>
      </w:r>
      <w:r>
        <w:rPr>
          <w:spacing w:val="2"/>
        </w:rPr>
        <w:t xml:space="preserve"> </w:t>
      </w:r>
      <w:r>
        <w:rPr>
          <w:spacing w:val="-4"/>
        </w:rPr>
        <w:t>numerical</w:t>
      </w:r>
      <w:r>
        <w:rPr>
          <w:spacing w:val="1"/>
        </w:rPr>
        <w:t xml:space="preserve"> </w:t>
      </w:r>
      <w:r>
        <w:rPr>
          <w:spacing w:val="-4"/>
        </w:rPr>
        <w:t>simulations</w:t>
      </w:r>
    </w:p>
    <w:p w14:paraId="1914A039" w14:textId="1D7AD227" w:rsidR="0096722D" w:rsidRDefault="00BE2784">
      <w:pPr>
        <w:pStyle w:val="BodyText"/>
        <w:ind w:left="209"/>
      </w:pPr>
      <w:r>
        <w:rPr>
          <w:spacing w:val="-2"/>
        </w:rPr>
        <w:t>are</w:t>
      </w:r>
      <w:r>
        <w:rPr>
          <w:spacing w:val="-6"/>
        </w:rPr>
        <w:t xml:space="preserve"> </w:t>
      </w:r>
      <w:r>
        <w:rPr>
          <w:spacing w:val="-2"/>
        </w:rPr>
        <w:t>computationally</w:t>
      </w:r>
      <w:r>
        <w:rPr>
          <w:spacing w:val="-6"/>
        </w:rPr>
        <w:t xml:space="preserve"> </w:t>
      </w:r>
      <w:r>
        <w:rPr>
          <w:spacing w:val="-2"/>
        </w:rPr>
        <w:t>intensive</w:t>
      </w:r>
      <w:r>
        <w:rPr>
          <w:spacing w:val="-6"/>
        </w:rPr>
        <w:t xml:space="preserve"> </w:t>
      </w:r>
      <w:r>
        <w:rPr>
          <w:spacing w:val="-2"/>
        </w:rPr>
        <w:t>and</w:t>
      </w:r>
      <w:r>
        <w:rPr>
          <w:spacing w:val="-5"/>
        </w:rPr>
        <w:t xml:space="preserve"> </w:t>
      </w:r>
      <w:r>
        <w:rPr>
          <w:spacing w:val="-2"/>
        </w:rPr>
        <w:t>time-consuming</w:t>
      </w:r>
      <w:r>
        <w:rPr>
          <w:spacing w:val="-6"/>
        </w:rPr>
        <w:t xml:space="preserve"> </w:t>
      </w:r>
      <w:r>
        <w:rPr>
          <w:spacing w:val="-2"/>
        </w:rPr>
        <w:t>since</w:t>
      </w:r>
      <w:r>
        <w:rPr>
          <w:spacing w:val="-6"/>
        </w:rPr>
        <w:t xml:space="preserve"> </w:t>
      </w:r>
      <w:r>
        <w:rPr>
          <w:spacing w:val="-2"/>
        </w:rPr>
        <w:t>they</w:t>
      </w:r>
      <w:r>
        <w:rPr>
          <w:spacing w:val="-6"/>
        </w:rPr>
        <w:t xml:space="preserve"> </w:t>
      </w:r>
      <w:r>
        <w:rPr>
          <w:spacing w:val="-2"/>
        </w:rPr>
        <w:t>require</w:t>
      </w:r>
      <w:r>
        <w:rPr>
          <w:spacing w:val="-6"/>
        </w:rPr>
        <w:t xml:space="preserve"> </w:t>
      </w:r>
      <w:r>
        <w:rPr>
          <w:spacing w:val="-2"/>
        </w:rPr>
        <w:t>iterative</w:t>
      </w:r>
      <w:r>
        <w:rPr>
          <w:spacing w:val="-6"/>
        </w:rPr>
        <w:t xml:space="preserve"> </w:t>
      </w:r>
      <w:r>
        <w:rPr>
          <w:spacing w:val="-2"/>
        </w:rPr>
        <w:t>solutions</w:t>
      </w:r>
      <w:r>
        <w:rPr>
          <w:spacing w:val="-6"/>
        </w:rPr>
        <w:t xml:space="preserve"> </w:t>
      </w:r>
      <w:r>
        <w:rPr>
          <w:spacing w:val="-2"/>
        </w:rPr>
        <w:t>of</w:t>
      </w:r>
      <w:r>
        <w:rPr>
          <w:spacing w:val="-6"/>
        </w:rPr>
        <w:t xml:space="preserve"> </w:t>
      </w:r>
      <w:r>
        <w:rPr>
          <w:spacing w:val="-2"/>
        </w:rPr>
        <w:t>nonlinear</w:t>
      </w:r>
      <w:r>
        <w:rPr>
          <w:spacing w:val="-6"/>
        </w:rPr>
        <w:t xml:space="preserve"> </w:t>
      </w:r>
      <w:proofErr w:type="gramStart"/>
      <w:r>
        <w:rPr>
          <w:spacing w:val="-2"/>
        </w:rPr>
        <w:t>systems</w:t>
      </w:r>
      <w:proofErr w:type="gramEnd"/>
    </w:p>
    <w:p w14:paraId="4753799B" w14:textId="0BDCEAC7" w:rsidR="0096722D" w:rsidRDefault="00BE2784">
      <w:pPr>
        <w:pStyle w:val="BodyText"/>
        <w:ind w:left="209"/>
      </w:pPr>
      <w:r>
        <w:t>of</w:t>
      </w:r>
      <w:r>
        <w:rPr>
          <w:spacing w:val="-2"/>
        </w:rPr>
        <w:t xml:space="preserve"> </w:t>
      </w:r>
      <w:r>
        <w:t>equations</w:t>
      </w:r>
      <w:r>
        <w:rPr>
          <w:spacing w:val="-2"/>
        </w:rPr>
        <w:t xml:space="preserve"> </w:t>
      </w:r>
      <w:r>
        <w:t>applied</w:t>
      </w:r>
      <w:r>
        <w:rPr>
          <w:spacing w:val="-3"/>
        </w:rPr>
        <w:t xml:space="preserve"> </w:t>
      </w:r>
      <w:r>
        <w:t>over</w:t>
      </w:r>
      <w:r>
        <w:rPr>
          <w:spacing w:val="-2"/>
        </w:rPr>
        <w:t xml:space="preserve"> </w:t>
      </w:r>
      <w:r>
        <w:t>large</w:t>
      </w:r>
      <w:r>
        <w:rPr>
          <w:spacing w:val="-3"/>
        </w:rPr>
        <w:t xml:space="preserve"> </w:t>
      </w:r>
      <w:r>
        <w:t>volumes</w:t>
      </w:r>
      <w:r>
        <w:rPr>
          <w:spacing w:val="-2"/>
        </w:rPr>
        <w:t xml:space="preserve"> </w:t>
      </w:r>
      <w:r>
        <w:t>of</w:t>
      </w:r>
      <w:r>
        <w:rPr>
          <w:spacing w:val="-3"/>
        </w:rPr>
        <w:t xml:space="preserve"> </w:t>
      </w:r>
      <w:r>
        <w:t>the</w:t>
      </w:r>
      <w:r>
        <w:rPr>
          <w:spacing w:val="-2"/>
        </w:rPr>
        <w:t xml:space="preserve"> </w:t>
      </w:r>
      <w:r>
        <w:t>subsurface</w:t>
      </w:r>
      <w:r>
        <w:rPr>
          <w:spacing w:val="-3"/>
        </w:rPr>
        <w:t xml:space="preserve"> </w:t>
      </w:r>
      <w:r>
        <w:t>at</w:t>
      </w:r>
      <w:r>
        <w:rPr>
          <w:spacing w:val="-2"/>
        </w:rPr>
        <w:t xml:space="preserve"> </w:t>
      </w:r>
      <w:r>
        <w:t>sufficient</w:t>
      </w:r>
      <w:r>
        <w:rPr>
          <w:spacing w:val="-3"/>
        </w:rPr>
        <w:t xml:space="preserve"> </w:t>
      </w:r>
      <w:r>
        <w:t>resolution</w:t>
      </w:r>
      <w:r>
        <w:rPr>
          <w:spacing w:val="-2"/>
        </w:rPr>
        <w:t xml:space="preserve"> </w:t>
      </w:r>
      <w:r>
        <w:t>to</w:t>
      </w:r>
      <w:r>
        <w:rPr>
          <w:spacing w:val="-3"/>
        </w:rPr>
        <w:t xml:space="preserve"> </w:t>
      </w:r>
      <w:r>
        <w:t>represent</w:t>
      </w:r>
      <w:r>
        <w:rPr>
          <w:spacing w:val="-2"/>
        </w:rPr>
        <w:t xml:space="preserve"> heterogeneity</w:t>
      </w:r>
    </w:p>
    <w:p w14:paraId="686D1369" w14:textId="35278825" w:rsidR="0096722D" w:rsidRDefault="00BE2784">
      <w:pPr>
        <w:pStyle w:val="BodyText"/>
        <w:spacing w:before="172"/>
        <w:ind w:left="209"/>
      </w:pPr>
      <w:r>
        <w:t>[</w:t>
      </w:r>
      <w:hyperlink w:anchor="_bookmark32" w:history="1">
        <w:r>
          <w:rPr>
            <w:color w:val="0000FF"/>
          </w:rPr>
          <w:t>10</w:t>
        </w:r>
      </w:hyperlink>
      <w:r>
        <w:t>–</w:t>
      </w:r>
      <w:hyperlink w:anchor="_bookmark33" w:history="1">
        <w:r>
          <w:rPr>
            <w:color w:val="0000FF"/>
          </w:rPr>
          <w:t>12</w:t>
        </w:r>
      </w:hyperlink>
      <w:r>
        <w:t>].</w:t>
      </w:r>
      <w:r>
        <w:rPr>
          <w:spacing w:val="75"/>
        </w:rPr>
        <w:t xml:space="preserve"> </w:t>
      </w:r>
      <w:r>
        <w:t>Also,</w:t>
      </w:r>
      <w:r>
        <w:rPr>
          <w:spacing w:val="25"/>
        </w:rPr>
        <w:t xml:space="preserve"> </w:t>
      </w:r>
      <w:r>
        <w:t>due</w:t>
      </w:r>
      <w:r>
        <w:rPr>
          <w:spacing w:val="22"/>
        </w:rPr>
        <w:t xml:space="preserve"> </w:t>
      </w:r>
      <w:r>
        <w:t>to</w:t>
      </w:r>
      <w:r>
        <w:rPr>
          <w:spacing w:val="21"/>
        </w:rPr>
        <w:t xml:space="preserve"> </w:t>
      </w:r>
      <w:r>
        <w:t>the</w:t>
      </w:r>
      <w:r>
        <w:rPr>
          <w:spacing w:val="22"/>
        </w:rPr>
        <w:t xml:space="preserve"> </w:t>
      </w:r>
      <w:r>
        <w:t>large</w:t>
      </w:r>
      <w:r>
        <w:rPr>
          <w:spacing w:val="21"/>
        </w:rPr>
        <w:t xml:space="preserve"> </w:t>
      </w:r>
      <w:r>
        <w:t>degree</w:t>
      </w:r>
      <w:r>
        <w:rPr>
          <w:spacing w:val="22"/>
        </w:rPr>
        <w:t xml:space="preserve"> </w:t>
      </w:r>
      <w:r>
        <w:t>of</w:t>
      </w:r>
      <w:r>
        <w:rPr>
          <w:spacing w:val="21"/>
        </w:rPr>
        <w:t xml:space="preserve"> </w:t>
      </w:r>
      <w:r>
        <w:t>uncertainty</w:t>
      </w:r>
      <w:r>
        <w:rPr>
          <w:spacing w:val="22"/>
        </w:rPr>
        <w:t xml:space="preserve"> </w:t>
      </w:r>
      <w:r>
        <w:t>in</w:t>
      </w:r>
      <w:r>
        <w:rPr>
          <w:spacing w:val="21"/>
        </w:rPr>
        <w:t xml:space="preserve"> </w:t>
      </w:r>
      <w:r>
        <w:t>subsurface</w:t>
      </w:r>
      <w:r>
        <w:rPr>
          <w:spacing w:val="22"/>
        </w:rPr>
        <w:t xml:space="preserve"> </w:t>
      </w:r>
      <w:r>
        <w:t>data,</w:t>
      </w:r>
      <w:r>
        <w:rPr>
          <w:spacing w:val="26"/>
        </w:rPr>
        <w:t xml:space="preserve"> </w:t>
      </w:r>
      <w:r>
        <w:t>and</w:t>
      </w:r>
      <w:r>
        <w:rPr>
          <w:spacing w:val="21"/>
        </w:rPr>
        <w:t xml:space="preserve"> </w:t>
      </w:r>
      <w:r>
        <w:t>the</w:t>
      </w:r>
      <w:r>
        <w:rPr>
          <w:spacing w:val="22"/>
        </w:rPr>
        <w:t xml:space="preserve"> </w:t>
      </w:r>
      <w:r>
        <w:t>spatial</w:t>
      </w:r>
      <w:r>
        <w:rPr>
          <w:spacing w:val="21"/>
        </w:rPr>
        <w:t xml:space="preserve"> </w:t>
      </w:r>
      <w:r>
        <w:t>distribution</w:t>
      </w:r>
      <w:r>
        <w:rPr>
          <w:spacing w:val="22"/>
        </w:rPr>
        <w:t xml:space="preserve"> </w:t>
      </w:r>
      <w:r>
        <w:rPr>
          <w:spacing w:val="-5"/>
        </w:rPr>
        <w:t>of</w:t>
      </w:r>
    </w:p>
    <w:p w14:paraId="3B8E96C2" w14:textId="489EC197" w:rsidR="0096722D" w:rsidRDefault="00BE2784">
      <w:pPr>
        <w:pStyle w:val="BodyText"/>
        <w:ind w:left="209"/>
      </w:pPr>
      <w:r>
        <w:t>the</w:t>
      </w:r>
      <w:r>
        <w:rPr>
          <w:spacing w:val="6"/>
        </w:rPr>
        <w:t xml:space="preserve"> </w:t>
      </w:r>
      <w:r>
        <w:t>properties</w:t>
      </w:r>
      <w:r>
        <w:rPr>
          <w:spacing w:val="4"/>
        </w:rPr>
        <w:t xml:space="preserve"> </w:t>
      </w:r>
      <w:r>
        <w:t>of</w:t>
      </w:r>
      <w:r>
        <w:rPr>
          <w:spacing w:val="5"/>
        </w:rPr>
        <w:t xml:space="preserve"> </w:t>
      </w:r>
      <w:r>
        <w:t>heterogeneous</w:t>
      </w:r>
      <w:r>
        <w:rPr>
          <w:spacing w:val="4"/>
        </w:rPr>
        <w:t xml:space="preserve"> </w:t>
      </w:r>
      <w:r>
        <w:t>porous</w:t>
      </w:r>
      <w:r>
        <w:rPr>
          <w:spacing w:val="5"/>
        </w:rPr>
        <w:t xml:space="preserve"> </w:t>
      </w:r>
      <w:r>
        <w:t>media</w:t>
      </w:r>
      <w:r>
        <w:rPr>
          <w:spacing w:val="5"/>
        </w:rPr>
        <w:t xml:space="preserve"> </w:t>
      </w:r>
      <w:r>
        <w:t>between</w:t>
      </w:r>
      <w:r>
        <w:rPr>
          <w:spacing w:val="4"/>
        </w:rPr>
        <w:t xml:space="preserve"> </w:t>
      </w:r>
      <w:r>
        <w:t>the</w:t>
      </w:r>
      <w:r>
        <w:rPr>
          <w:spacing w:val="5"/>
        </w:rPr>
        <w:t xml:space="preserve"> </w:t>
      </w:r>
      <w:r>
        <w:t>sparsely</w:t>
      </w:r>
      <w:r>
        <w:rPr>
          <w:spacing w:val="5"/>
        </w:rPr>
        <w:t xml:space="preserve"> </w:t>
      </w:r>
      <w:r>
        <w:t>sampled</w:t>
      </w:r>
      <w:r>
        <w:rPr>
          <w:spacing w:val="4"/>
        </w:rPr>
        <w:t xml:space="preserve"> </w:t>
      </w:r>
      <w:r>
        <w:t>data,</w:t>
      </w:r>
      <w:r>
        <w:rPr>
          <w:spacing w:val="6"/>
        </w:rPr>
        <w:t xml:space="preserve"> </w:t>
      </w:r>
      <w:r>
        <w:t>GCS</w:t>
      </w:r>
      <w:r>
        <w:rPr>
          <w:spacing w:val="4"/>
        </w:rPr>
        <w:t xml:space="preserve"> </w:t>
      </w:r>
      <w:r>
        <w:t>operations</w:t>
      </w:r>
      <w:r>
        <w:rPr>
          <w:spacing w:val="4"/>
        </w:rPr>
        <w:t xml:space="preserve"> </w:t>
      </w:r>
      <w:proofErr w:type="gramStart"/>
      <w:r>
        <w:rPr>
          <w:spacing w:val="-2"/>
        </w:rPr>
        <w:t>require</w:t>
      </w:r>
      <w:proofErr w:type="gramEnd"/>
    </w:p>
    <w:p w14:paraId="683A74BA" w14:textId="0D75A902" w:rsidR="0096722D" w:rsidRDefault="00BE2784">
      <w:pPr>
        <w:pStyle w:val="BodyText"/>
        <w:ind w:left="209"/>
      </w:pPr>
      <w:r>
        <w:rPr>
          <w:spacing w:val="-2"/>
        </w:rPr>
        <w:t>a</w:t>
      </w:r>
      <w:r>
        <w:rPr>
          <w:spacing w:val="13"/>
        </w:rPr>
        <w:t xml:space="preserve"> </w:t>
      </w:r>
      <w:r>
        <w:rPr>
          <w:spacing w:val="-2"/>
        </w:rPr>
        <w:t>robust</w:t>
      </w:r>
      <w:r>
        <w:rPr>
          <w:spacing w:val="11"/>
        </w:rPr>
        <w:t xml:space="preserve"> </w:t>
      </w:r>
      <w:r>
        <w:rPr>
          <w:spacing w:val="-2"/>
        </w:rPr>
        <w:t>probabilistic-based</w:t>
      </w:r>
      <w:r>
        <w:rPr>
          <w:spacing w:val="12"/>
        </w:rPr>
        <w:t xml:space="preserve"> </w:t>
      </w:r>
      <w:r>
        <w:rPr>
          <w:spacing w:val="-2"/>
        </w:rPr>
        <w:t>uncertainty</w:t>
      </w:r>
      <w:r>
        <w:rPr>
          <w:spacing w:val="11"/>
        </w:rPr>
        <w:t xml:space="preserve"> </w:t>
      </w:r>
      <w:r>
        <w:rPr>
          <w:spacing w:val="-2"/>
        </w:rPr>
        <w:t>assessment</w:t>
      </w:r>
      <w:r>
        <w:rPr>
          <w:spacing w:val="11"/>
        </w:rPr>
        <w:t xml:space="preserve"> </w:t>
      </w:r>
      <w:r>
        <w:rPr>
          <w:spacing w:val="-2"/>
        </w:rPr>
        <w:t>for</w:t>
      </w:r>
      <w:r>
        <w:rPr>
          <w:spacing w:val="12"/>
        </w:rPr>
        <w:t xml:space="preserve"> </w:t>
      </w:r>
      <w:r>
        <w:rPr>
          <w:spacing w:val="-2"/>
        </w:rPr>
        <w:t>improved</w:t>
      </w:r>
      <w:r>
        <w:rPr>
          <w:spacing w:val="11"/>
        </w:rPr>
        <w:t xml:space="preserve"> </w:t>
      </w:r>
      <w:r>
        <w:rPr>
          <w:spacing w:val="-2"/>
        </w:rPr>
        <w:t>engineering</w:t>
      </w:r>
      <w:r>
        <w:rPr>
          <w:spacing w:val="11"/>
        </w:rPr>
        <w:t xml:space="preserve"> </w:t>
      </w:r>
      <w:r>
        <w:rPr>
          <w:spacing w:val="-2"/>
        </w:rPr>
        <w:t>decision-making</w:t>
      </w:r>
      <w:r>
        <w:rPr>
          <w:spacing w:val="12"/>
        </w:rPr>
        <w:t xml:space="preserve"> </w:t>
      </w:r>
      <w:r>
        <w:rPr>
          <w:spacing w:val="-2"/>
        </w:rPr>
        <w:t>[</w:t>
      </w:r>
      <w:hyperlink w:anchor="_bookmark34" w:history="1">
        <w:r>
          <w:rPr>
            <w:color w:val="0000FF"/>
            <w:spacing w:val="-2"/>
          </w:rPr>
          <w:t>13</w:t>
        </w:r>
      </w:hyperlink>
      <w:r>
        <w:rPr>
          <w:spacing w:val="-2"/>
        </w:rPr>
        <w:t>–</w:t>
      </w:r>
      <w:hyperlink w:anchor="_bookmark35" w:history="1">
        <w:r>
          <w:rPr>
            <w:color w:val="0000FF"/>
            <w:spacing w:val="-2"/>
          </w:rPr>
          <w:t>15</w:t>
        </w:r>
      </w:hyperlink>
      <w:r>
        <w:rPr>
          <w:spacing w:val="-2"/>
        </w:rPr>
        <w:t>].</w:t>
      </w:r>
      <w:r>
        <w:rPr>
          <w:spacing w:val="50"/>
        </w:rPr>
        <w:t xml:space="preserve"> </w:t>
      </w:r>
      <w:r>
        <w:rPr>
          <w:spacing w:val="-5"/>
        </w:rPr>
        <w:t>In</w:t>
      </w:r>
    </w:p>
    <w:p w14:paraId="259D0520" w14:textId="75E15B75" w:rsidR="0096722D" w:rsidRDefault="00BE2784">
      <w:pPr>
        <w:pStyle w:val="BodyText"/>
        <w:spacing w:before="172"/>
        <w:ind w:left="209"/>
      </w:pPr>
      <w:r>
        <w:rPr>
          <w:spacing w:val="-2"/>
        </w:rPr>
        <w:t>order</w:t>
      </w:r>
      <w:r>
        <w:rPr>
          <w:spacing w:val="-1"/>
        </w:rPr>
        <w:t xml:space="preserve"> </w:t>
      </w:r>
      <w:r>
        <w:rPr>
          <w:spacing w:val="-2"/>
        </w:rPr>
        <w:t>to</w:t>
      </w:r>
      <w:r>
        <w:rPr>
          <w:spacing w:val="-1"/>
        </w:rPr>
        <w:t xml:space="preserve"> </w:t>
      </w:r>
      <w:r>
        <w:rPr>
          <w:spacing w:val="-2"/>
        </w:rPr>
        <w:t>capture</w:t>
      </w:r>
      <w:r>
        <w:t xml:space="preserve"> </w:t>
      </w:r>
      <w:r>
        <w:rPr>
          <w:spacing w:val="-2"/>
        </w:rPr>
        <w:t>the</w:t>
      </w:r>
      <w:r>
        <w:rPr>
          <w:spacing w:val="-1"/>
        </w:rPr>
        <w:t xml:space="preserve"> </w:t>
      </w:r>
      <w:r>
        <w:rPr>
          <w:spacing w:val="-2"/>
        </w:rPr>
        <w:t>fine-scale</w:t>
      </w:r>
      <w:r>
        <w:rPr>
          <w:spacing w:val="-1"/>
        </w:rPr>
        <w:t xml:space="preserve"> </w:t>
      </w:r>
      <w:r>
        <w:rPr>
          <w:spacing w:val="-2"/>
        </w:rPr>
        <w:t>multiphase</w:t>
      </w:r>
      <w:r>
        <w:t xml:space="preserve"> </w:t>
      </w:r>
      <w:r>
        <w:rPr>
          <w:spacing w:val="-2"/>
        </w:rPr>
        <w:t>flow</w:t>
      </w:r>
      <w:r>
        <w:rPr>
          <w:spacing w:val="-1"/>
        </w:rPr>
        <w:t xml:space="preserve"> </w:t>
      </w:r>
      <w:r>
        <w:rPr>
          <w:spacing w:val="-2"/>
        </w:rPr>
        <w:t>behavior</w:t>
      </w:r>
      <w:r>
        <w:t xml:space="preserve"> </w:t>
      </w:r>
      <w:r>
        <w:rPr>
          <w:spacing w:val="-2"/>
        </w:rPr>
        <w:t>given</w:t>
      </w:r>
      <w:r>
        <w:rPr>
          <w:spacing w:val="-1"/>
        </w:rPr>
        <w:t xml:space="preserve"> </w:t>
      </w:r>
      <w:r>
        <w:rPr>
          <w:spacing w:val="-2"/>
        </w:rPr>
        <w:t>an</w:t>
      </w:r>
      <w:r>
        <w:rPr>
          <w:spacing w:val="-1"/>
        </w:rPr>
        <w:t xml:space="preserve"> </w:t>
      </w:r>
      <w:r>
        <w:rPr>
          <w:spacing w:val="-2"/>
        </w:rPr>
        <w:t>uncertain</w:t>
      </w:r>
      <w:r>
        <w:t xml:space="preserve"> </w:t>
      </w:r>
      <w:r>
        <w:rPr>
          <w:spacing w:val="-2"/>
        </w:rPr>
        <w:t>spatial</w:t>
      </w:r>
      <w:r>
        <w:rPr>
          <w:spacing w:val="-1"/>
        </w:rPr>
        <w:t xml:space="preserve"> </w:t>
      </w:r>
      <w:r>
        <w:rPr>
          <w:spacing w:val="-2"/>
        </w:rPr>
        <w:t>distribution</w:t>
      </w:r>
      <w:r>
        <w:rPr>
          <w:spacing w:val="-1"/>
        </w:rPr>
        <w:t xml:space="preserve"> </w:t>
      </w:r>
      <w:r>
        <w:rPr>
          <w:spacing w:val="-2"/>
        </w:rPr>
        <w:t>of</w:t>
      </w:r>
      <w:r>
        <w:t xml:space="preserve"> </w:t>
      </w:r>
      <w:proofErr w:type="gramStart"/>
      <w:r>
        <w:rPr>
          <w:spacing w:val="-2"/>
        </w:rPr>
        <w:t>subsurface</w:t>
      </w:r>
      <w:proofErr w:type="gramEnd"/>
    </w:p>
    <w:p w14:paraId="13DA5247" w14:textId="4C161D1C" w:rsidR="0096722D" w:rsidDel="006D401A" w:rsidRDefault="00BE2784">
      <w:pPr>
        <w:pStyle w:val="BodyText"/>
        <w:ind w:left="209"/>
        <w:rPr>
          <w:del w:id="8" w:author="Pyrcz, Michael" w:date="2023-09-16T08:36:00Z"/>
        </w:rPr>
      </w:pPr>
      <w:r>
        <w:t>properties,</w:t>
      </w:r>
      <w:r>
        <w:rPr>
          <w:spacing w:val="1"/>
        </w:rPr>
        <w:t xml:space="preserve"> </w:t>
      </w:r>
      <w:proofErr w:type="gramStart"/>
      <w:r>
        <w:t>a</w:t>
      </w:r>
      <w:r>
        <w:rPr>
          <w:spacing w:val="-1"/>
        </w:rPr>
        <w:t xml:space="preserve"> </w:t>
      </w:r>
      <w:r>
        <w:t>large</w:t>
      </w:r>
      <w:r>
        <w:rPr>
          <w:spacing w:val="-1"/>
        </w:rPr>
        <w:t xml:space="preserve"> </w:t>
      </w:r>
      <w:r>
        <w:t>number</w:t>
      </w:r>
      <w:r>
        <w:rPr>
          <w:spacing w:val="-1"/>
        </w:rPr>
        <w:t xml:space="preserve"> </w:t>
      </w:r>
      <w:r>
        <w:t>of</w:t>
      </w:r>
      <w:proofErr w:type="gramEnd"/>
      <w:r>
        <w:rPr>
          <w:spacing w:val="-1"/>
        </w:rPr>
        <w:t xml:space="preserve"> </w:t>
      </w:r>
      <w:r>
        <w:t>numerical</w:t>
      </w:r>
      <w:r>
        <w:rPr>
          <w:spacing w:val="-1"/>
        </w:rPr>
        <w:t xml:space="preserve"> </w:t>
      </w:r>
      <w:r>
        <w:t>simulations</w:t>
      </w:r>
      <w:r>
        <w:rPr>
          <w:spacing w:val="-1"/>
        </w:rPr>
        <w:t xml:space="preserve"> </w:t>
      </w:r>
      <w:r>
        <w:t>are</w:t>
      </w:r>
      <w:r>
        <w:rPr>
          <w:spacing w:val="-1"/>
        </w:rPr>
        <w:t xml:space="preserve"> </w:t>
      </w:r>
      <w:r>
        <w:t>required,</w:t>
      </w:r>
      <w:r>
        <w:rPr>
          <w:spacing w:val="-1"/>
        </w:rPr>
        <w:t xml:space="preserve"> </w:t>
      </w:r>
      <w:r>
        <w:t>leading</w:t>
      </w:r>
      <w:r>
        <w:rPr>
          <w:spacing w:val="-1"/>
        </w:rPr>
        <w:t xml:space="preserve"> </w:t>
      </w:r>
      <w:r>
        <w:t>to</w:t>
      </w:r>
      <w:r>
        <w:rPr>
          <w:spacing w:val="-1"/>
        </w:rPr>
        <w:t xml:space="preserve"> </w:t>
      </w:r>
      <w:r>
        <w:t>very</w:t>
      </w:r>
      <w:r>
        <w:rPr>
          <w:spacing w:val="-1"/>
        </w:rPr>
        <w:t xml:space="preserve"> </w:t>
      </w:r>
      <w:r>
        <w:t>high</w:t>
      </w:r>
      <w:r>
        <w:rPr>
          <w:spacing w:val="-1"/>
        </w:rPr>
        <w:t xml:space="preserve"> </w:t>
      </w:r>
      <w:r>
        <w:t>computational</w:t>
      </w:r>
      <w:r>
        <w:rPr>
          <w:spacing w:val="-1"/>
        </w:rPr>
        <w:t xml:space="preserve"> </w:t>
      </w:r>
      <w:r>
        <w:rPr>
          <w:spacing w:val="-2"/>
        </w:rPr>
        <w:t>costs</w:t>
      </w:r>
      <w:ins w:id="9" w:author="Pyrcz, Michael" w:date="2023-09-16T08:36:00Z">
        <w:r w:rsidR="006D401A">
          <w:rPr>
            <w:spacing w:val="-2"/>
          </w:rPr>
          <w:t xml:space="preserve"> and delayed feedback </w:t>
        </w:r>
      </w:ins>
      <w:ins w:id="10" w:author="Pyrcz, Michael" w:date="2023-09-16T08:37:00Z">
        <w:r w:rsidR="006D401A">
          <w:rPr>
            <w:spacing w:val="-2"/>
          </w:rPr>
          <w:t>unable to support</w:t>
        </w:r>
      </w:ins>
      <w:ins w:id="11" w:author="Pyrcz, Michael" w:date="2023-09-16T08:36:00Z">
        <w:r w:rsidR="006D401A">
          <w:rPr>
            <w:spacing w:val="-2"/>
          </w:rPr>
          <w:t xml:space="preserve"> timely decision </w:t>
        </w:r>
      </w:ins>
      <w:ins w:id="12" w:author="Pyrcz, Michael" w:date="2023-09-16T08:37:00Z">
        <w:r w:rsidR="006D401A">
          <w:rPr>
            <w:spacing w:val="-2"/>
          </w:rPr>
          <w:t>making</w:t>
        </w:r>
      </w:ins>
    </w:p>
    <w:p w14:paraId="3993235E" w14:textId="518EA0EA" w:rsidR="0096722D" w:rsidRDefault="00BE2784" w:rsidP="006D401A">
      <w:pPr>
        <w:pStyle w:val="BodyText"/>
        <w:ind w:left="209"/>
        <w:pPrChange w:id="13" w:author="Pyrcz, Michael" w:date="2023-09-16T08:36:00Z">
          <w:pPr>
            <w:spacing w:before="172"/>
            <w:ind w:left="209"/>
          </w:pPr>
        </w:pPrChange>
      </w:pPr>
      <w:r>
        <w:t>[</w:t>
      </w:r>
      <w:r>
        <w:fldChar w:fldCharType="begin"/>
      </w:r>
      <w:r>
        <w:instrText>HYPERLINK \l "_bookmark36"</w:instrText>
      </w:r>
      <w:r>
        <w:fldChar w:fldCharType="separate"/>
      </w:r>
      <w:r>
        <w:rPr>
          <w:color w:val="0000FF"/>
        </w:rPr>
        <w:t>16</w:t>
      </w:r>
      <w:r>
        <w:rPr>
          <w:color w:val="0000FF"/>
        </w:rPr>
        <w:fldChar w:fldCharType="end"/>
      </w:r>
      <w:r>
        <w:t>,</w:t>
      </w:r>
      <w:r>
        <w:rPr>
          <w:spacing w:val="13"/>
        </w:rPr>
        <w:t xml:space="preserve"> </w:t>
      </w:r>
      <w:r>
        <w:fldChar w:fldCharType="begin"/>
      </w:r>
      <w:r>
        <w:instrText>HYPERLINK \l "_bookmark37"</w:instrText>
      </w:r>
      <w:r>
        <w:fldChar w:fldCharType="separate"/>
      </w:r>
      <w:r>
        <w:rPr>
          <w:color w:val="0000FF"/>
          <w:spacing w:val="-4"/>
        </w:rPr>
        <w:t>17</w:t>
      </w:r>
      <w:r>
        <w:rPr>
          <w:color w:val="0000FF"/>
          <w:spacing w:val="-4"/>
        </w:rPr>
        <w:fldChar w:fldCharType="end"/>
      </w:r>
      <w:r>
        <w:rPr>
          <w:spacing w:val="-4"/>
        </w:rPr>
        <w:t>].</w:t>
      </w:r>
    </w:p>
    <w:p w14:paraId="5CC0A21E" w14:textId="67C01B41" w:rsidR="0096722D" w:rsidRDefault="00BE2784">
      <w:pPr>
        <w:pStyle w:val="BodyText"/>
        <w:tabs>
          <w:tab w:val="left" w:pos="818"/>
        </w:tabs>
        <w:ind w:left="209"/>
      </w:pPr>
      <w:r>
        <w:rPr>
          <w:rFonts w:ascii="Arial"/>
          <w:sz w:val="10"/>
        </w:rPr>
        <w:tab/>
      </w:r>
      <w:r>
        <w:t>To</w:t>
      </w:r>
      <w:r>
        <w:rPr>
          <w:spacing w:val="7"/>
        </w:rPr>
        <w:t xml:space="preserve"> </w:t>
      </w:r>
      <w:r>
        <w:t>overcome</w:t>
      </w:r>
      <w:r>
        <w:rPr>
          <w:spacing w:val="8"/>
        </w:rPr>
        <w:t xml:space="preserve"> </w:t>
      </w:r>
      <w:r>
        <w:t>this,</w:t>
      </w:r>
      <w:r>
        <w:rPr>
          <w:spacing w:val="12"/>
        </w:rPr>
        <w:t xml:space="preserve"> </w:t>
      </w:r>
      <w:r>
        <w:t>machine</w:t>
      </w:r>
      <w:r>
        <w:rPr>
          <w:spacing w:val="8"/>
        </w:rPr>
        <w:t xml:space="preserve"> </w:t>
      </w:r>
      <w:r>
        <w:t>learning</w:t>
      </w:r>
      <w:r>
        <w:rPr>
          <w:spacing w:val="8"/>
        </w:rPr>
        <w:t xml:space="preserve"> </w:t>
      </w:r>
      <w:r>
        <w:t>techniques</w:t>
      </w:r>
      <w:r>
        <w:rPr>
          <w:spacing w:val="8"/>
        </w:rPr>
        <w:t xml:space="preserve"> </w:t>
      </w:r>
      <w:r>
        <w:t>have</w:t>
      </w:r>
      <w:r>
        <w:rPr>
          <w:spacing w:val="8"/>
        </w:rPr>
        <w:t xml:space="preserve"> </w:t>
      </w:r>
      <w:r>
        <w:t>emerged</w:t>
      </w:r>
      <w:r>
        <w:rPr>
          <w:spacing w:val="8"/>
        </w:rPr>
        <w:t xml:space="preserve"> </w:t>
      </w:r>
      <w:r>
        <w:t>as</w:t>
      </w:r>
      <w:r>
        <w:rPr>
          <w:spacing w:val="7"/>
        </w:rPr>
        <w:t xml:space="preserve"> </w:t>
      </w:r>
      <w:r>
        <w:t>candidate</w:t>
      </w:r>
      <w:r>
        <w:rPr>
          <w:spacing w:val="8"/>
        </w:rPr>
        <w:t xml:space="preserve"> </w:t>
      </w:r>
      <w:r>
        <w:t>proxy</w:t>
      </w:r>
      <w:r>
        <w:rPr>
          <w:spacing w:val="8"/>
        </w:rPr>
        <w:t xml:space="preserve"> </w:t>
      </w:r>
      <w:r>
        <w:t>models</w:t>
      </w:r>
      <w:r>
        <w:rPr>
          <w:spacing w:val="8"/>
        </w:rPr>
        <w:t xml:space="preserve"> </w:t>
      </w:r>
      <w:r>
        <w:t>due</w:t>
      </w:r>
      <w:r>
        <w:rPr>
          <w:spacing w:val="8"/>
        </w:rPr>
        <w:t xml:space="preserve"> </w:t>
      </w:r>
      <w:r>
        <w:t>to</w:t>
      </w:r>
      <w:r>
        <w:rPr>
          <w:spacing w:val="8"/>
        </w:rPr>
        <w:t xml:space="preserve"> </w:t>
      </w:r>
      <w:proofErr w:type="gramStart"/>
      <w:r>
        <w:rPr>
          <w:spacing w:val="-2"/>
        </w:rPr>
        <w:t>their</w:t>
      </w:r>
      <w:proofErr w:type="gramEnd"/>
    </w:p>
    <w:p w14:paraId="651831FC" w14:textId="0C94CAC4" w:rsidR="0096722D" w:rsidRDefault="00BE2784">
      <w:pPr>
        <w:pStyle w:val="BodyText"/>
        <w:ind w:left="209"/>
      </w:pPr>
      <w:r>
        <w:rPr>
          <w:spacing w:val="-2"/>
        </w:rPr>
        <w:t>ability</w:t>
      </w:r>
      <w:r>
        <w:rPr>
          <w:spacing w:val="2"/>
        </w:rPr>
        <w:t xml:space="preserve"> </w:t>
      </w:r>
      <w:r>
        <w:rPr>
          <w:spacing w:val="-2"/>
        </w:rPr>
        <w:t>to</w:t>
      </w:r>
      <w:r>
        <w:rPr>
          <w:spacing w:val="2"/>
        </w:rPr>
        <w:t xml:space="preserve"> </w:t>
      </w:r>
      <w:r>
        <w:rPr>
          <w:spacing w:val="-2"/>
        </w:rPr>
        <w:t>perform</w:t>
      </w:r>
      <w:r>
        <w:rPr>
          <w:spacing w:val="3"/>
        </w:rPr>
        <w:t xml:space="preserve"> </w:t>
      </w:r>
      <w:r>
        <w:rPr>
          <w:spacing w:val="-2"/>
        </w:rPr>
        <w:t>dimensionality</w:t>
      </w:r>
      <w:r>
        <w:rPr>
          <w:spacing w:val="2"/>
        </w:rPr>
        <w:t xml:space="preserve"> </w:t>
      </w:r>
      <w:r>
        <w:rPr>
          <w:spacing w:val="-2"/>
        </w:rPr>
        <w:t>reduction</w:t>
      </w:r>
      <w:r>
        <w:rPr>
          <w:spacing w:val="2"/>
        </w:rPr>
        <w:t xml:space="preserve"> </w:t>
      </w:r>
      <w:r>
        <w:rPr>
          <w:spacing w:val="-2"/>
        </w:rPr>
        <w:t>for</w:t>
      </w:r>
      <w:r>
        <w:rPr>
          <w:spacing w:val="2"/>
        </w:rPr>
        <w:t xml:space="preserve"> </w:t>
      </w:r>
      <w:r>
        <w:rPr>
          <w:spacing w:val="-2"/>
        </w:rPr>
        <w:t>efficient</w:t>
      </w:r>
      <w:r>
        <w:rPr>
          <w:spacing w:val="3"/>
        </w:rPr>
        <w:t xml:space="preserve"> </w:t>
      </w:r>
      <w:r>
        <w:rPr>
          <w:spacing w:val="-2"/>
        </w:rPr>
        <w:t>problem</w:t>
      </w:r>
      <w:r>
        <w:rPr>
          <w:spacing w:val="2"/>
        </w:rPr>
        <w:t xml:space="preserve"> </w:t>
      </w:r>
      <w:r>
        <w:rPr>
          <w:spacing w:val="-2"/>
        </w:rPr>
        <w:t>parameterization</w:t>
      </w:r>
      <w:ins w:id="14" w:author="Pyrcz, Michael" w:date="2023-09-16T08:37:00Z">
        <w:r w:rsidR="00BE57CA">
          <w:rPr>
            <w:spacing w:val="-2"/>
          </w:rPr>
          <w:t xml:space="preserve"> and model complicate</w:t>
        </w:r>
      </w:ins>
      <w:ins w:id="15" w:author="Pyrcz, Michael" w:date="2023-09-16T08:38:00Z">
        <w:r w:rsidR="00BE57CA">
          <w:rPr>
            <w:spacing w:val="-2"/>
          </w:rPr>
          <w:t>d</w:t>
        </w:r>
      </w:ins>
      <w:ins w:id="16" w:author="Pyrcz, Michael" w:date="2023-09-16T08:37:00Z">
        <w:r w:rsidR="00BE57CA">
          <w:rPr>
            <w:spacing w:val="-2"/>
          </w:rPr>
          <w:t xml:space="preserve"> systems</w:t>
        </w:r>
      </w:ins>
      <w:del w:id="17" w:author="Pyrcz, Michael" w:date="2023-09-16T08:37:00Z">
        <w:r w:rsidDel="00BE57CA">
          <w:rPr>
            <w:spacing w:val="-2"/>
          </w:rPr>
          <w:delText>,</w:delText>
        </w:r>
        <w:r w:rsidDel="00BE57CA">
          <w:rPr>
            <w:spacing w:val="3"/>
          </w:rPr>
          <w:delText xml:space="preserve"> </w:delText>
        </w:r>
        <w:r w:rsidDel="00BE57CA">
          <w:rPr>
            <w:spacing w:val="-2"/>
          </w:rPr>
          <w:delText>and</w:delText>
        </w:r>
      </w:del>
      <w:r>
        <w:rPr>
          <w:spacing w:val="2"/>
        </w:rPr>
        <w:t xml:space="preserve"> </w:t>
      </w:r>
      <w:r>
        <w:rPr>
          <w:spacing w:val="-2"/>
        </w:rPr>
        <w:t>to</w:t>
      </w:r>
      <w:r>
        <w:rPr>
          <w:spacing w:val="3"/>
        </w:rPr>
        <w:t xml:space="preserve"> </w:t>
      </w:r>
      <w:r>
        <w:rPr>
          <w:spacing w:val="-2"/>
        </w:rPr>
        <w:t>calculate</w:t>
      </w:r>
      <w:r>
        <w:rPr>
          <w:spacing w:val="2"/>
        </w:rPr>
        <w:t xml:space="preserve"> </w:t>
      </w:r>
      <w:r>
        <w:rPr>
          <w:spacing w:val="-2"/>
        </w:rPr>
        <w:t>fast</w:t>
      </w:r>
      <w:r>
        <w:rPr>
          <w:spacing w:val="2"/>
        </w:rPr>
        <w:t xml:space="preserve"> </w:t>
      </w:r>
      <w:proofErr w:type="gramStart"/>
      <w:r>
        <w:rPr>
          <w:spacing w:val="-4"/>
        </w:rPr>
        <w:t>pre-</w:t>
      </w:r>
      <w:proofErr w:type="gramEnd"/>
    </w:p>
    <w:p w14:paraId="6C428F9F" w14:textId="3EC2DC4F" w:rsidR="0096722D" w:rsidRDefault="00BE2784">
      <w:pPr>
        <w:pStyle w:val="BodyText"/>
        <w:spacing w:before="172"/>
        <w:ind w:left="209"/>
      </w:pPr>
      <w:r>
        <w:t>dictions</w:t>
      </w:r>
      <w:r>
        <w:rPr>
          <w:spacing w:val="11"/>
        </w:rPr>
        <w:t xml:space="preserve"> </w:t>
      </w:r>
      <w:r>
        <w:t>of</w:t>
      </w:r>
      <w:r>
        <w:rPr>
          <w:spacing w:val="9"/>
        </w:rPr>
        <w:t xml:space="preserve"> </w:t>
      </w:r>
      <w:r>
        <w:t>subsurface</w:t>
      </w:r>
      <w:r>
        <w:rPr>
          <w:spacing w:val="10"/>
        </w:rPr>
        <w:t xml:space="preserve"> </w:t>
      </w:r>
      <w:r>
        <w:t>flow</w:t>
      </w:r>
      <w:r>
        <w:rPr>
          <w:spacing w:val="10"/>
        </w:rPr>
        <w:t xml:space="preserve"> </w:t>
      </w:r>
      <w:r>
        <w:t>and</w:t>
      </w:r>
      <w:r>
        <w:rPr>
          <w:spacing w:val="9"/>
        </w:rPr>
        <w:t xml:space="preserve"> </w:t>
      </w:r>
      <w:r>
        <w:t>transport</w:t>
      </w:r>
      <w:r>
        <w:rPr>
          <w:spacing w:val="10"/>
        </w:rPr>
        <w:t xml:space="preserve"> </w:t>
      </w:r>
      <w:r>
        <w:t>behavior</w:t>
      </w:r>
      <w:r>
        <w:rPr>
          <w:spacing w:val="10"/>
        </w:rPr>
        <w:t xml:space="preserve"> </w:t>
      </w:r>
      <w:r>
        <w:t>for</w:t>
      </w:r>
      <w:r>
        <w:rPr>
          <w:spacing w:val="10"/>
        </w:rPr>
        <w:t xml:space="preserve"> </w:t>
      </w:r>
      <w:r>
        <w:t>real-time</w:t>
      </w:r>
      <w:r>
        <w:rPr>
          <w:spacing w:val="9"/>
        </w:rPr>
        <w:t xml:space="preserve"> </w:t>
      </w:r>
      <w:r>
        <w:t>feedback</w:t>
      </w:r>
      <w:r>
        <w:rPr>
          <w:spacing w:val="10"/>
        </w:rPr>
        <w:t xml:space="preserve"> </w:t>
      </w:r>
      <w:r>
        <w:t>on</w:t>
      </w:r>
      <w:r>
        <w:rPr>
          <w:spacing w:val="10"/>
        </w:rPr>
        <w:t xml:space="preserve"> </w:t>
      </w:r>
      <w:r>
        <w:t>the</w:t>
      </w:r>
      <w:r>
        <w:rPr>
          <w:spacing w:val="10"/>
        </w:rPr>
        <w:t xml:space="preserve"> </w:t>
      </w:r>
      <w:r>
        <w:t>impact</w:t>
      </w:r>
      <w:r>
        <w:rPr>
          <w:spacing w:val="9"/>
        </w:rPr>
        <w:t xml:space="preserve"> </w:t>
      </w:r>
      <w:r>
        <w:t>of</w:t>
      </w:r>
      <w:r>
        <w:rPr>
          <w:spacing w:val="10"/>
        </w:rPr>
        <w:t xml:space="preserve"> </w:t>
      </w:r>
      <w:r>
        <w:t>geological</w:t>
      </w:r>
      <w:r>
        <w:rPr>
          <w:spacing w:val="10"/>
        </w:rPr>
        <w:t xml:space="preserve"> </w:t>
      </w:r>
      <w:r>
        <w:rPr>
          <w:spacing w:val="-5"/>
        </w:rPr>
        <w:t>and</w:t>
      </w:r>
    </w:p>
    <w:p w14:paraId="508CC95C" w14:textId="548A963E" w:rsidR="0096722D" w:rsidRDefault="00BE2784">
      <w:pPr>
        <w:pStyle w:val="BodyText"/>
        <w:ind w:left="209"/>
      </w:pPr>
      <w:r>
        <w:rPr>
          <w:spacing w:val="-2"/>
        </w:rPr>
        <w:t>engineering</w:t>
      </w:r>
      <w:r>
        <w:rPr>
          <w:spacing w:val="11"/>
        </w:rPr>
        <w:t xml:space="preserve"> </w:t>
      </w:r>
      <w:r>
        <w:rPr>
          <w:spacing w:val="-2"/>
        </w:rPr>
        <w:t>controls</w:t>
      </w:r>
      <w:r>
        <w:rPr>
          <w:spacing w:val="10"/>
        </w:rPr>
        <w:t xml:space="preserve"> </w:t>
      </w:r>
      <w:r>
        <w:rPr>
          <w:spacing w:val="-2"/>
        </w:rPr>
        <w:t>on</w:t>
      </w:r>
      <w:r>
        <w:rPr>
          <w:spacing w:val="11"/>
        </w:rPr>
        <w:t xml:space="preserve"> </w:t>
      </w:r>
      <w:r>
        <w:rPr>
          <w:spacing w:val="-2"/>
        </w:rPr>
        <w:t>CO</w:t>
      </w:r>
      <w:r>
        <w:rPr>
          <w:rFonts w:ascii="Kepler Std Ext Subh" w:hAnsi="Kepler Std Ext Subh"/>
          <w:spacing w:val="-2"/>
          <w:vertAlign w:val="subscript"/>
        </w:rPr>
        <w:t>2</w:t>
      </w:r>
      <w:r>
        <w:rPr>
          <w:rFonts w:ascii="Kepler Std Ext Subh" w:hAnsi="Kepler Std Ext Subh"/>
          <w:spacing w:val="25"/>
        </w:rPr>
        <w:t xml:space="preserve"> </w:t>
      </w:r>
      <w:r>
        <w:rPr>
          <w:spacing w:val="-2"/>
        </w:rPr>
        <w:t>behavior</w:t>
      </w:r>
      <w:r>
        <w:rPr>
          <w:spacing w:val="10"/>
        </w:rPr>
        <w:t xml:space="preserve"> </w:t>
      </w:r>
      <w:r>
        <w:rPr>
          <w:spacing w:val="-2"/>
        </w:rPr>
        <w:t>in</w:t>
      </w:r>
      <w:r>
        <w:rPr>
          <w:spacing w:val="11"/>
        </w:rPr>
        <w:t xml:space="preserve"> </w:t>
      </w:r>
      <w:r>
        <w:rPr>
          <w:spacing w:val="-2"/>
        </w:rPr>
        <w:t>the</w:t>
      </w:r>
      <w:r>
        <w:rPr>
          <w:spacing w:val="11"/>
        </w:rPr>
        <w:t xml:space="preserve"> </w:t>
      </w:r>
      <w:r>
        <w:rPr>
          <w:spacing w:val="-2"/>
        </w:rPr>
        <w:t>subsurface</w:t>
      </w:r>
      <w:r>
        <w:rPr>
          <w:spacing w:val="11"/>
        </w:rPr>
        <w:t xml:space="preserve"> </w:t>
      </w:r>
      <w:r>
        <w:rPr>
          <w:spacing w:val="-2"/>
        </w:rPr>
        <w:t>over</w:t>
      </w:r>
      <w:r>
        <w:rPr>
          <w:spacing w:val="11"/>
        </w:rPr>
        <w:t xml:space="preserve"> </w:t>
      </w:r>
      <w:r>
        <w:rPr>
          <w:spacing w:val="-2"/>
        </w:rPr>
        <w:t>time</w:t>
      </w:r>
      <w:r>
        <w:rPr>
          <w:spacing w:val="11"/>
        </w:rPr>
        <w:t xml:space="preserve"> </w:t>
      </w:r>
      <w:r>
        <w:rPr>
          <w:spacing w:val="-2"/>
        </w:rPr>
        <w:t>[</w:t>
      </w:r>
      <w:hyperlink w:anchor="_bookmark38" w:history="1">
        <w:r>
          <w:rPr>
            <w:color w:val="0000FF"/>
            <w:spacing w:val="-2"/>
          </w:rPr>
          <w:t>18</w:t>
        </w:r>
      </w:hyperlink>
      <w:r>
        <w:rPr>
          <w:spacing w:val="-2"/>
        </w:rPr>
        <w:t>–</w:t>
      </w:r>
      <w:hyperlink w:anchor="_bookmark39" w:history="1">
        <w:r>
          <w:rPr>
            <w:color w:val="0000FF"/>
            <w:spacing w:val="-2"/>
          </w:rPr>
          <w:t>20</w:t>
        </w:r>
      </w:hyperlink>
      <w:r>
        <w:rPr>
          <w:spacing w:val="-2"/>
        </w:rPr>
        <w:t>].</w:t>
      </w:r>
      <w:r>
        <w:rPr>
          <w:spacing w:val="44"/>
        </w:rPr>
        <w:t xml:space="preserve"> </w:t>
      </w:r>
      <w:r>
        <w:rPr>
          <w:spacing w:val="-2"/>
        </w:rPr>
        <w:t>Dimensionality</w:t>
      </w:r>
      <w:r>
        <w:rPr>
          <w:spacing w:val="10"/>
        </w:rPr>
        <w:t xml:space="preserve"> </w:t>
      </w:r>
      <w:r>
        <w:rPr>
          <w:spacing w:val="-2"/>
        </w:rPr>
        <w:t>reduction</w:t>
      </w:r>
      <w:r>
        <w:rPr>
          <w:spacing w:val="11"/>
        </w:rPr>
        <w:t xml:space="preserve"> </w:t>
      </w:r>
      <w:r>
        <w:rPr>
          <w:spacing w:val="-2"/>
        </w:rPr>
        <w:t>tech-</w:t>
      </w:r>
    </w:p>
    <w:p w14:paraId="4415BF57" w14:textId="63B2B6AB" w:rsidR="0096722D" w:rsidRDefault="00BE2784">
      <w:pPr>
        <w:pStyle w:val="BodyText"/>
        <w:spacing w:before="113"/>
        <w:ind w:left="209"/>
      </w:pPr>
      <w:r>
        <w:rPr>
          <w:spacing w:val="-2"/>
        </w:rPr>
        <w:t>niques</w:t>
      </w:r>
      <w:r>
        <w:rPr>
          <w:spacing w:val="-5"/>
        </w:rPr>
        <w:t xml:space="preserve"> </w:t>
      </w:r>
      <w:r>
        <w:rPr>
          <w:spacing w:val="-2"/>
        </w:rPr>
        <w:t>are</w:t>
      </w:r>
      <w:r>
        <w:rPr>
          <w:spacing w:val="-5"/>
        </w:rPr>
        <w:t xml:space="preserve"> </w:t>
      </w:r>
      <w:r>
        <w:rPr>
          <w:spacing w:val="-2"/>
        </w:rPr>
        <w:t>supervised</w:t>
      </w:r>
      <w:r>
        <w:rPr>
          <w:spacing w:val="-5"/>
        </w:rPr>
        <w:t xml:space="preserve"> </w:t>
      </w:r>
      <w:r>
        <w:rPr>
          <w:spacing w:val="-2"/>
        </w:rPr>
        <w:t>or</w:t>
      </w:r>
      <w:r>
        <w:rPr>
          <w:spacing w:val="-5"/>
        </w:rPr>
        <w:t xml:space="preserve"> </w:t>
      </w:r>
      <w:r>
        <w:rPr>
          <w:spacing w:val="-2"/>
        </w:rPr>
        <w:t>unsupervised</w:t>
      </w:r>
      <w:r>
        <w:rPr>
          <w:spacing w:val="-5"/>
        </w:rPr>
        <w:t xml:space="preserve"> </w:t>
      </w:r>
      <w:r>
        <w:rPr>
          <w:spacing w:val="-2"/>
        </w:rPr>
        <w:t>machine</w:t>
      </w:r>
      <w:r>
        <w:rPr>
          <w:spacing w:val="-5"/>
        </w:rPr>
        <w:t xml:space="preserve"> </w:t>
      </w:r>
      <w:r>
        <w:rPr>
          <w:spacing w:val="-2"/>
        </w:rPr>
        <w:t>learning</w:t>
      </w:r>
      <w:r>
        <w:rPr>
          <w:spacing w:val="-6"/>
        </w:rPr>
        <w:t xml:space="preserve"> </w:t>
      </w:r>
      <w:r>
        <w:rPr>
          <w:spacing w:val="-2"/>
        </w:rPr>
        <w:t>methods</w:t>
      </w:r>
      <w:r>
        <w:rPr>
          <w:spacing w:val="-5"/>
        </w:rPr>
        <w:t xml:space="preserve"> </w:t>
      </w:r>
      <w:r>
        <w:rPr>
          <w:spacing w:val="-2"/>
        </w:rPr>
        <w:t>that</w:t>
      </w:r>
      <w:r>
        <w:rPr>
          <w:spacing w:val="-5"/>
        </w:rPr>
        <w:t xml:space="preserve"> </w:t>
      </w:r>
      <w:r>
        <w:rPr>
          <w:spacing w:val="-2"/>
        </w:rPr>
        <w:t>compress</w:t>
      </w:r>
      <w:r>
        <w:rPr>
          <w:spacing w:val="-5"/>
        </w:rPr>
        <w:t xml:space="preserve"> </w:t>
      </w:r>
      <w:r>
        <w:rPr>
          <w:spacing w:val="-2"/>
        </w:rPr>
        <w:t>(or</w:t>
      </w:r>
      <w:r>
        <w:rPr>
          <w:spacing w:val="-5"/>
        </w:rPr>
        <w:t xml:space="preserve"> </w:t>
      </w:r>
      <w:r>
        <w:rPr>
          <w:spacing w:val="-2"/>
        </w:rPr>
        <w:t>encode)</w:t>
      </w:r>
      <w:r>
        <w:rPr>
          <w:spacing w:val="-5"/>
        </w:rPr>
        <w:t xml:space="preserve"> </w:t>
      </w:r>
      <w:r>
        <w:rPr>
          <w:spacing w:val="-2"/>
        </w:rPr>
        <w:t>the</w:t>
      </w:r>
      <w:r>
        <w:rPr>
          <w:spacing w:val="-5"/>
        </w:rPr>
        <w:t xml:space="preserve"> </w:t>
      </w:r>
      <w:r>
        <w:rPr>
          <w:spacing w:val="-2"/>
        </w:rPr>
        <w:t>data,</w:t>
      </w:r>
      <w:r>
        <w:rPr>
          <w:spacing w:val="-3"/>
        </w:rPr>
        <w:t xml:space="preserve"> </w:t>
      </w:r>
      <w:r>
        <w:rPr>
          <w:rFonts w:ascii="Palatino Linotype"/>
          <w:i/>
          <w:spacing w:val="-2"/>
        </w:rPr>
        <w:t>X</w:t>
      </w:r>
      <w:r>
        <w:rPr>
          <w:spacing w:val="-2"/>
        </w:rPr>
        <w:t>,</w:t>
      </w:r>
      <w:r>
        <w:rPr>
          <w:spacing w:val="-3"/>
        </w:rPr>
        <w:t xml:space="preserve"> </w:t>
      </w:r>
      <w:r>
        <w:rPr>
          <w:spacing w:val="-4"/>
        </w:rPr>
        <w:t>into</w:t>
      </w:r>
    </w:p>
    <w:p w14:paraId="115A3C2F" w14:textId="5A169869" w:rsidR="0096722D" w:rsidRDefault="00BE2784">
      <w:pPr>
        <w:pStyle w:val="BodyText"/>
        <w:spacing w:before="129"/>
        <w:ind w:left="209"/>
      </w:pPr>
      <w:r>
        <w:t>a</w:t>
      </w:r>
      <w:r>
        <w:rPr>
          <w:spacing w:val="2"/>
        </w:rPr>
        <w:t xml:space="preserve"> </w:t>
      </w:r>
      <w:r>
        <w:t>lower-dimensional</w:t>
      </w:r>
      <w:r>
        <w:rPr>
          <w:spacing w:val="2"/>
        </w:rPr>
        <w:t xml:space="preserve"> </w:t>
      </w:r>
      <w:r>
        <w:t>latent</w:t>
      </w:r>
      <w:r>
        <w:rPr>
          <w:spacing w:val="2"/>
        </w:rPr>
        <w:t xml:space="preserve"> </w:t>
      </w:r>
      <w:r>
        <w:t>feature</w:t>
      </w:r>
      <w:r>
        <w:rPr>
          <w:spacing w:val="1"/>
        </w:rPr>
        <w:t xml:space="preserve"> </w:t>
      </w:r>
      <w:r>
        <w:t>representation,</w:t>
      </w:r>
      <w:r>
        <w:rPr>
          <w:spacing w:val="2"/>
        </w:rPr>
        <w:t xml:space="preserve"> </w:t>
      </w:r>
      <w:r>
        <w:rPr>
          <w:rFonts w:ascii="Palatino Linotype"/>
          <w:i/>
        </w:rPr>
        <w:t>z</w:t>
      </w:r>
      <w:r>
        <w:t>,</w:t>
      </w:r>
      <w:r>
        <w:rPr>
          <w:spacing w:val="3"/>
        </w:rPr>
        <w:t xml:space="preserve"> </w:t>
      </w:r>
      <w:r>
        <w:t>and</w:t>
      </w:r>
      <w:r>
        <w:rPr>
          <w:spacing w:val="2"/>
        </w:rPr>
        <w:t xml:space="preserve"> </w:t>
      </w:r>
      <w:r>
        <w:t>decompress</w:t>
      </w:r>
      <w:r>
        <w:rPr>
          <w:spacing w:val="2"/>
        </w:rPr>
        <w:t xml:space="preserve"> </w:t>
      </w:r>
      <w:r>
        <w:t>(or</w:t>
      </w:r>
      <w:r>
        <w:rPr>
          <w:spacing w:val="1"/>
        </w:rPr>
        <w:t xml:space="preserve"> </w:t>
      </w:r>
      <w:r>
        <w:t>decode)</w:t>
      </w:r>
      <w:r>
        <w:rPr>
          <w:spacing w:val="2"/>
        </w:rPr>
        <w:t xml:space="preserve"> </w:t>
      </w:r>
      <w:r>
        <w:t>the</w:t>
      </w:r>
      <w:r>
        <w:rPr>
          <w:spacing w:val="2"/>
        </w:rPr>
        <w:t xml:space="preserve"> </w:t>
      </w:r>
      <w:r>
        <w:t>latent</w:t>
      </w:r>
      <w:r>
        <w:rPr>
          <w:spacing w:val="1"/>
        </w:rPr>
        <w:t xml:space="preserve"> </w:t>
      </w:r>
      <w:proofErr w:type="gramStart"/>
      <w:r>
        <w:rPr>
          <w:spacing w:val="-2"/>
        </w:rPr>
        <w:t>representation</w:t>
      </w:r>
      <w:proofErr w:type="gramEnd"/>
    </w:p>
    <w:p w14:paraId="4DC386CE" w14:textId="5B5789B2" w:rsidR="0096722D" w:rsidRDefault="00BE2784">
      <w:pPr>
        <w:pStyle w:val="BodyText"/>
        <w:spacing w:before="105"/>
        <w:ind w:left="209"/>
      </w:pPr>
      <w:r>
        <w:t>either:</w:t>
      </w:r>
      <w:r>
        <w:rPr>
          <w:spacing w:val="36"/>
        </w:rPr>
        <w:t xml:space="preserve"> </w:t>
      </w:r>
      <w:r>
        <w:t>(1)</w:t>
      </w:r>
      <w:r>
        <w:rPr>
          <w:spacing w:val="12"/>
        </w:rPr>
        <w:t xml:space="preserve"> </w:t>
      </w:r>
      <w:r>
        <w:t>back</w:t>
      </w:r>
      <w:r>
        <w:rPr>
          <w:spacing w:val="12"/>
        </w:rPr>
        <w:t xml:space="preserve"> </w:t>
      </w:r>
      <w:r>
        <w:t>to</w:t>
      </w:r>
      <w:r>
        <w:rPr>
          <w:spacing w:val="12"/>
        </w:rPr>
        <w:t xml:space="preserve"> </w:t>
      </w:r>
      <w:r>
        <w:t>the</w:t>
      </w:r>
      <w:r>
        <w:rPr>
          <w:spacing w:val="12"/>
        </w:rPr>
        <w:t xml:space="preserve"> </w:t>
      </w:r>
      <w:r>
        <w:t>original</w:t>
      </w:r>
      <w:r>
        <w:rPr>
          <w:spacing w:val="12"/>
        </w:rPr>
        <w:t xml:space="preserve"> </w:t>
      </w:r>
      <w:r>
        <w:t>data</w:t>
      </w:r>
      <w:r>
        <w:rPr>
          <w:spacing w:val="12"/>
        </w:rPr>
        <w:t xml:space="preserve"> </w:t>
      </w:r>
      <w:r>
        <w:t>space,</w:t>
      </w:r>
      <w:r>
        <w:rPr>
          <w:spacing w:val="12"/>
        </w:rPr>
        <w:t xml:space="preserve"> </w:t>
      </w:r>
      <w:r>
        <w:rPr>
          <w:rFonts w:ascii="Palatino Linotype" w:hAnsi="Palatino Linotype"/>
          <w:i/>
          <w:spacing w:val="-108"/>
          <w:w w:val="107"/>
        </w:rPr>
        <w:t>X</w:t>
      </w:r>
      <w:r>
        <w:rPr>
          <w:w w:val="92"/>
          <w:position w:val="5"/>
        </w:rPr>
        <w:t>ˆ</w:t>
      </w:r>
      <w:r>
        <w:rPr>
          <w:spacing w:val="42"/>
          <w:position w:val="5"/>
        </w:rPr>
        <w:t xml:space="preserve"> </w:t>
      </w:r>
      <w:r>
        <w:t>(unsupervised,</w:t>
      </w:r>
      <w:r>
        <w:rPr>
          <w:spacing w:val="12"/>
        </w:rPr>
        <w:t xml:space="preserve"> </w:t>
      </w:r>
      <w:r>
        <w:t>AutoEncoder),</w:t>
      </w:r>
      <w:r>
        <w:rPr>
          <w:spacing w:val="13"/>
        </w:rPr>
        <w:t xml:space="preserve"> </w:t>
      </w:r>
      <w:r>
        <w:t>or</w:t>
      </w:r>
      <w:r>
        <w:rPr>
          <w:spacing w:val="12"/>
        </w:rPr>
        <w:t xml:space="preserve"> </w:t>
      </w:r>
      <w:r>
        <w:t>(2)</w:t>
      </w:r>
      <w:r>
        <w:rPr>
          <w:spacing w:val="12"/>
        </w:rPr>
        <w:t xml:space="preserve"> </w:t>
      </w:r>
      <w:r>
        <w:t>to</w:t>
      </w:r>
      <w:r>
        <w:rPr>
          <w:spacing w:val="12"/>
        </w:rPr>
        <w:t xml:space="preserve"> </w:t>
      </w:r>
      <w:r>
        <w:t>a</w:t>
      </w:r>
      <w:r>
        <w:rPr>
          <w:spacing w:val="12"/>
        </w:rPr>
        <w:t xml:space="preserve"> </w:t>
      </w:r>
      <w:r>
        <w:t>new</w:t>
      </w:r>
      <w:r>
        <w:rPr>
          <w:spacing w:val="12"/>
        </w:rPr>
        <w:t xml:space="preserve"> </w:t>
      </w:r>
      <w:ins w:id="18" w:author="Pyrcz, Michael" w:date="2023-09-16T08:39:00Z">
        <w:r w:rsidR="00BE57CA">
          <w:t>response</w:t>
        </w:r>
      </w:ins>
      <w:del w:id="19" w:author="Pyrcz, Michael" w:date="2023-09-16T08:39:00Z">
        <w:r w:rsidDel="00BE57CA">
          <w:delText>target</w:delText>
        </w:r>
      </w:del>
      <w:r>
        <w:rPr>
          <w:spacing w:val="12"/>
        </w:rPr>
        <w:t xml:space="preserve"> </w:t>
      </w:r>
      <w:r>
        <w:rPr>
          <w:spacing w:val="-2"/>
        </w:rPr>
        <w:t>feature</w:t>
      </w:r>
    </w:p>
    <w:p w14:paraId="61175B5C" w14:textId="75145F68" w:rsidR="0096722D" w:rsidRDefault="00BE2784">
      <w:pPr>
        <w:pStyle w:val="BodyText"/>
        <w:spacing w:before="129"/>
        <w:ind w:left="209"/>
      </w:pPr>
      <w:r>
        <w:t>space,</w:t>
      </w:r>
      <w:r>
        <w:rPr>
          <w:spacing w:val="-9"/>
        </w:rPr>
        <w:t xml:space="preserve"> </w:t>
      </w:r>
      <w:r>
        <w:rPr>
          <w:rFonts w:ascii="Palatino Linotype"/>
          <w:i/>
        </w:rPr>
        <w:t>y</w:t>
      </w:r>
      <w:r>
        <w:rPr>
          <w:rFonts w:ascii="Palatino Linotype"/>
          <w:i/>
          <w:spacing w:val="-8"/>
        </w:rPr>
        <w:t xml:space="preserve"> </w:t>
      </w:r>
      <w:r>
        <w:t>(supervised,</w:t>
      </w:r>
      <w:r>
        <w:rPr>
          <w:spacing w:val="-9"/>
        </w:rPr>
        <w:t xml:space="preserve"> </w:t>
      </w:r>
      <w:r>
        <w:t>Encoder-Decoder)</w:t>
      </w:r>
      <w:r>
        <w:rPr>
          <w:spacing w:val="-10"/>
        </w:rPr>
        <w:t xml:space="preserve"> </w:t>
      </w:r>
      <w:r>
        <w:t>[</w:t>
      </w:r>
      <w:hyperlink w:anchor="_bookmark40" w:history="1">
        <w:r>
          <w:rPr>
            <w:color w:val="0000FF"/>
          </w:rPr>
          <w:t>21</w:t>
        </w:r>
      </w:hyperlink>
      <w:r>
        <w:t>,</w:t>
      </w:r>
      <w:r>
        <w:rPr>
          <w:spacing w:val="-11"/>
        </w:rPr>
        <w:t xml:space="preserve"> </w:t>
      </w:r>
      <w:hyperlink w:anchor="_bookmark41" w:history="1">
        <w:r>
          <w:rPr>
            <w:color w:val="0000FF"/>
          </w:rPr>
          <w:t>22</w:t>
        </w:r>
      </w:hyperlink>
      <w:r>
        <w:t>],</w:t>
      </w:r>
      <w:r>
        <w:rPr>
          <w:spacing w:val="-9"/>
        </w:rPr>
        <w:t xml:space="preserve"> </w:t>
      </w:r>
      <w:r>
        <w:t>as</w:t>
      </w:r>
      <w:r>
        <w:rPr>
          <w:spacing w:val="-10"/>
        </w:rPr>
        <w:t xml:space="preserve"> </w:t>
      </w:r>
      <w:r>
        <w:t>shown</w:t>
      </w:r>
      <w:r>
        <w:rPr>
          <w:spacing w:val="-10"/>
        </w:rPr>
        <w:t xml:space="preserve"> </w:t>
      </w:r>
      <w:r>
        <w:t>in</w:t>
      </w:r>
      <w:r>
        <w:rPr>
          <w:spacing w:val="-11"/>
        </w:rPr>
        <w:t xml:space="preserve"> </w:t>
      </w:r>
      <w:r>
        <w:t>Figure</w:t>
      </w:r>
      <w:r>
        <w:rPr>
          <w:spacing w:val="-10"/>
        </w:rPr>
        <w:t xml:space="preserve"> </w:t>
      </w:r>
      <w:hyperlink w:anchor="_bookmark1" w:history="1">
        <w:r>
          <w:rPr>
            <w:color w:val="0000FF"/>
          </w:rPr>
          <w:t>2</w:t>
        </w:r>
      </w:hyperlink>
      <w:r>
        <w:t>.</w:t>
      </w:r>
      <w:r>
        <w:rPr>
          <w:spacing w:val="8"/>
        </w:rPr>
        <w:t xml:space="preserve"> </w:t>
      </w:r>
      <w:r>
        <w:t>T</w:t>
      </w:r>
      <w:ins w:id="20" w:author="Pyrcz, Michael" w:date="2023-09-16T08:40:00Z">
        <w:r w:rsidR="00BE57CA">
          <w:t>he</w:t>
        </w:r>
      </w:ins>
      <w:del w:id="21" w:author="Pyrcz, Michael" w:date="2023-09-16T08:40:00Z">
        <w:r w:rsidDel="00BE57CA">
          <w:delText>hese</w:delText>
        </w:r>
        <w:r w:rsidDel="00BE57CA">
          <w:rPr>
            <w:spacing w:val="-11"/>
          </w:rPr>
          <w:delText xml:space="preserve"> </w:delText>
        </w:r>
        <w:r w:rsidDel="00BE57CA">
          <w:delText>are</w:delText>
        </w:r>
        <w:r w:rsidDel="00BE57CA">
          <w:rPr>
            <w:spacing w:val="-10"/>
          </w:rPr>
          <w:delText xml:space="preserve"> </w:delText>
        </w:r>
        <w:r w:rsidDel="00BE57CA">
          <w:delText>enabled</w:delText>
        </w:r>
        <w:r w:rsidDel="00BE57CA">
          <w:rPr>
            <w:spacing w:val="-10"/>
          </w:rPr>
          <w:delText xml:space="preserve"> </w:delText>
        </w:r>
        <w:r w:rsidDel="00BE57CA">
          <w:delText>by</w:delText>
        </w:r>
      </w:del>
      <w:r>
        <w:rPr>
          <w:spacing w:val="-11"/>
        </w:rPr>
        <w:t xml:space="preserve"> </w:t>
      </w:r>
      <w:r>
        <w:t>recent</w:t>
      </w:r>
      <w:r>
        <w:rPr>
          <w:spacing w:val="-11"/>
        </w:rPr>
        <w:t xml:space="preserve"> </w:t>
      </w:r>
      <w:r>
        <w:rPr>
          <w:spacing w:val="-2"/>
        </w:rPr>
        <w:t>advance-</w:t>
      </w:r>
    </w:p>
    <w:p w14:paraId="5818C00C" w14:textId="3BAC8A8D" w:rsidR="0096722D" w:rsidRDefault="00BE2784">
      <w:pPr>
        <w:pStyle w:val="BodyText"/>
        <w:spacing w:before="155"/>
        <w:ind w:left="209"/>
      </w:pPr>
      <w:r>
        <w:t>ments</w:t>
      </w:r>
      <w:r>
        <w:rPr>
          <w:spacing w:val="-2"/>
        </w:rPr>
        <w:t xml:space="preserve"> </w:t>
      </w:r>
      <w:r>
        <w:t>in</w:t>
      </w:r>
      <w:r>
        <w:rPr>
          <w:spacing w:val="-4"/>
        </w:rPr>
        <w:t xml:space="preserve"> </w:t>
      </w:r>
      <w:r>
        <w:t>deep</w:t>
      </w:r>
      <w:r>
        <w:rPr>
          <w:spacing w:val="-4"/>
        </w:rPr>
        <w:t xml:space="preserve"> </w:t>
      </w:r>
      <w:r>
        <w:t>learning</w:t>
      </w:r>
      <w:r>
        <w:rPr>
          <w:spacing w:val="-3"/>
        </w:rPr>
        <w:t xml:space="preserve"> </w:t>
      </w:r>
      <w:r>
        <w:t>algorithms</w:t>
      </w:r>
      <w:ins w:id="22" w:author="Pyrcz, Michael" w:date="2023-09-16T08:39:00Z">
        <w:r w:rsidR="00BE57CA">
          <w:t>,</w:t>
        </w:r>
      </w:ins>
      <w:r>
        <w:rPr>
          <w:spacing w:val="-4"/>
        </w:rPr>
        <w:t xml:space="preserve"> </w:t>
      </w:r>
      <w:r>
        <w:t>and</w:t>
      </w:r>
      <w:r>
        <w:rPr>
          <w:spacing w:val="-3"/>
        </w:rPr>
        <w:t xml:space="preserve"> </w:t>
      </w:r>
      <w:r>
        <w:t>in</w:t>
      </w:r>
      <w:r>
        <w:rPr>
          <w:spacing w:val="-4"/>
        </w:rPr>
        <w:t xml:space="preserve"> </w:t>
      </w:r>
      <w:r>
        <w:t>computing</w:t>
      </w:r>
      <w:r>
        <w:rPr>
          <w:spacing w:val="-3"/>
        </w:rPr>
        <w:t xml:space="preserve"> </w:t>
      </w:r>
      <w:r>
        <w:t>architecture</w:t>
      </w:r>
      <w:r>
        <w:rPr>
          <w:spacing w:val="-4"/>
        </w:rPr>
        <w:t xml:space="preserve"> </w:t>
      </w:r>
      <w:r>
        <w:t>and</w:t>
      </w:r>
      <w:r>
        <w:rPr>
          <w:spacing w:val="-4"/>
        </w:rPr>
        <w:t xml:space="preserve"> </w:t>
      </w:r>
      <w:r>
        <w:t>power,</w:t>
      </w:r>
      <w:r>
        <w:rPr>
          <w:spacing w:val="-3"/>
        </w:rPr>
        <w:t xml:space="preserve"> </w:t>
      </w:r>
      <w:r>
        <w:t>enabl</w:t>
      </w:r>
      <w:ins w:id="23" w:author="Pyrcz, Michael" w:date="2023-09-16T08:40:00Z">
        <w:r w:rsidR="00BE57CA">
          <w:t>e</w:t>
        </w:r>
      </w:ins>
      <w:del w:id="24" w:author="Pyrcz, Michael" w:date="2023-09-16T08:40:00Z">
        <w:r w:rsidDel="00BE57CA">
          <w:delText>ing</w:delText>
        </w:r>
      </w:del>
      <w:r>
        <w:rPr>
          <w:spacing w:val="-3"/>
        </w:rPr>
        <w:t xml:space="preserve"> </w:t>
      </w:r>
      <w:r>
        <w:t>GPU-enab</w:t>
      </w:r>
      <w:r>
        <w:t>led</w:t>
      </w:r>
      <w:r>
        <w:rPr>
          <w:spacing w:val="-4"/>
        </w:rPr>
        <w:t xml:space="preserve"> </w:t>
      </w:r>
      <w:proofErr w:type="gramStart"/>
      <w:r>
        <w:rPr>
          <w:spacing w:val="-2"/>
        </w:rPr>
        <w:t>neural</w:t>
      </w:r>
      <w:proofErr w:type="gramEnd"/>
    </w:p>
    <w:p w14:paraId="488C6E37" w14:textId="756F64BF" w:rsidR="0096722D" w:rsidRDefault="00BE2784">
      <w:pPr>
        <w:pStyle w:val="BodyText"/>
        <w:ind w:left="209"/>
      </w:pPr>
      <w:r>
        <w:rPr>
          <w:spacing w:val="-2"/>
        </w:rPr>
        <w:t>network</w:t>
      </w:r>
      <w:r>
        <w:rPr>
          <w:spacing w:val="-7"/>
        </w:rPr>
        <w:t xml:space="preserve"> </w:t>
      </w:r>
      <w:r>
        <w:rPr>
          <w:spacing w:val="-2"/>
        </w:rPr>
        <w:t>models</w:t>
      </w:r>
      <w:r>
        <w:rPr>
          <w:spacing w:val="-7"/>
        </w:rPr>
        <w:t xml:space="preserve"> </w:t>
      </w:r>
      <w:r>
        <w:rPr>
          <w:spacing w:val="-2"/>
        </w:rPr>
        <w:t>that</w:t>
      </w:r>
      <w:r>
        <w:rPr>
          <w:spacing w:val="-7"/>
        </w:rPr>
        <w:t xml:space="preserve"> </w:t>
      </w:r>
      <w:r>
        <w:rPr>
          <w:spacing w:val="-2"/>
        </w:rPr>
        <w:t>have</w:t>
      </w:r>
      <w:r>
        <w:rPr>
          <w:spacing w:val="-8"/>
        </w:rPr>
        <w:t xml:space="preserve"> </w:t>
      </w:r>
      <w:r>
        <w:rPr>
          <w:spacing w:val="-2"/>
        </w:rPr>
        <w:t>accelerated</w:t>
      </w:r>
      <w:r>
        <w:rPr>
          <w:spacing w:val="-7"/>
        </w:rPr>
        <w:t xml:space="preserve"> </w:t>
      </w:r>
      <w:r>
        <w:rPr>
          <w:spacing w:val="-2"/>
        </w:rPr>
        <w:t>the</w:t>
      </w:r>
      <w:r>
        <w:rPr>
          <w:spacing w:val="-8"/>
        </w:rPr>
        <w:t xml:space="preserve"> </w:t>
      </w:r>
      <w:r>
        <w:rPr>
          <w:spacing w:val="-2"/>
        </w:rPr>
        <w:t>fields</w:t>
      </w:r>
      <w:r>
        <w:rPr>
          <w:spacing w:val="-6"/>
        </w:rPr>
        <w:t xml:space="preserve"> </w:t>
      </w:r>
      <w:r>
        <w:rPr>
          <w:spacing w:val="-2"/>
        </w:rPr>
        <w:t>of</w:t>
      </w:r>
      <w:r>
        <w:rPr>
          <w:spacing w:val="-8"/>
        </w:rPr>
        <w:t xml:space="preserve"> </w:t>
      </w:r>
      <w:r>
        <w:rPr>
          <w:spacing w:val="-2"/>
        </w:rPr>
        <w:t>forward</w:t>
      </w:r>
      <w:r>
        <w:rPr>
          <w:spacing w:val="-6"/>
        </w:rPr>
        <w:t xml:space="preserve"> </w:t>
      </w:r>
      <w:r>
        <w:rPr>
          <w:spacing w:val="-2"/>
        </w:rPr>
        <w:t>and</w:t>
      </w:r>
      <w:r>
        <w:rPr>
          <w:spacing w:val="-8"/>
        </w:rPr>
        <w:t xml:space="preserve"> </w:t>
      </w:r>
      <w:r>
        <w:rPr>
          <w:spacing w:val="-2"/>
        </w:rPr>
        <w:t>inverse</w:t>
      </w:r>
      <w:r>
        <w:rPr>
          <w:spacing w:val="-6"/>
        </w:rPr>
        <w:t xml:space="preserve"> </w:t>
      </w:r>
      <w:r>
        <w:rPr>
          <w:spacing w:val="-2"/>
        </w:rPr>
        <w:t>modeling</w:t>
      </w:r>
      <w:r>
        <w:rPr>
          <w:spacing w:val="-8"/>
        </w:rPr>
        <w:t xml:space="preserve"> </w:t>
      </w:r>
      <w:r>
        <w:rPr>
          <w:spacing w:val="-2"/>
        </w:rPr>
        <w:t>[</w:t>
      </w:r>
      <w:hyperlink w:anchor="_bookmark42" w:history="1">
        <w:r>
          <w:rPr>
            <w:color w:val="0000FF"/>
            <w:spacing w:val="-2"/>
          </w:rPr>
          <w:t>23</w:t>
        </w:r>
      </w:hyperlink>
      <w:r>
        <w:rPr>
          <w:spacing w:val="-2"/>
        </w:rPr>
        <w:t>,</w:t>
      </w:r>
      <w:r>
        <w:rPr>
          <w:spacing w:val="-7"/>
        </w:rPr>
        <w:t xml:space="preserve"> </w:t>
      </w:r>
      <w:hyperlink w:anchor="_bookmark43" w:history="1">
        <w:r>
          <w:rPr>
            <w:color w:val="0000FF"/>
            <w:spacing w:val="-2"/>
          </w:rPr>
          <w:t>24</w:t>
        </w:r>
      </w:hyperlink>
      <w:r>
        <w:rPr>
          <w:spacing w:val="-2"/>
        </w:rPr>
        <w:t>].</w:t>
      </w:r>
      <w:r>
        <w:rPr>
          <w:spacing w:val="14"/>
        </w:rPr>
        <w:t xml:space="preserve"> </w:t>
      </w:r>
      <w:r>
        <w:rPr>
          <w:spacing w:val="-2"/>
        </w:rPr>
        <w:t>Classical</w:t>
      </w:r>
      <w:r>
        <w:rPr>
          <w:spacing w:val="-7"/>
        </w:rPr>
        <w:t xml:space="preserve"> </w:t>
      </w:r>
      <w:r>
        <w:rPr>
          <w:spacing w:val="-2"/>
        </w:rPr>
        <w:t>statistical</w:t>
      </w:r>
    </w:p>
    <w:p w14:paraId="4E6D165C" w14:textId="4D78DD2F" w:rsidR="0096722D" w:rsidRDefault="00BE2784">
      <w:pPr>
        <w:pStyle w:val="BodyText"/>
        <w:spacing w:before="172"/>
        <w:ind w:left="209"/>
      </w:pPr>
      <w:r>
        <w:t>modeling</w:t>
      </w:r>
      <w:r>
        <w:rPr>
          <w:spacing w:val="-2"/>
        </w:rPr>
        <w:t xml:space="preserve"> </w:t>
      </w:r>
      <w:r>
        <w:t>methods</w:t>
      </w:r>
      <w:r>
        <w:rPr>
          <w:spacing w:val="-1"/>
        </w:rPr>
        <w:t xml:space="preserve"> </w:t>
      </w:r>
      <w:r>
        <w:t>are</w:t>
      </w:r>
      <w:r>
        <w:rPr>
          <w:spacing w:val="-2"/>
        </w:rPr>
        <w:t xml:space="preserve"> </w:t>
      </w:r>
      <w:r>
        <w:t>often</w:t>
      </w:r>
      <w:r>
        <w:rPr>
          <w:spacing w:val="-1"/>
        </w:rPr>
        <w:t xml:space="preserve"> </w:t>
      </w:r>
      <w:r>
        <w:t>hindered</w:t>
      </w:r>
      <w:r>
        <w:rPr>
          <w:spacing w:val="-2"/>
        </w:rPr>
        <w:t xml:space="preserve"> </w:t>
      </w:r>
      <w:r>
        <w:t>by</w:t>
      </w:r>
      <w:r>
        <w:rPr>
          <w:spacing w:val="-1"/>
        </w:rPr>
        <w:t xml:space="preserve"> </w:t>
      </w:r>
      <w:r>
        <w:t>the</w:t>
      </w:r>
      <w:r>
        <w:rPr>
          <w:spacing w:val="-2"/>
        </w:rPr>
        <w:t xml:space="preserve"> </w:t>
      </w:r>
      <w:r>
        <w:t>size</w:t>
      </w:r>
      <w:r>
        <w:rPr>
          <w:spacing w:val="-1"/>
        </w:rPr>
        <w:t xml:space="preserve"> </w:t>
      </w:r>
      <w:r>
        <w:t>of</w:t>
      </w:r>
      <w:r>
        <w:rPr>
          <w:spacing w:val="-2"/>
        </w:rPr>
        <w:t xml:space="preserve"> </w:t>
      </w:r>
      <w:r>
        <w:t>the</w:t>
      </w:r>
      <w:r>
        <w:rPr>
          <w:spacing w:val="-1"/>
        </w:rPr>
        <w:t xml:space="preserve"> </w:t>
      </w:r>
      <w:r>
        <w:t>models</w:t>
      </w:r>
      <w:r>
        <w:rPr>
          <w:spacing w:val="-2"/>
        </w:rPr>
        <w:t xml:space="preserve"> </w:t>
      </w:r>
      <w:r>
        <w:t>and</w:t>
      </w:r>
      <w:r>
        <w:rPr>
          <w:spacing w:val="-1"/>
        </w:rPr>
        <w:t xml:space="preserve"> </w:t>
      </w:r>
      <w:r>
        <w:t>their</w:t>
      </w:r>
      <w:r>
        <w:rPr>
          <w:spacing w:val="-2"/>
        </w:rPr>
        <w:t xml:space="preserve"> </w:t>
      </w:r>
      <w:r>
        <w:t>conditioning</w:t>
      </w:r>
      <w:r>
        <w:rPr>
          <w:spacing w:val="-1"/>
        </w:rPr>
        <w:t xml:space="preserve"> </w:t>
      </w:r>
      <w:r>
        <w:t>to</w:t>
      </w:r>
      <w:r>
        <w:rPr>
          <w:spacing w:val="-2"/>
        </w:rPr>
        <w:t xml:space="preserve"> </w:t>
      </w:r>
      <w:r>
        <w:t>big</w:t>
      </w:r>
      <w:r>
        <w:rPr>
          <w:spacing w:val="-2"/>
        </w:rPr>
        <w:t xml:space="preserve"> </w:t>
      </w:r>
      <w:r>
        <w:t>data, i.e.,</w:t>
      </w:r>
      <w:r>
        <w:rPr>
          <w:spacing w:val="-1"/>
        </w:rPr>
        <w:t xml:space="preserve"> </w:t>
      </w:r>
      <w:proofErr w:type="gramStart"/>
      <w:r>
        <w:rPr>
          <w:spacing w:val="-4"/>
        </w:rPr>
        <w:t>that</w:t>
      </w:r>
      <w:proofErr w:type="gramEnd"/>
    </w:p>
    <w:p w14:paraId="49FFB438" w14:textId="30CA4032" w:rsidR="0096722D" w:rsidRDefault="00BE2784">
      <w:pPr>
        <w:pStyle w:val="BodyText"/>
        <w:ind w:left="209"/>
      </w:pPr>
      <w:r>
        <w:t>is</w:t>
      </w:r>
      <w:r>
        <w:rPr>
          <w:spacing w:val="24"/>
        </w:rPr>
        <w:t xml:space="preserve"> </w:t>
      </w:r>
      <w:r>
        <w:t>data</w:t>
      </w:r>
      <w:r>
        <w:rPr>
          <w:spacing w:val="22"/>
        </w:rPr>
        <w:t xml:space="preserve"> </w:t>
      </w:r>
      <w:r>
        <w:t>with</w:t>
      </w:r>
      <w:r>
        <w:rPr>
          <w:spacing w:val="23"/>
        </w:rPr>
        <w:t xml:space="preserve"> </w:t>
      </w:r>
      <w:r>
        <w:t>volume,</w:t>
      </w:r>
      <w:r>
        <w:rPr>
          <w:spacing w:val="28"/>
        </w:rPr>
        <w:t xml:space="preserve"> </w:t>
      </w:r>
      <w:r>
        <w:t>velocity,</w:t>
      </w:r>
      <w:r>
        <w:rPr>
          <w:spacing w:val="28"/>
        </w:rPr>
        <w:t xml:space="preserve"> </w:t>
      </w:r>
      <w:r>
        <w:t>variety,</w:t>
      </w:r>
      <w:r>
        <w:rPr>
          <w:spacing w:val="27"/>
        </w:rPr>
        <w:t xml:space="preserve"> </w:t>
      </w:r>
      <w:r>
        <w:t>value,</w:t>
      </w:r>
      <w:r>
        <w:rPr>
          <w:spacing w:val="28"/>
        </w:rPr>
        <w:t xml:space="preserve"> </w:t>
      </w:r>
      <w:r>
        <w:t>and</w:t>
      </w:r>
      <w:r>
        <w:rPr>
          <w:spacing w:val="23"/>
        </w:rPr>
        <w:t xml:space="preserve"> </w:t>
      </w:r>
      <w:r>
        <w:t>veracity</w:t>
      </w:r>
      <w:r>
        <w:rPr>
          <w:spacing w:val="23"/>
        </w:rPr>
        <w:t xml:space="preserve"> </w:t>
      </w:r>
      <w:r>
        <w:t>[</w:t>
      </w:r>
      <w:hyperlink w:anchor="_bookmark44" w:history="1">
        <w:r>
          <w:rPr>
            <w:color w:val="0000FF"/>
          </w:rPr>
          <w:t>25</w:t>
        </w:r>
      </w:hyperlink>
      <w:r>
        <w:t>,</w:t>
      </w:r>
      <w:r>
        <w:rPr>
          <w:spacing w:val="23"/>
        </w:rPr>
        <w:t xml:space="preserve"> </w:t>
      </w:r>
      <w:hyperlink w:anchor="_bookmark45" w:history="1">
        <w:r>
          <w:rPr>
            <w:color w:val="0000FF"/>
          </w:rPr>
          <w:t>26</w:t>
        </w:r>
      </w:hyperlink>
      <w:r>
        <w:t>].</w:t>
      </w:r>
      <w:r>
        <w:rPr>
          <w:spacing w:val="76"/>
        </w:rPr>
        <w:t xml:space="preserve"> </w:t>
      </w:r>
      <w:r>
        <w:t>By</w:t>
      </w:r>
      <w:r>
        <w:rPr>
          <w:spacing w:val="23"/>
        </w:rPr>
        <w:t xml:space="preserve"> </w:t>
      </w:r>
      <w:r>
        <w:t>analyzing</w:t>
      </w:r>
      <w:r>
        <w:rPr>
          <w:spacing w:val="22"/>
        </w:rPr>
        <w:t xml:space="preserve"> </w:t>
      </w:r>
      <w:r>
        <w:t>big</w:t>
      </w:r>
      <w:r>
        <w:rPr>
          <w:spacing w:val="23"/>
        </w:rPr>
        <w:t xml:space="preserve"> </w:t>
      </w:r>
      <w:r>
        <w:t>data</w:t>
      </w:r>
      <w:r>
        <w:rPr>
          <w:spacing w:val="23"/>
        </w:rPr>
        <w:t xml:space="preserve"> </w:t>
      </w:r>
      <w:r>
        <w:t>sets,</w:t>
      </w:r>
      <w:r>
        <w:rPr>
          <w:spacing w:val="28"/>
        </w:rPr>
        <w:t xml:space="preserve"> </w:t>
      </w:r>
      <w:r>
        <w:rPr>
          <w:spacing w:val="-2"/>
        </w:rPr>
        <w:t>machine</w:t>
      </w:r>
    </w:p>
    <w:p w14:paraId="71B1984A" w14:textId="5A0D9C1F" w:rsidR="0096722D" w:rsidRDefault="00BE2784">
      <w:pPr>
        <w:pStyle w:val="BodyText"/>
        <w:ind w:left="209"/>
      </w:pPr>
      <w:r>
        <w:rPr>
          <w:spacing w:val="-2"/>
        </w:rPr>
        <w:t>earning</w:t>
      </w:r>
      <w:r>
        <w:rPr>
          <w:spacing w:val="-8"/>
        </w:rPr>
        <w:t xml:space="preserve"> </w:t>
      </w:r>
      <w:r>
        <w:rPr>
          <w:spacing w:val="-2"/>
        </w:rPr>
        <w:t>techniques</w:t>
      </w:r>
      <w:r>
        <w:rPr>
          <w:spacing w:val="-7"/>
        </w:rPr>
        <w:t xml:space="preserve"> </w:t>
      </w:r>
      <w:r>
        <w:rPr>
          <w:spacing w:val="-2"/>
        </w:rPr>
        <w:t>can</w:t>
      </w:r>
      <w:r>
        <w:rPr>
          <w:spacing w:val="-8"/>
        </w:rPr>
        <w:t xml:space="preserve"> </w:t>
      </w:r>
      <w:r>
        <w:rPr>
          <w:spacing w:val="-2"/>
        </w:rPr>
        <w:t>un</w:t>
      </w:r>
      <w:r>
        <w:rPr>
          <w:spacing w:val="-2"/>
        </w:rPr>
        <w:t>cover</w:t>
      </w:r>
      <w:r>
        <w:rPr>
          <w:spacing w:val="-7"/>
        </w:rPr>
        <w:t xml:space="preserve"> </w:t>
      </w:r>
      <w:r>
        <w:rPr>
          <w:spacing w:val="-2"/>
        </w:rPr>
        <w:t>complex</w:t>
      </w:r>
      <w:r>
        <w:rPr>
          <w:spacing w:val="-8"/>
        </w:rPr>
        <w:t xml:space="preserve"> </w:t>
      </w:r>
      <w:r>
        <w:rPr>
          <w:spacing w:val="-2"/>
        </w:rPr>
        <w:t>patterns</w:t>
      </w:r>
      <w:r>
        <w:rPr>
          <w:spacing w:val="-8"/>
        </w:rPr>
        <w:t xml:space="preserve"> </w:t>
      </w:r>
      <w:r>
        <w:rPr>
          <w:spacing w:val="-2"/>
        </w:rPr>
        <w:t>and</w:t>
      </w:r>
      <w:r>
        <w:rPr>
          <w:spacing w:val="-7"/>
        </w:rPr>
        <w:t xml:space="preserve"> </w:t>
      </w:r>
      <w:r>
        <w:rPr>
          <w:spacing w:val="-2"/>
        </w:rPr>
        <w:t>relationships</w:t>
      </w:r>
      <w:r>
        <w:rPr>
          <w:spacing w:val="-8"/>
        </w:rPr>
        <w:t xml:space="preserve"> </w:t>
      </w:r>
      <w:r>
        <w:rPr>
          <w:spacing w:val="-2"/>
        </w:rPr>
        <w:t>in</w:t>
      </w:r>
      <w:r>
        <w:rPr>
          <w:spacing w:val="-7"/>
        </w:rPr>
        <w:t xml:space="preserve"> </w:t>
      </w:r>
      <w:r>
        <w:rPr>
          <w:spacing w:val="-2"/>
        </w:rPr>
        <w:t>lower-dimensional,</w:t>
      </w:r>
      <w:r>
        <w:rPr>
          <w:spacing w:val="-7"/>
        </w:rPr>
        <w:t xml:space="preserve"> </w:t>
      </w:r>
      <w:r>
        <w:rPr>
          <w:spacing w:val="-2"/>
        </w:rPr>
        <w:t>latent</w:t>
      </w:r>
      <w:r>
        <w:rPr>
          <w:spacing w:val="-7"/>
        </w:rPr>
        <w:t xml:space="preserve"> </w:t>
      </w:r>
      <w:r>
        <w:rPr>
          <w:spacing w:val="-2"/>
        </w:rPr>
        <w:t>feature</w:t>
      </w:r>
      <w:r>
        <w:rPr>
          <w:spacing w:val="-8"/>
        </w:rPr>
        <w:t xml:space="preserve"> </w:t>
      </w:r>
      <w:r>
        <w:rPr>
          <w:spacing w:val="-4"/>
        </w:rPr>
        <w:t>rep-</w:t>
      </w:r>
    </w:p>
    <w:p w14:paraId="452C47D1" w14:textId="06D8D686" w:rsidR="0096722D" w:rsidRDefault="00BE2784">
      <w:pPr>
        <w:pStyle w:val="BodyText"/>
        <w:spacing w:before="172"/>
        <w:ind w:left="209"/>
      </w:pPr>
      <w:r>
        <w:t>resentations</w:t>
      </w:r>
      <w:r>
        <w:rPr>
          <w:spacing w:val="5"/>
        </w:rPr>
        <w:t xml:space="preserve"> </w:t>
      </w:r>
      <w:r>
        <w:t>that</w:t>
      </w:r>
      <w:r>
        <w:rPr>
          <w:spacing w:val="5"/>
        </w:rPr>
        <w:t xml:space="preserve"> </w:t>
      </w:r>
      <w:r>
        <w:t>may</w:t>
      </w:r>
      <w:r>
        <w:rPr>
          <w:spacing w:val="5"/>
        </w:rPr>
        <w:t xml:space="preserve"> </w:t>
      </w:r>
      <w:r>
        <w:t>not</w:t>
      </w:r>
      <w:r>
        <w:rPr>
          <w:spacing w:val="5"/>
        </w:rPr>
        <w:t xml:space="preserve"> </w:t>
      </w:r>
      <w:r>
        <w:t>be</w:t>
      </w:r>
      <w:r>
        <w:rPr>
          <w:spacing w:val="5"/>
        </w:rPr>
        <w:t xml:space="preserve"> </w:t>
      </w:r>
      <w:r>
        <w:t>discernible</w:t>
      </w:r>
      <w:r>
        <w:rPr>
          <w:spacing w:val="6"/>
        </w:rPr>
        <w:t xml:space="preserve"> </w:t>
      </w:r>
      <w:r>
        <w:t>through</w:t>
      </w:r>
      <w:r>
        <w:rPr>
          <w:spacing w:val="5"/>
        </w:rPr>
        <w:t xml:space="preserve"> </w:t>
      </w:r>
      <w:r>
        <w:t>traditional</w:t>
      </w:r>
      <w:r>
        <w:rPr>
          <w:spacing w:val="5"/>
        </w:rPr>
        <w:t xml:space="preserve"> </w:t>
      </w:r>
      <w:r>
        <w:t>statistical</w:t>
      </w:r>
      <w:r>
        <w:rPr>
          <w:spacing w:val="5"/>
        </w:rPr>
        <w:t xml:space="preserve"> </w:t>
      </w:r>
      <w:r>
        <w:t>and</w:t>
      </w:r>
      <w:r>
        <w:rPr>
          <w:spacing w:val="5"/>
        </w:rPr>
        <w:t xml:space="preserve"> </w:t>
      </w:r>
      <w:r>
        <w:t>geostatistical</w:t>
      </w:r>
      <w:r>
        <w:rPr>
          <w:spacing w:val="5"/>
        </w:rPr>
        <w:t xml:space="preserve"> </w:t>
      </w:r>
      <w:commentRangeStart w:id="25"/>
      <w:r>
        <w:t>methods</w:t>
      </w:r>
      <w:commentRangeEnd w:id="25"/>
      <w:r w:rsidR="00BE57CA">
        <w:rPr>
          <w:rStyle w:val="CommentReference"/>
        </w:rPr>
        <w:commentReference w:id="25"/>
      </w:r>
      <w:r>
        <w:rPr>
          <w:spacing w:val="5"/>
        </w:rPr>
        <w:t xml:space="preserve"> </w:t>
      </w:r>
      <w:r>
        <w:rPr>
          <w:spacing w:val="-2"/>
        </w:rPr>
        <w:t>[</w:t>
      </w:r>
      <w:hyperlink w:anchor="_bookmark46" w:history="1">
        <w:r>
          <w:rPr>
            <w:color w:val="0000FF"/>
            <w:spacing w:val="-2"/>
          </w:rPr>
          <w:t>27</w:t>
        </w:r>
      </w:hyperlink>
      <w:r>
        <w:rPr>
          <w:spacing w:val="-2"/>
        </w:rPr>
        <w:t>–</w:t>
      </w:r>
      <w:hyperlink w:anchor="_bookmark47" w:history="1">
        <w:r>
          <w:rPr>
            <w:color w:val="0000FF"/>
            <w:spacing w:val="-2"/>
          </w:rPr>
          <w:t>29</w:t>
        </w:r>
      </w:hyperlink>
      <w:r>
        <w:rPr>
          <w:spacing w:val="-2"/>
        </w:rPr>
        <w:t>].</w:t>
      </w:r>
    </w:p>
    <w:p w14:paraId="4ECBFD5C" w14:textId="77777777" w:rsidR="0096722D" w:rsidRDefault="0096722D">
      <w:pPr>
        <w:sectPr w:rsidR="0096722D">
          <w:pgSz w:w="12240" w:h="15840"/>
          <w:pgMar w:top="1340" w:right="1280" w:bottom="980" w:left="920" w:header="0" w:footer="792" w:gutter="0"/>
          <w:cols w:space="720"/>
        </w:sectPr>
      </w:pPr>
    </w:p>
    <w:p w14:paraId="02C38380" w14:textId="77777777" w:rsidR="0096722D" w:rsidRDefault="00BE2784">
      <w:pPr>
        <w:pStyle w:val="BodyText"/>
        <w:spacing w:before="0"/>
        <w:ind w:left="664"/>
      </w:pPr>
      <w:r>
        <w:rPr>
          <w:noProof/>
        </w:rPr>
        <w:drawing>
          <wp:inline distT="0" distB="0" distL="0" distR="0" wp14:anchorId="3BA36179" wp14:editId="05DF2E89">
            <wp:extent cx="5763780" cy="3218497"/>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4" cstate="print"/>
                    <a:stretch>
                      <a:fillRect/>
                    </a:stretch>
                  </pic:blipFill>
                  <pic:spPr>
                    <a:xfrm>
                      <a:off x="0" y="0"/>
                      <a:ext cx="5763780" cy="3218497"/>
                    </a:xfrm>
                    <a:prstGeom prst="rect">
                      <a:avLst/>
                    </a:prstGeom>
                  </pic:spPr>
                </pic:pic>
              </a:graphicData>
            </a:graphic>
          </wp:inline>
        </w:drawing>
      </w:r>
    </w:p>
    <w:p w14:paraId="21986725" w14:textId="77777777" w:rsidR="0096722D" w:rsidRDefault="0096722D">
      <w:pPr>
        <w:pStyle w:val="BodyText"/>
        <w:spacing w:before="48"/>
        <w:ind w:left="0"/>
      </w:pPr>
    </w:p>
    <w:p w14:paraId="6EB9BF46" w14:textId="77777777" w:rsidR="0096722D" w:rsidRDefault="00BE2784">
      <w:pPr>
        <w:spacing w:before="1" w:line="235" w:lineRule="auto"/>
        <w:ind w:left="519" w:right="157"/>
        <w:jc w:val="both"/>
        <w:rPr>
          <w:i/>
          <w:sz w:val="20"/>
        </w:rPr>
      </w:pPr>
      <w:bookmarkStart w:id="26" w:name="_bookmark0"/>
      <w:bookmarkEnd w:id="26"/>
      <w:r>
        <w:rPr>
          <w:b/>
          <w:sz w:val="20"/>
        </w:rPr>
        <w:t>Figure</w:t>
      </w:r>
      <w:r>
        <w:rPr>
          <w:b/>
          <w:spacing w:val="80"/>
          <w:sz w:val="20"/>
        </w:rPr>
        <w:t xml:space="preserve"> </w:t>
      </w:r>
      <w:r>
        <w:rPr>
          <w:b/>
          <w:sz w:val="20"/>
        </w:rPr>
        <w:t>1:</w:t>
      </w:r>
      <w:r>
        <w:rPr>
          <w:b/>
          <w:spacing w:val="74"/>
          <w:sz w:val="20"/>
        </w:rPr>
        <w:t xml:space="preserve">  </w:t>
      </w:r>
      <w:r>
        <w:rPr>
          <w:sz w:val="20"/>
        </w:rPr>
        <w:t>Types</w:t>
      </w:r>
      <w:r>
        <w:rPr>
          <w:spacing w:val="80"/>
          <w:sz w:val="20"/>
        </w:rPr>
        <w:t xml:space="preserve"> </w:t>
      </w:r>
      <w:r>
        <w:rPr>
          <w:sz w:val="20"/>
        </w:rPr>
        <w:t>of</w:t>
      </w:r>
      <w:r>
        <w:rPr>
          <w:spacing w:val="80"/>
          <w:sz w:val="20"/>
        </w:rPr>
        <w:t xml:space="preserve"> </w:t>
      </w:r>
      <w:r>
        <w:rPr>
          <w:sz w:val="20"/>
        </w:rPr>
        <w:t>geologic</w:t>
      </w:r>
      <w:r>
        <w:rPr>
          <w:spacing w:val="80"/>
          <w:sz w:val="20"/>
        </w:rPr>
        <w:t xml:space="preserve"> </w:t>
      </w:r>
      <w:r>
        <w:rPr>
          <w:sz w:val="20"/>
        </w:rPr>
        <w:t>CO</w:t>
      </w:r>
      <w:r>
        <w:rPr>
          <w:rFonts w:ascii="Kepler Std Ext Subh"/>
          <w:sz w:val="20"/>
          <w:vertAlign w:val="subscript"/>
        </w:rPr>
        <w:t>2</w:t>
      </w:r>
      <w:r>
        <w:rPr>
          <w:rFonts w:ascii="Kepler Std Ext Subh"/>
          <w:spacing w:val="80"/>
          <w:sz w:val="20"/>
        </w:rPr>
        <w:t xml:space="preserve"> </w:t>
      </w:r>
      <w:r>
        <w:rPr>
          <w:sz w:val="20"/>
        </w:rPr>
        <w:t>storage</w:t>
      </w:r>
      <w:r>
        <w:rPr>
          <w:spacing w:val="80"/>
          <w:sz w:val="20"/>
        </w:rPr>
        <w:t xml:space="preserve"> </w:t>
      </w:r>
      <w:r>
        <w:rPr>
          <w:sz w:val="20"/>
        </w:rPr>
        <w:t>operations</w:t>
      </w:r>
      <w:r>
        <w:rPr>
          <w:spacing w:val="80"/>
          <w:sz w:val="20"/>
        </w:rPr>
        <w:t xml:space="preserve"> </w:t>
      </w:r>
      <w:r>
        <w:rPr>
          <w:sz w:val="20"/>
        </w:rPr>
        <w:t>and</w:t>
      </w:r>
      <w:r>
        <w:rPr>
          <w:spacing w:val="80"/>
          <w:sz w:val="20"/>
        </w:rPr>
        <w:t xml:space="preserve"> </w:t>
      </w:r>
      <w:r>
        <w:rPr>
          <w:sz w:val="20"/>
        </w:rPr>
        <w:t>the</w:t>
      </w:r>
      <w:r>
        <w:rPr>
          <w:spacing w:val="80"/>
          <w:sz w:val="20"/>
        </w:rPr>
        <w:t xml:space="preserve"> </w:t>
      </w:r>
      <w:r>
        <w:rPr>
          <w:sz w:val="20"/>
        </w:rPr>
        <w:t>geologic</w:t>
      </w:r>
      <w:r>
        <w:rPr>
          <w:spacing w:val="80"/>
          <w:sz w:val="20"/>
        </w:rPr>
        <w:t xml:space="preserve"> </w:t>
      </w:r>
      <w:r>
        <w:rPr>
          <w:sz w:val="20"/>
        </w:rPr>
        <w:t>formations</w:t>
      </w:r>
      <w:r>
        <w:rPr>
          <w:spacing w:val="80"/>
          <w:sz w:val="20"/>
        </w:rPr>
        <w:t xml:space="preserve"> </w:t>
      </w:r>
      <w:r>
        <w:rPr>
          <w:sz w:val="20"/>
        </w:rPr>
        <w:t>that</w:t>
      </w:r>
      <w:r>
        <w:rPr>
          <w:spacing w:val="80"/>
          <w:sz w:val="20"/>
        </w:rPr>
        <w:t xml:space="preserve"> </w:t>
      </w:r>
      <w:r>
        <w:rPr>
          <w:sz w:val="20"/>
        </w:rPr>
        <w:t>can</w:t>
      </w:r>
      <w:r>
        <w:rPr>
          <w:spacing w:val="80"/>
          <w:sz w:val="20"/>
        </w:rPr>
        <w:t xml:space="preserve"> </w:t>
      </w:r>
      <w:r>
        <w:rPr>
          <w:sz w:val="20"/>
        </w:rPr>
        <w:t>be used for sequestration.</w:t>
      </w:r>
      <w:r>
        <w:rPr>
          <w:spacing w:val="40"/>
          <w:sz w:val="20"/>
        </w:rPr>
        <w:t xml:space="preserve"> </w:t>
      </w:r>
      <w:r>
        <w:rPr>
          <w:i/>
          <w:sz w:val="20"/>
        </w:rPr>
        <w:t xml:space="preserve">Modified from the Carbon Dioxide Cooperative Research Center (CO2CRC), </w:t>
      </w:r>
      <w:hyperlink r:id="rId15">
        <w:r>
          <w:rPr>
            <w:i/>
            <w:spacing w:val="-4"/>
            <w:sz w:val="20"/>
          </w:rPr>
          <w:t>http://www.co2crc.com.au/about/co2crc</w:t>
        </w:r>
      </w:hyperlink>
    </w:p>
    <w:p w14:paraId="66EBC030" w14:textId="77777777" w:rsidR="0096722D" w:rsidRDefault="0096722D">
      <w:pPr>
        <w:pStyle w:val="BodyText"/>
        <w:spacing w:before="217"/>
        <w:ind w:left="0"/>
        <w:rPr>
          <w:i/>
        </w:rPr>
      </w:pPr>
    </w:p>
    <w:p w14:paraId="7D38D0AB" w14:textId="47AA9032" w:rsidR="0096722D" w:rsidRDefault="00BE2784">
      <w:pPr>
        <w:pStyle w:val="BodyText"/>
        <w:spacing w:before="0"/>
        <w:ind w:left="209"/>
      </w:pPr>
      <w:r>
        <w:rPr>
          <w:spacing w:val="-2"/>
        </w:rPr>
        <w:t>When</w:t>
      </w:r>
      <w:r>
        <w:rPr>
          <w:spacing w:val="11"/>
        </w:rPr>
        <w:t xml:space="preserve"> </w:t>
      </w:r>
      <w:r>
        <w:rPr>
          <w:spacing w:val="-2"/>
        </w:rPr>
        <w:t>combined</w:t>
      </w:r>
      <w:r>
        <w:rPr>
          <w:spacing w:val="10"/>
        </w:rPr>
        <w:t xml:space="preserve"> </w:t>
      </w:r>
      <w:r>
        <w:rPr>
          <w:spacing w:val="-2"/>
        </w:rPr>
        <w:t>with</w:t>
      </w:r>
      <w:r>
        <w:rPr>
          <w:spacing w:val="10"/>
        </w:rPr>
        <w:t xml:space="preserve"> </w:t>
      </w:r>
      <w:r>
        <w:rPr>
          <w:spacing w:val="-2"/>
        </w:rPr>
        <w:t>a</w:t>
      </w:r>
      <w:r>
        <w:rPr>
          <w:spacing w:val="10"/>
        </w:rPr>
        <w:t xml:space="preserve"> </w:t>
      </w:r>
      <w:r>
        <w:rPr>
          <w:spacing w:val="-2"/>
        </w:rPr>
        <w:t>late</w:t>
      </w:r>
      <w:r>
        <w:rPr>
          <w:spacing w:val="-2"/>
        </w:rPr>
        <w:t>nt</w:t>
      </w:r>
      <w:r>
        <w:rPr>
          <w:spacing w:val="11"/>
        </w:rPr>
        <w:t xml:space="preserve"> </w:t>
      </w:r>
      <w:r>
        <w:rPr>
          <w:spacing w:val="-2"/>
        </w:rPr>
        <w:t>space</w:t>
      </w:r>
      <w:r>
        <w:rPr>
          <w:spacing w:val="11"/>
        </w:rPr>
        <w:t xml:space="preserve"> </w:t>
      </w:r>
      <w:r>
        <w:rPr>
          <w:spacing w:val="-2"/>
        </w:rPr>
        <w:t>modeling</w:t>
      </w:r>
      <w:r>
        <w:rPr>
          <w:spacing w:val="10"/>
        </w:rPr>
        <w:t xml:space="preserve"> </w:t>
      </w:r>
      <w:r>
        <w:rPr>
          <w:spacing w:val="-2"/>
        </w:rPr>
        <w:t>framework,</w:t>
      </w:r>
      <w:r>
        <w:rPr>
          <w:spacing w:val="12"/>
        </w:rPr>
        <w:t xml:space="preserve"> </w:t>
      </w:r>
      <w:r>
        <w:rPr>
          <w:spacing w:val="-2"/>
        </w:rPr>
        <w:t>machine</w:t>
      </w:r>
      <w:r>
        <w:rPr>
          <w:spacing w:val="10"/>
        </w:rPr>
        <w:t xml:space="preserve"> </w:t>
      </w:r>
      <w:r>
        <w:rPr>
          <w:spacing w:val="-2"/>
        </w:rPr>
        <w:t>learning</w:t>
      </w:r>
      <w:r>
        <w:rPr>
          <w:spacing w:val="10"/>
        </w:rPr>
        <w:t xml:space="preserve"> </w:t>
      </w:r>
      <w:r>
        <w:rPr>
          <w:spacing w:val="-2"/>
        </w:rPr>
        <w:t>approaches</w:t>
      </w:r>
      <w:del w:id="27" w:author="Pyrcz, Michael" w:date="2023-09-16T08:43:00Z">
        <w:r w:rsidDel="00BE57CA">
          <w:rPr>
            <w:spacing w:val="10"/>
          </w:rPr>
          <w:delText xml:space="preserve"> </w:delText>
        </w:r>
        <w:r w:rsidDel="00BE57CA">
          <w:rPr>
            <w:spacing w:val="-2"/>
          </w:rPr>
          <w:delText>can</w:delText>
        </w:r>
      </w:del>
      <w:r>
        <w:rPr>
          <w:spacing w:val="10"/>
        </w:rPr>
        <w:t xml:space="preserve"> </w:t>
      </w:r>
      <w:r>
        <w:rPr>
          <w:spacing w:val="-2"/>
        </w:rPr>
        <w:t>efficiently</w:t>
      </w:r>
      <w:r>
        <w:rPr>
          <w:spacing w:val="11"/>
        </w:rPr>
        <w:t xml:space="preserve"> </w:t>
      </w:r>
      <w:r>
        <w:rPr>
          <w:spacing w:val="-5"/>
        </w:rPr>
        <w:t>and</w:t>
      </w:r>
    </w:p>
    <w:p w14:paraId="07AA2B28" w14:textId="524C2A8F" w:rsidR="0096722D" w:rsidRDefault="00BE57CA">
      <w:pPr>
        <w:pStyle w:val="BodyText"/>
        <w:ind w:left="209"/>
      </w:pPr>
      <w:ins w:id="28" w:author="Pyrcz, Michael" w:date="2023-09-16T08:42:00Z">
        <w:r>
          <w:t>a</w:t>
        </w:r>
      </w:ins>
      <w:r w:rsidR="00BE2784">
        <w:t>ccurately</w:t>
      </w:r>
      <w:r w:rsidR="00BE2784">
        <w:rPr>
          <w:spacing w:val="-3"/>
        </w:rPr>
        <w:t xml:space="preserve"> </w:t>
      </w:r>
      <w:commentRangeStart w:id="29"/>
      <w:r w:rsidR="00BE2784">
        <w:t>exploit</w:t>
      </w:r>
      <w:r w:rsidR="00BE2784">
        <w:rPr>
          <w:spacing w:val="-4"/>
        </w:rPr>
        <w:t xml:space="preserve"> </w:t>
      </w:r>
      <w:r w:rsidR="00BE2784">
        <w:t>hidden</w:t>
      </w:r>
      <w:r w:rsidR="00BE2784">
        <w:rPr>
          <w:spacing w:val="-4"/>
        </w:rPr>
        <w:t xml:space="preserve"> </w:t>
      </w:r>
      <w:r w:rsidR="00BE2784">
        <w:t>features</w:t>
      </w:r>
      <w:r w:rsidR="00BE2784">
        <w:rPr>
          <w:spacing w:val="-3"/>
        </w:rPr>
        <w:t xml:space="preserve"> </w:t>
      </w:r>
      <w:commentRangeEnd w:id="29"/>
      <w:r>
        <w:rPr>
          <w:rStyle w:val="CommentReference"/>
        </w:rPr>
        <w:commentReference w:id="29"/>
      </w:r>
      <w:r w:rsidR="00BE2784">
        <w:t>in</w:t>
      </w:r>
      <w:r w:rsidR="00BE2784">
        <w:rPr>
          <w:spacing w:val="-4"/>
        </w:rPr>
        <w:t xml:space="preserve"> </w:t>
      </w:r>
      <w:r w:rsidR="00BE2784">
        <w:t>the</w:t>
      </w:r>
      <w:r w:rsidR="00BE2784">
        <w:rPr>
          <w:spacing w:val="-4"/>
        </w:rPr>
        <w:t xml:space="preserve"> </w:t>
      </w:r>
      <w:r w:rsidR="00BE2784">
        <w:t>data,</w:t>
      </w:r>
      <w:r w:rsidR="00BE2784">
        <w:rPr>
          <w:spacing w:val="-4"/>
        </w:rPr>
        <w:t xml:space="preserve"> </w:t>
      </w:r>
      <w:r w:rsidR="00BE2784">
        <w:t>removing</w:t>
      </w:r>
      <w:r w:rsidR="00BE2784">
        <w:rPr>
          <w:spacing w:val="-3"/>
        </w:rPr>
        <w:t xml:space="preserve"> </w:t>
      </w:r>
      <w:r w:rsidR="00BE2784">
        <w:t>redundancies</w:t>
      </w:r>
      <w:r w:rsidR="00BE2784">
        <w:rPr>
          <w:spacing w:val="-4"/>
        </w:rPr>
        <w:t xml:space="preserve"> </w:t>
      </w:r>
      <w:r w:rsidR="00BE2784">
        <w:t>or</w:t>
      </w:r>
      <w:r w:rsidR="00BE2784">
        <w:rPr>
          <w:spacing w:val="-4"/>
        </w:rPr>
        <w:t xml:space="preserve"> </w:t>
      </w:r>
      <w:r w:rsidR="00BE2784">
        <w:t>noise</w:t>
      </w:r>
      <w:ins w:id="30" w:author="Pyrcz, Michael" w:date="2023-09-16T08:43:00Z">
        <w:r>
          <w:t xml:space="preserve"> [CITATION]</w:t>
        </w:r>
      </w:ins>
      <w:r w:rsidR="00BE2784">
        <w:t>,</w:t>
      </w:r>
      <w:r w:rsidR="00BE2784">
        <w:rPr>
          <w:spacing w:val="-4"/>
        </w:rPr>
        <w:t xml:space="preserve"> </w:t>
      </w:r>
      <w:r w:rsidR="00BE2784">
        <w:t>and</w:t>
      </w:r>
      <w:commentRangeStart w:id="31"/>
      <w:r w:rsidR="00BE2784">
        <w:rPr>
          <w:spacing w:val="-3"/>
        </w:rPr>
        <w:t xml:space="preserve"> </w:t>
      </w:r>
      <w:r w:rsidR="00BE2784">
        <w:t>decreasing</w:t>
      </w:r>
      <w:r w:rsidR="00BE2784">
        <w:rPr>
          <w:spacing w:val="-4"/>
        </w:rPr>
        <w:t xml:space="preserve"> </w:t>
      </w:r>
      <w:r w:rsidR="00BE2784">
        <w:t>the</w:t>
      </w:r>
      <w:r w:rsidR="00BE2784">
        <w:rPr>
          <w:spacing w:val="-4"/>
        </w:rPr>
        <w:t xml:space="preserve"> </w:t>
      </w:r>
      <w:r w:rsidR="00BE2784">
        <w:t>order</w:t>
      </w:r>
      <w:r w:rsidR="00BE2784">
        <w:rPr>
          <w:spacing w:val="-4"/>
        </w:rPr>
        <w:t xml:space="preserve"> </w:t>
      </w:r>
      <w:r w:rsidR="00BE2784">
        <w:rPr>
          <w:spacing w:val="-5"/>
        </w:rPr>
        <w:t>of</w:t>
      </w:r>
    </w:p>
    <w:p w14:paraId="26465AE6" w14:textId="47D14D48" w:rsidR="0096722D" w:rsidRDefault="00BE57CA">
      <w:pPr>
        <w:pStyle w:val="BodyText"/>
        <w:spacing w:before="172"/>
        <w:ind w:left="209"/>
      </w:pPr>
      <w:ins w:id="32" w:author="Pyrcz, Michael" w:date="2023-09-16T08:42:00Z">
        <w:r>
          <w:t>t</w:t>
        </w:r>
      </w:ins>
      <w:r w:rsidR="00BE2784">
        <w:t>he</w:t>
      </w:r>
      <w:r w:rsidR="00BE2784">
        <w:rPr>
          <w:spacing w:val="-5"/>
        </w:rPr>
        <w:t xml:space="preserve"> </w:t>
      </w:r>
      <w:r w:rsidR="00BE2784">
        <w:t>problem</w:t>
      </w:r>
      <w:r w:rsidR="00BE2784">
        <w:rPr>
          <w:spacing w:val="-4"/>
        </w:rPr>
        <w:t xml:space="preserve"> </w:t>
      </w:r>
      <w:r w:rsidR="00BE2784">
        <w:t>significantly</w:t>
      </w:r>
      <w:r w:rsidR="00BE2784">
        <w:rPr>
          <w:spacing w:val="-4"/>
        </w:rPr>
        <w:t xml:space="preserve"> </w:t>
      </w:r>
      <w:commentRangeEnd w:id="31"/>
      <w:r>
        <w:rPr>
          <w:rStyle w:val="CommentReference"/>
        </w:rPr>
        <w:commentReference w:id="31"/>
      </w:r>
      <w:r w:rsidR="00BE2784">
        <w:t>[</w:t>
      </w:r>
      <w:hyperlink w:anchor="_bookmark48" w:history="1">
        <w:r w:rsidR="00BE2784">
          <w:rPr>
            <w:color w:val="0000FF"/>
          </w:rPr>
          <w:t>30</w:t>
        </w:r>
      </w:hyperlink>
      <w:r w:rsidR="00BE2784">
        <w:t>,</w:t>
      </w:r>
      <w:r w:rsidR="00BE2784">
        <w:rPr>
          <w:spacing w:val="-4"/>
        </w:rPr>
        <w:t xml:space="preserve"> </w:t>
      </w:r>
      <w:hyperlink w:anchor="_bookmark49" w:history="1">
        <w:r w:rsidR="00BE2784">
          <w:rPr>
            <w:color w:val="0000FF"/>
            <w:spacing w:val="-4"/>
          </w:rPr>
          <w:t>31</w:t>
        </w:r>
      </w:hyperlink>
      <w:r w:rsidR="00BE2784">
        <w:rPr>
          <w:spacing w:val="-4"/>
        </w:rPr>
        <w:t>].</w:t>
      </w:r>
    </w:p>
    <w:p w14:paraId="7419FA53" w14:textId="4D6829C5" w:rsidR="0096722D" w:rsidRDefault="00BE2784">
      <w:pPr>
        <w:pStyle w:val="BodyText"/>
        <w:tabs>
          <w:tab w:val="left" w:pos="818"/>
        </w:tabs>
        <w:ind w:left="209"/>
      </w:pPr>
      <w:r>
        <w:rPr>
          <w:rFonts w:ascii="Arial"/>
          <w:sz w:val="10"/>
        </w:rPr>
        <w:tab/>
      </w:r>
      <w:del w:id="33" w:author="Pyrcz, Michael" w:date="2023-09-16T08:46:00Z">
        <w:r w:rsidDel="00BE57CA">
          <w:delText>M</w:delText>
        </w:r>
      </w:del>
      <w:ins w:id="34" w:author="Pyrcz, Michael" w:date="2023-09-16T08:48:00Z">
        <w:r w:rsidR="00EF3D55">
          <w:t>Supervised</w:t>
        </w:r>
      </w:ins>
      <w:ins w:id="35" w:author="Pyrcz, Michael" w:date="2023-09-16T08:46:00Z">
        <w:r w:rsidR="00BE57CA">
          <w:t xml:space="preserve"> m</w:t>
        </w:r>
      </w:ins>
      <w:r>
        <w:t>achine</w:t>
      </w:r>
      <w:r>
        <w:rPr>
          <w:spacing w:val="12"/>
        </w:rPr>
        <w:t xml:space="preserve"> </w:t>
      </w:r>
      <w:r>
        <w:t>learning</w:t>
      </w:r>
      <w:r>
        <w:rPr>
          <w:spacing w:val="12"/>
        </w:rPr>
        <w:t xml:space="preserve"> </w:t>
      </w:r>
      <w:r>
        <w:t>approaches</w:t>
      </w:r>
      <w:r>
        <w:rPr>
          <w:spacing w:val="12"/>
        </w:rPr>
        <w:t xml:space="preserve"> </w:t>
      </w:r>
      <w:r>
        <w:t>applied</w:t>
      </w:r>
      <w:r>
        <w:rPr>
          <w:spacing w:val="13"/>
        </w:rPr>
        <w:t xml:space="preserve"> </w:t>
      </w:r>
      <w:r>
        <w:t>to</w:t>
      </w:r>
      <w:r>
        <w:rPr>
          <w:spacing w:val="12"/>
        </w:rPr>
        <w:t xml:space="preserve"> </w:t>
      </w:r>
      <w:r>
        <w:t>the</w:t>
      </w:r>
      <w:r>
        <w:rPr>
          <w:spacing w:val="13"/>
        </w:rPr>
        <w:t xml:space="preserve"> </w:t>
      </w:r>
      <w:r>
        <w:t>subsurface</w:t>
      </w:r>
      <w:r>
        <w:rPr>
          <w:spacing w:val="12"/>
        </w:rPr>
        <w:t xml:space="preserve"> </w:t>
      </w:r>
      <w:r>
        <w:t>are</w:t>
      </w:r>
      <w:r>
        <w:rPr>
          <w:spacing w:val="13"/>
        </w:rPr>
        <w:t xml:space="preserve"> </w:t>
      </w:r>
      <w:r>
        <w:t>divided</w:t>
      </w:r>
      <w:r>
        <w:rPr>
          <w:spacing w:val="12"/>
        </w:rPr>
        <w:t xml:space="preserve"> </w:t>
      </w:r>
      <w:r>
        <w:t>into</w:t>
      </w:r>
      <w:r>
        <w:rPr>
          <w:spacing w:val="12"/>
        </w:rPr>
        <w:t xml:space="preserve"> </w:t>
      </w:r>
      <w:r>
        <w:t>two</w:t>
      </w:r>
      <w:r>
        <w:rPr>
          <w:spacing w:val="13"/>
        </w:rPr>
        <w:t xml:space="preserve"> </w:t>
      </w:r>
      <w:r>
        <w:t>main</w:t>
      </w:r>
      <w:r>
        <w:rPr>
          <w:spacing w:val="13"/>
        </w:rPr>
        <w:t xml:space="preserve"> </w:t>
      </w:r>
      <w:r>
        <w:t>categories,</w:t>
      </w:r>
      <w:r>
        <w:rPr>
          <w:spacing w:val="16"/>
        </w:rPr>
        <w:t xml:space="preserve"> </w:t>
      </w:r>
      <w:proofErr w:type="gramStart"/>
      <w:r>
        <w:rPr>
          <w:spacing w:val="-2"/>
        </w:rPr>
        <w:t>namely</w:t>
      </w:r>
      <w:proofErr w:type="gramEnd"/>
    </w:p>
    <w:p w14:paraId="23A53B04" w14:textId="51805273" w:rsidR="0096722D" w:rsidRDefault="00BE57CA">
      <w:pPr>
        <w:pStyle w:val="BodyText"/>
        <w:ind w:left="209"/>
      </w:pPr>
      <w:ins w:id="36" w:author="Pyrcz, Michael" w:date="2023-09-16T08:42:00Z">
        <w:r>
          <w:t>p</w:t>
        </w:r>
      </w:ins>
      <w:r w:rsidR="00BE2784">
        <w:t>urely</w:t>
      </w:r>
      <w:r w:rsidR="00BE2784">
        <w:rPr>
          <w:spacing w:val="14"/>
        </w:rPr>
        <w:t xml:space="preserve"> </w:t>
      </w:r>
      <w:r w:rsidR="00BE2784">
        <w:t>data-driven</w:t>
      </w:r>
      <w:r w:rsidR="00BE2784">
        <w:rPr>
          <w:spacing w:val="13"/>
        </w:rPr>
        <w:t xml:space="preserve"> </w:t>
      </w:r>
      <w:r w:rsidR="00BE2784">
        <w:t>models</w:t>
      </w:r>
      <w:r w:rsidR="00BE2784">
        <w:rPr>
          <w:spacing w:val="14"/>
        </w:rPr>
        <w:t xml:space="preserve"> </w:t>
      </w:r>
      <w:r w:rsidR="00BE2784">
        <w:t>or</w:t>
      </w:r>
      <w:r w:rsidR="00BE2784">
        <w:rPr>
          <w:spacing w:val="13"/>
        </w:rPr>
        <w:t xml:space="preserve"> </w:t>
      </w:r>
      <w:r w:rsidR="00BE2784">
        <w:t>physics-informed</w:t>
      </w:r>
      <w:r w:rsidR="00BE2784">
        <w:rPr>
          <w:spacing w:val="14"/>
        </w:rPr>
        <w:t xml:space="preserve"> </w:t>
      </w:r>
      <w:r w:rsidR="00BE2784">
        <w:t>models.</w:t>
      </w:r>
      <w:r w:rsidR="00BE2784">
        <w:rPr>
          <w:spacing w:val="60"/>
        </w:rPr>
        <w:t xml:space="preserve"> </w:t>
      </w:r>
      <w:r w:rsidR="00BE2784">
        <w:t>Data-driven</w:t>
      </w:r>
      <w:r w:rsidR="00BE2784">
        <w:rPr>
          <w:spacing w:val="14"/>
        </w:rPr>
        <w:t xml:space="preserve"> </w:t>
      </w:r>
      <w:r w:rsidR="00BE2784">
        <w:t>proxy</w:t>
      </w:r>
      <w:r w:rsidR="00BE2784">
        <w:rPr>
          <w:spacing w:val="14"/>
        </w:rPr>
        <w:t xml:space="preserve"> </w:t>
      </w:r>
      <w:r w:rsidR="00BE2784">
        <w:t>models,</w:t>
      </w:r>
      <w:r w:rsidR="00BE2784">
        <w:rPr>
          <w:spacing w:val="17"/>
        </w:rPr>
        <w:t xml:space="preserve"> </w:t>
      </w:r>
      <w:r w:rsidR="00BE2784">
        <w:t>or</w:t>
      </w:r>
      <w:r w:rsidR="00BE2784">
        <w:rPr>
          <w:spacing w:val="14"/>
        </w:rPr>
        <w:t xml:space="preserve"> </w:t>
      </w:r>
      <w:commentRangeStart w:id="37"/>
      <w:r w:rsidR="00BE2784">
        <w:t>data</w:t>
      </w:r>
      <w:r w:rsidR="00BE2784">
        <w:rPr>
          <w:spacing w:val="14"/>
        </w:rPr>
        <w:t xml:space="preserve"> </w:t>
      </w:r>
      <w:r w:rsidR="00BE2784">
        <w:t>mapping</w:t>
      </w:r>
      <w:r w:rsidR="00BE2784">
        <w:rPr>
          <w:spacing w:val="13"/>
        </w:rPr>
        <w:t xml:space="preserve"> </w:t>
      </w:r>
      <w:commentRangeEnd w:id="37"/>
      <w:r w:rsidR="00EF3D55">
        <w:rPr>
          <w:rStyle w:val="CommentReference"/>
        </w:rPr>
        <w:commentReference w:id="37"/>
      </w:r>
      <w:r w:rsidR="00BE2784">
        <w:rPr>
          <w:spacing w:val="-5"/>
        </w:rPr>
        <w:t>op-</w:t>
      </w:r>
    </w:p>
    <w:p w14:paraId="14D5BB7B" w14:textId="7177DA1E" w:rsidR="0096722D" w:rsidRDefault="00BE57CA">
      <w:pPr>
        <w:pStyle w:val="BodyText"/>
        <w:spacing w:before="172"/>
        <w:ind w:left="209"/>
      </w:pPr>
      <w:ins w:id="38" w:author="Pyrcz, Michael" w:date="2023-09-16T08:42:00Z">
        <w:r>
          <w:t>e</w:t>
        </w:r>
      </w:ins>
      <w:r w:rsidR="00BE2784">
        <w:t>rators,</w:t>
      </w:r>
      <w:r w:rsidR="00BE2784">
        <w:rPr>
          <w:spacing w:val="30"/>
        </w:rPr>
        <w:t xml:space="preserve"> </w:t>
      </w:r>
      <w:r w:rsidR="00BE2784">
        <w:t>are</w:t>
      </w:r>
      <w:r w:rsidR="00BE2784">
        <w:rPr>
          <w:spacing w:val="24"/>
        </w:rPr>
        <w:t xml:space="preserve"> </w:t>
      </w:r>
      <w:r w:rsidR="00BE2784">
        <w:t>neural</w:t>
      </w:r>
      <w:r w:rsidR="00BE2784">
        <w:rPr>
          <w:spacing w:val="24"/>
        </w:rPr>
        <w:t xml:space="preserve"> </w:t>
      </w:r>
      <w:r w:rsidR="00BE2784">
        <w:t>network</w:t>
      </w:r>
      <w:r w:rsidR="00BE2784">
        <w:rPr>
          <w:spacing w:val="24"/>
        </w:rPr>
        <w:t xml:space="preserve"> </w:t>
      </w:r>
      <w:r w:rsidR="00BE2784">
        <w:t>architectures</w:t>
      </w:r>
      <w:r w:rsidR="00BE2784">
        <w:rPr>
          <w:spacing w:val="23"/>
        </w:rPr>
        <w:t xml:space="preserve"> </w:t>
      </w:r>
      <w:r w:rsidR="00BE2784">
        <w:t>trained</w:t>
      </w:r>
      <w:r w:rsidR="00BE2784">
        <w:rPr>
          <w:spacing w:val="24"/>
        </w:rPr>
        <w:t xml:space="preserve"> </w:t>
      </w:r>
      <w:r w:rsidR="00BE2784">
        <w:t>with</w:t>
      </w:r>
      <w:r w:rsidR="00BE2784">
        <w:rPr>
          <w:spacing w:val="24"/>
        </w:rPr>
        <w:t xml:space="preserve"> </w:t>
      </w:r>
      <w:r w:rsidR="00BE2784">
        <w:t>labeled</w:t>
      </w:r>
      <w:r w:rsidR="00BE2784">
        <w:rPr>
          <w:spacing w:val="24"/>
        </w:rPr>
        <w:t xml:space="preserve"> </w:t>
      </w:r>
      <w:r w:rsidR="00BE2784">
        <w:t>data</w:t>
      </w:r>
      <w:r w:rsidR="00BE2784">
        <w:rPr>
          <w:spacing w:val="24"/>
        </w:rPr>
        <w:t xml:space="preserve"> </w:t>
      </w:r>
      <w:r w:rsidR="00BE2784">
        <w:t>that</w:t>
      </w:r>
      <w:r w:rsidR="00BE2784">
        <w:rPr>
          <w:spacing w:val="23"/>
        </w:rPr>
        <w:t xml:space="preserve"> </w:t>
      </w:r>
      <w:r w:rsidR="00BE2784">
        <w:t>produce</w:t>
      </w:r>
      <w:r w:rsidR="00BE2784">
        <w:rPr>
          <w:spacing w:val="25"/>
        </w:rPr>
        <w:t xml:space="preserve"> </w:t>
      </w:r>
      <w:r w:rsidR="00BE2784">
        <w:t>a</w:t>
      </w:r>
      <w:r w:rsidR="00BE2784">
        <w:rPr>
          <w:spacing w:val="23"/>
        </w:rPr>
        <w:t xml:space="preserve"> </w:t>
      </w:r>
      <w:r w:rsidR="00BE2784">
        <w:t>mapping</w:t>
      </w:r>
      <w:r w:rsidR="00BE2784">
        <w:rPr>
          <w:spacing w:val="24"/>
        </w:rPr>
        <w:t xml:space="preserve"> </w:t>
      </w:r>
      <w:r w:rsidR="00BE2784">
        <w:t>from</w:t>
      </w:r>
      <w:r w:rsidR="00BE2784">
        <w:rPr>
          <w:spacing w:val="24"/>
        </w:rPr>
        <w:t xml:space="preserve"> </w:t>
      </w:r>
      <w:proofErr w:type="gramStart"/>
      <w:r w:rsidR="00BE2784">
        <w:rPr>
          <w:spacing w:val="-2"/>
        </w:rPr>
        <w:t>input</w:t>
      </w:r>
      <w:proofErr w:type="gramEnd"/>
    </w:p>
    <w:p w14:paraId="66862BE8" w14:textId="1D25BD95" w:rsidR="0096722D" w:rsidRDefault="00BE57CA">
      <w:pPr>
        <w:pStyle w:val="BodyText"/>
        <w:ind w:left="209"/>
      </w:pPr>
      <w:ins w:id="39" w:author="Pyrcz, Michael" w:date="2023-09-16T08:42:00Z">
        <w:r>
          <w:t>p</w:t>
        </w:r>
      </w:ins>
      <w:r w:rsidR="00BE2784">
        <w:t>redictor</w:t>
      </w:r>
      <w:r w:rsidR="00BE2784">
        <w:rPr>
          <w:spacing w:val="10"/>
        </w:rPr>
        <w:t xml:space="preserve"> </w:t>
      </w:r>
      <w:r w:rsidR="00BE2784">
        <w:t>features</w:t>
      </w:r>
      <w:r w:rsidR="00BE2784">
        <w:rPr>
          <w:spacing w:val="10"/>
        </w:rPr>
        <w:t xml:space="preserve"> </w:t>
      </w:r>
      <w:r w:rsidR="00BE2784">
        <w:t>to</w:t>
      </w:r>
      <w:r w:rsidR="00BE2784">
        <w:rPr>
          <w:spacing w:val="9"/>
        </w:rPr>
        <w:t xml:space="preserve"> </w:t>
      </w:r>
      <w:r w:rsidR="00BE2784">
        <w:t>output</w:t>
      </w:r>
      <w:r w:rsidR="00BE2784">
        <w:rPr>
          <w:spacing w:val="9"/>
        </w:rPr>
        <w:t xml:space="preserve"> </w:t>
      </w:r>
      <w:r w:rsidR="00BE2784">
        <w:t>response</w:t>
      </w:r>
      <w:r w:rsidR="00BE2784">
        <w:rPr>
          <w:spacing w:val="10"/>
        </w:rPr>
        <w:t xml:space="preserve"> </w:t>
      </w:r>
      <w:r w:rsidR="00BE2784">
        <w:t>features</w:t>
      </w:r>
      <w:r w:rsidR="00BE2784">
        <w:rPr>
          <w:spacing w:val="9"/>
        </w:rPr>
        <w:t xml:space="preserve"> </w:t>
      </w:r>
      <w:r w:rsidR="00BE2784">
        <w:t>[</w:t>
      </w:r>
      <w:hyperlink w:anchor="_bookmark50" w:history="1">
        <w:r w:rsidR="00BE2784">
          <w:rPr>
            <w:color w:val="0000FF"/>
          </w:rPr>
          <w:t>32</w:t>
        </w:r>
      </w:hyperlink>
      <w:r w:rsidR="00BE2784">
        <w:t>,</w:t>
      </w:r>
      <w:r w:rsidR="00BE2784">
        <w:rPr>
          <w:spacing w:val="9"/>
        </w:rPr>
        <w:t xml:space="preserve"> </w:t>
      </w:r>
      <w:hyperlink w:anchor="_bookmark51" w:history="1">
        <w:r w:rsidR="00BE2784">
          <w:rPr>
            <w:color w:val="0000FF"/>
          </w:rPr>
          <w:t>33</w:t>
        </w:r>
      </w:hyperlink>
      <w:r w:rsidR="00BE2784">
        <w:t>].</w:t>
      </w:r>
      <w:r w:rsidR="00BE2784">
        <w:rPr>
          <w:spacing w:val="43"/>
        </w:rPr>
        <w:t xml:space="preserve"> </w:t>
      </w:r>
      <w:r w:rsidR="00BE2784">
        <w:t>On</w:t>
      </w:r>
      <w:r w:rsidR="00BE2784">
        <w:rPr>
          <w:spacing w:val="9"/>
        </w:rPr>
        <w:t xml:space="preserve"> </w:t>
      </w:r>
      <w:r w:rsidR="00BE2784">
        <w:t>the</w:t>
      </w:r>
      <w:r w:rsidR="00BE2784">
        <w:rPr>
          <w:spacing w:val="9"/>
        </w:rPr>
        <w:t xml:space="preserve"> </w:t>
      </w:r>
      <w:r w:rsidR="00BE2784">
        <w:t>other</w:t>
      </w:r>
      <w:r w:rsidR="00BE2784">
        <w:rPr>
          <w:spacing w:val="10"/>
        </w:rPr>
        <w:t xml:space="preserve"> </w:t>
      </w:r>
      <w:r w:rsidR="00BE2784">
        <w:t>hand,</w:t>
      </w:r>
      <w:r w:rsidR="00BE2784">
        <w:rPr>
          <w:spacing w:val="11"/>
        </w:rPr>
        <w:t xml:space="preserve"> </w:t>
      </w:r>
      <w:r w:rsidR="00BE2784">
        <w:t>the</w:t>
      </w:r>
      <w:r w:rsidR="00BE2784">
        <w:rPr>
          <w:spacing w:val="9"/>
        </w:rPr>
        <w:t xml:space="preserve"> </w:t>
      </w:r>
      <w:r w:rsidR="00BE2784">
        <w:t>training</w:t>
      </w:r>
      <w:r w:rsidR="00BE2784">
        <w:rPr>
          <w:spacing w:val="10"/>
        </w:rPr>
        <w:t xml:space="preserve"> </w:t>
      </w:r>
      <w:r w:rsidR="00BE2784">
        <w:t>process</w:t>
      </w:r>
      <w:r w:rsidR="00BE2784">
        <w:rPr>
          <w:spacing w:val="9"/>
        </w:rPr>
        <w:t xml:space="preserve"> </w:t>
      </w:r>
      <w:r w:rsidR="00BE2784">
        <w:t>to</w:t>
      </w:r>
      <w:r w:rsidR="00BE2784">
        <w:rPr>
          <w:spacing w:val="9"/>
        </w:rPr>
        <w:t xml:space="preserve"> </w:t>
      </w:r>
      <w:r w:rsidR="00BE2784">
        <w:rPr>
          <w:spacing w:val="-2"/>
        </w:rPr>
        <w:t>match</w:t>
      </w:r>
    </w:p>
    <w:bookmarkEnd w:id="3"/>
    <w:p w14:paraId="444F5566" w14:textId="77777777" w:rsidR="0096722D" w:rsidRDefault="00BE2784">
      <w:pPr>
        <w:pStyle w:val="BodyText"/>
        <w:spacing w:before="153"/>
        <w:ind w:left="0"/>
      </w:pPr>
      <w:r>
        <w:rPr>
          <w:noProof/>
        </w:rPr>
        <w:drawing>
          <wp:anchor distT="0" distB="0" distL="0" distR="0" simplePos="0" relativeHeight="487587840" behindDoc="1" locked="0" layoutInCell="1" allowOverlap="1" wp14:anchorId="5E08ED7F" wp14:editId="178C1607">
            <wp:simplePos x="0" y="0"/>
            <wp:positionH relativeFrom="page">
              <wp:posOffset>2086203</wp:posOffset>
            </wp:positionH>
            <wp:positionV relativeFrom="paragraph">
              <wp:posOffset>257123</wp:posOffset>
            </wp:positionV>
            <wp:extent cx="3518344" cy="1530762"/>
            <wp:effectExtent l="0" t="0" r="0" b="0"/>
            <wp:wrapTopAndBottom/>
            <wp:docPr id="3" name="Imag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16" cstate="print"/>
                    <a:stretch>
                      <a:fillRect/>
                    </a:stretch>
                  </pic:blipFill>
                  <pic:spPr>
                    <a:xfrm>
                      <a:off x="0" y="0"/>
                      <a:ext cx="3518344" cy="1530762"/>
                    </a:xfrm>
                    <a:prstGeom prst="rect">
                      <a:avLst/>
                    </a:prstGeom>
                  </pic:spPr>
                </pic:pic>
              </a:graphicData>
            </a:graphic>
          </wp:anchor>
        </w:drawing>
      </w:r>
    </w:p>
    <w:p w14:paraId="328BF608" w14:textId="77777777" w:rsidR="0096722D" w:rsidRDefault="0096722D">
      <w:pPr>
        <w:pStyle w:val="BodyText"/>
        <w:spacing w:before="11"/>
        <w:ind w:left="0"/>
      </w:pPr>
    </w:p>
    <w:p w14:paraId="3E6A71CA" w14:textId="77777777" w:rsidR="0096722D" w:rsidRDefault="00BE2784">
      <w:pPr>
        <w:pStyle w:val="BodyText"/>
        <w:spacing w:before="1" w:line="252" w:lineRule="auto"/>
        <w:ind w:left="520"/>
      </w:pPr>
      <w:bookmarkStart w:id="40" w:name="_bookmark1"/>
      <w:bookmarkEnd w:id="40"/>
      <w:r>
        <w:rPr>
          <w:b/>
        </w:rPr>
        <w:t>Figure</w:t>
      </w:r>
      <w:r>
        <w:rPr>
          <w:b/>
          <w:spacing w:val="27"/>
        </w:rPr>
        <w:t xml:space="preserve"> </w:t>
      </w:r>
      <w:r>
        <w:rPr>
          <w:b/>
        </w:rPr>
        <w:t>2:</w:t>
      </w:r>
      <w:r>
        <w:rPr>
          <w:b/>
          <w:spacing w:val="69"/>
        </w:rPr>
        <w:t xml:space="preserve"> </w:t>
      </w:r>
      <w:r>
        <w:t>Dimensionality</w:t>
      </w:r>
      <w:r>
        <w:rPr>
          <w:spacing w:val="20"/>
        </w:rPr>
        <w:t xml:space="preserve"> </w:t>
      </w:r>
      <w:r>
        <w:t>reduction</w:t>
      </w:r>
      <w:r>
        <w:rPr>
          <w:spacing w:val="20"/>
        </w:rPr>
        <w:t xml:space="preserve"> </w:t>
      </w:r>
      <w:r>
        <w:t>model</w:t>
      </w:r>
      <w:r>
        <w:rPr>
          <w:spacing w:val="20"/>
        </w:rPr>
        <w:t xml:space="preserve"> </w:t>
      </w:r>
      <w:r>
        <w:t>structure.</w:t>
      </w:r>
      <w:r>
        <w:rPr>
          <w:spacing w:val="76"/>
        </w:rPr>
        <w:t xml:space="preserve"> </w:t>
      </w:r>
      <w:r>
        <w:t>Unsupervised</w:t>
      </w:r>
      <w:r>
        <w:rPr>
          <w:spacing w:val="20"/>
        </w:rPr>
        <w:t xml:space="preserve"> </w:t>
      </w:r>
      <w:r>
        <w:t>AutoEncoder</w:t>
      </w:r>
      <w:r>
        <w:rPr>
          <w:spacing w:val="20"/>
        </w:rPr>
        <w:t xml:space="preserve"> </w:t>
      </w:r>
      <w:r>
        <w:t>structure</w:t>
      </w:r>
      <w:r>
        <w:rPr>
          <w:spacing w:val="20"/>
        </w:rPr>
        <w:t xml:space="preserve"> </w:t>
      </w:r>
      <w:r>
        <w:t>(top),</w:t>
      </w:r>
      <w:r>
        <w:rPr>
          <w:spacing w:val="25"/>
        </w:rPr>
        <w:t xml:space="preserve"> </w:t>
      </w:r>
      <w:r>
        <w:t>and supervised Encoder-Decoder structure (</w:t>
      </w:r>
      <w:commentRangeStart w:id="41"/>
      <w:r>
        <w:t>bottom</w:t>
      </w:r>
      <w:commentRangeEnd w:id="41"/>
      <w:r w:rsidR="00BE57CA">
        <w:rPr>
          <w:rStyle w:val="CommentReference"/>
        </w:rPr>
        <w:commentReference w:id="41"/>
      </w:r>
      <w:r>
        <w:t>).</w:t>
      </w:r>
    </w:p>
    <w:p w14:paraId="149C26E8" w14:textId="77777777" w:rsidR="0096722D" w:rsidRDefault="0096722D">
      <w:pPr>
        <w:spacing w:line="252" w:lineRule="auto"/>
        <w:sectPr w:rsidR="0096722D">
          <w:pgSz w:w="12240" w:h="15840"/>
          <w:pgMar w:top="1440" w:right="1280" w:bottom="980" w:left="920" w:header="0" w:footer="792" w:gutter="0"/>
          <w:cols w:space="720"/>
        </w:sectPr>
      </w:pPr>
    </w:p>
    <w:p w14:paraId="458D4190" w14:textId="2728E1C1" w:rsidR="0096722D" w:rsidRDefault="00BE2784">
      <w:pPr>
        <w:pStyle w:val="BodyText"/>
        <w:spacing w:before="56"/>
        <w:ind w:left="209"/>
      </w:pPr>
      <w:r>
        <w:t>training</w:t>
      </w:r>
      <w:r>
        <w:rPr>
          <w:spacing w:val="4"/>
        </w:rPr>
        <w:t xml:space="preserve"> </w:t>
      </w:r>
      <w:r>
        <w:t>data</w:t>
      </w:r>
      <w:r>
        <w:rPr>
          <w:spacing w:val="2"/>
        </w:rPr>
        <w:t xml:space="preserve"> </w:t>
      </w:r>
      <w:r>
        <w:t>for</w:t>
      </w:r>
      <w:r>
        <w:rPr>
          <w:spacing w:val="3"/>
        </w:rPr>
        <w:t xml:space="preserve"> </w:t>
      </w:r>
      <w:r>
        <w:t>PINNs</w:t>
      </w:r>
      <w:r>
        <w:rPr>
          <w:spacing w:val="2"/>
        </w:rPr>
        <w:t xml:space="preserve"> </w:t>
      </w:r>
      <w:r>
        <w:t>is</w:t>
      </w:r>
      <w:r>
        <w:rPr>
          <w:spacing w:val="3"/>
        </w:rPr>
        <w:t xml:space="preserve"> </w:t>
      </w:r>
      <w:r>
        <w:t>regularized</w:t>
      </w:r>
      <w:r>
        <w:rPr>
          <w:spacing w:val="2"/>
        </w:rPr>
        <w:t xml:space="preserve"> </w:t>
      </w:r>
      <w:r>
        <w:t>with</w:t>
      </w:r>
      <w:r>
        <w:rPr>
          <w:spacing w:val="3"/>
        </w:rPr>
        <w:t xml:space="preserve"> </w:t>
      </w:r>
      <w:r>
        <w:t>the</w:t>
      </w:r>
      <w:r>
        <w:rPr>
          <w:spacing w:val="2"/>
        </w:rPr>
        <w:t xml:space="preserve"> </w:t>
      </w:r>
      <w:r>
        <w:t>minimization</w:t>
      </w:r>
      <w:r>
        <w:rPr>
          <w:spacing w:val="3"/>
        </w:rPr>
        <w:t xml:space="preserve"> </w:t>
      </w:r>
      <w:r>
        <w:t>of</w:t>
      </w:r>
      <w:r>
        <w:rPr>
          <w:spacing w:val="2"/>
        </w:rPr>
        <w:t xml:space="preserve"> </w:t>
      </w:r>
      <w:r>
        <w:t>the</w:t>
      </w:r>
      <w:r>
        <w:rPr>
          <w:spacing w:val="3"/>
        </w:rPr>
        <w:t xml:space="preserve"> </w:t>
      </w:r>
      <w:r>
        <w:t>(physical)</w:t>
      </w:r>
      <w:r>
        <w:rPr>
          <w:spacing w:val="2"/>
        </w:rPr>
        <w:t xml:space="preserve"> </w:t>
      </w:r>
      <w:r>
        <w:t>loss</w:t>
      </w:r>
      <w:r>
        <w:rPr>
          <w:spacing w:val="3"/>
        </w:rPr>
        <w:t xml:space="preserve"> </w:t>
      </w:r>
      <w:r>
        <w:t>from</w:t>
      </w:r>
      <w:r>
        <w:rPr>
          <w:spacing w:val="2"/>
        </w:rPr>
        <w:t xml:space="preserve"> </w:t>
      </w:r>
      <w:r>
        <w:t>the</w:t>
      </w:r>
      <w:r>
        <w:rPr>
          <w:spacing w:val="3"/>
        </w:rPr>
        <w:t xml:space="preserve"> </w:t>
      </w:r>
      <w:r>
        <w:t>residual</w:t>
      </w:r>
      <w:r>
        <w:rPr>
          <w:spacing w:val="2"/>
        </w:rPr>
        <w:t xml:space="preserve"> </w:t>
      </w:r>
      <w:r>
        <w:t>of</w:t>
      </w:r>
      <w:r>
        <w:rPr>
          <w:spacing w:val="3"/>
        </w:rPr>
        <w:t xml:space="preserve"> </w:t>
      </w:r>
      <w:r>
        <w:rPr>
          <w:spacing w:val="-5"/>
        </w:rPr>
        <w:t>the</w:t>
      </w:r>
    </w:p>
    <w:p w14:paraId="5718FC64" w14:textId="66696F65" w:rsidR="0096722D" w:rsidRDefault="00BE2784">
      <w:pPr>
        <w:pStyle w:val="BodyText"/>
        <w:ind w:left="209"/>
      </w:pPr>
      <w:r>
        <w:rPr>
          <w:spacing w:val="-2"/>
        </w:rPr>
        <w:t>governing</w:t>
      </w:r>
      <w:r>
        <w:rPr>
          <w:spacing w:val="-6"/>
        </w:rPr>
        <w:t xml:space="preserve"> </w:t>
      </w:r>
      <w:r>
        <w:rPr>
          <w:spacing w:val="-2"/>
        </w:rPr>
        <w:t>partial</w:t>
      </w:r>
      <w:r>
        <w:rPr>
          <w:spacing w:val="-5"/>
        </w:rPr>
        <w:t xml:space="preserve"> </w:t>
      </w:r>
      <w:r>
        <w:rPr>
          <w:spacing w:val="-2"/>
        </w:rPr>
        <w:t>differential</w:t>
      </w:r>
      <w:r>
        <w:rPr>
          <w:spacing w:val="-5"/>
        </w:rPr>
        <w:t xml:space="preserve"> </w:t>
      </w:r>
      <w:r>
        <w:rPr>
          <w:spacing w:val="-2"/>
        </w:rPr>
        <w:t>equations</w:t>
      </w:r>
      <w:r>
        <w:rPr>
          <w:spacing w:val="-6"/>
        </w:rPr>
        <w:t xml:space="preserve"> </w:t>
      </w:r>
      <w:r>
        <w:rPr>
          <w:spacing w:val="-2"/>
        </w:rPr>
        <w:t>(PDEs)</w:t>
      </w:r>
      <w:r>
        <w:rPr>
          <w:spacing w:val="-5"/>
        </w:rPr>
        <w:t xml:space="preserve"> </w:t>
      </w:r>
      <w:r>
        <w:rPr>
          <w:spacing w:val="-2"/>
        </w:rPr>
        <w:t>along</w:t>
      </w:r>
      <w:r>
        <w:rPr>
          <w:spacing w:val="-5"/>
        </w:rPr>
        <w:t xml:space="preserve"> </w:t>
      </w:r>
      <w:r>
        <w:rPr>
          <w:spacing w:val="-2"/>
        </w:rPr>
        <w:t>with</w:t>
      </w:r>
      <w:r>
        <w:rPr>
          <w:spacing w:val="-5"/>
        </w:rPr>
        <w:t xml:space="preserve"> </w:t>
      </w:r>
      <w:r>
        <w:rPr>
          <w:spacing w:val="-2"/>
        </w:rPr>
        <w:t>the</w:t>
      </w:r>
      <w:r>
        <w:rPr>
          <w:spacing w:val="-6"/>
        </w:rPr>
        <w:t xml:space="preserve"> </w:t>
      </w:r>
      <w:r>
        <w:rPr>
          <w:spacing w:val="-2"/>
        </w:rPr>
        <w:t>losses</w:t>
      </w:r>
      <w:r>
        <w:rPr>
          <w:spacing w:val="-5"/>
        </w:rPr>
        <w:t xml:space="preserve"> </w:t>
      </w:r>
      <w:r>
        <w:rPr>
          <w:spacing w:val="-2"/>
        </w:rPr>
        <w:t>associated</w:t>
      </w:r>
      <w:r>
        <w:rPr>
          <w:spacing w:val="-5"/>
        </w:rPr>
        <w:t xml:space="preserve"> </w:t>
      </w:r>
      <w:r>
        <w:rPr>
          <w:spacing w:val="-2"/>
        </w:rPr>
        <w:t>with</w:t>
      </w:r>
      <w:r>
        <w:rPr>
          <w:spacing w:val="-6"/>
        </w:rPr>
        <w:t xml:space="preserve"> </w:t>
      </w:r>
      <w:r>
        <w:rPr>
          <w:spacing w:val="-2"/>
        </w:rPr>
        <w:t>the</w:t>
      </w:r>
      <w:r>
        <w:rPr>
          <w:spacing w:val="-5"/>
        </w:rPr>
        <w:t xml:space="preserve"> </w:t>
      </w:r>
      <w:r>
        <w:rPr>
          <w:spacing w:val="-2"/>
        </w:rPr>
        <w:t>initial</w:t>
      </w:r>
      <w:r>
        <w:rPr>
          <w:spacing w:val="-5"/>
        </w:rPr>
        <w:t xml:space="preserve"> </w:t>
      </w:r>
      <w:r>
        <w:rPr>
          <w:spacing w:val="-2"/>
        </w:rPr>
        <w:t>and</w:t>
      </w:r>
      <w:r>
        <w:rPr>
          <w:spacing w:val="-6"/>
        </w:rPr>
        <w:t xml:space="preserve"> </w:t>
      </w:r>
      <w:proofErr w:type="gramStart"/>
      <w:r>
        <w:rPr>
          <w:spacing w:val="-2"/>
        </w:rPr>
        <w:t>boundary</w:t>
      </w:r>
      <w:proofErr w:type="gramEnd"/>
    </w:p>
    <w:p w14:paraId="74976250" w14:textId="75E35E10" w:rsidR="0096722D" w:rsidRDefault="00BE2784">
      <w:pPr>
        <w:pStyle w:val="BodyText"/>
        <w:ind w:left="209"/>
      </w:pPr>
      <w:r>
        <w:rPr>
          <w:spacing w:val="-2"/>
        </w:rPr>
        <w:t>conditions</w:t>
      </w:r>
      <w:r>
        <w:rPr>
          <w:spacing w:val="2"/>
        </w:rPr>
        <w:t xml:space="preserve"> </w:t>
      </w:r>
      <w:r>
        <w:rPr>
          <w:spacing w:val="-2"/>
        </w:rPr>
        <w:t>[</w:t>
      </w:r>
      <w:hyperlink w:anchor="_bookmark52" w:history="1">
        <w:r>
          <w:rPr>
            <w:color w:val="0000FF"/>
            <w:spacing w:val="-2"/>
          </w:rPr>
          <w:t>34</w:t>
        </w:r>
      </w:hyperlink>
      <w:r>
        <w:rPr>
          <w:spacing w:val="-2"/>
        </w:rPr>
        <w:t>,</w:t>
      </w:r>
      <w:r>
        <w:rPr>
          <w:spacing w:val="3"/>
        </w:rPr>
        <w:t xml:space="preserve"> </w:t>
      </w:r>
      <w:hyperlink w:anchor="_bookmark53" w:history="1">
        <w:r>
          <w:rPr>
            <w:color w:val="0000FF"/>
            <w:spacing w:val="-2"/>
          </w:rPr>
          <w:t>35</w:t>
        </w:r>
      </w:hyperlink>
      <w:r>
        <w:rPr>
          <w:spacing w:val="-2"/>
        </w:rPr>
        <w:t>].</w:t>
      </w:r>
      <w:r>
        <w:rPr>
          <w:spacing w:val="24"/>
        </w:rPr>
        <w:t xml:space="preserve"> </w:t>
      </w:r>
      <w:r>
        <w:rPr>
          <w:spacing w:val="-2"/>
        </w:rPr>
        <w:t>However,</w:t>
      </w:r>
      <w:r>
        <w:rPr>
          <w:spacing w:val="3"/>
        </w:rPr>
        <w:t xml:space="preserve"> </w:t>
      </w:r>
      <w:r>
        <w:rPr>
          <w:spacing w:val="-2"/>
        </w:rPr>
        <w:t>other</w:t>
      </w:r>
      <w:r>
        <w:rPr>
          <w:spacing w:val="3"/>
        </w:rPr>
        <w:t xml:space="preserve"> </w:t>
      </w:r>
      <w:r>
        <w:rPr>
          <w:spacing w:val="-2"/>
        </w:rPr>
        <w:t>variants</w:t>
      </w:r>
      <w:r>
        <w:rPr>
          <w:spacing w:val="2"/>
        </w:rPr>
        <w:t xml:space="preserve"> </w:t>
      </w:r>
      <w:r>
        <w:rPr>
          <w:spacing w:val="-2"/>
        </w:rPr>
        <w:t>of</w:t>
      </w:r>
      <w:r>
        <w:rPr>
          <w:spacing w:val="2"/>
        </w:rPr>
        <w:t xml:space="preserve"> </w:t>
      </w:r>
      <w:r>
        <w:rPr>
          <w:spacing w:val="-2"/>
        </w:rPr>
        <w:t>PINNs</w:t>
      </w:r>
      <w:r>
        <w:rPr>
          <w:spacing w:val="2"/>
        </w:rPr>
        <w:t xml:space="preserve"> </w:t>
      </w:r>
      <w:r>
        <w:rPr>
          <w:spacing w:val="-2"/>
        </w:rPr>
        <w:t>such</w:t>
      </w:r>
      <w:r>
        <w:rPr>
          <w:spacing w:val="3"/>
        </w:rPr>
        <w:t xml:space="preserve"> </w:t>
      </w:r>
      <w:r>
        <w:rPr>
          <w:spacing w:val="-2"/>
        </w:rPr>
        <w:t>as</w:t>
      </w:r>
      <w:r>
        <w:rPr>
          <w:spacing w:val="2"/>
        </w:rPr>
        <w:t xml:space="preserve"> </w:t>
      </w:r>
      <w:r>
        <w:rPr>
          <w:spacing w:val="-2"/>
        </w:rPr>
        <w:t>physics-guided</w:t>
      </w:r>
      <w:r>
        <w:rPr>
          <w:spacing w:val="2"/>
        </w:rPr>
        <w:t xml:space="preserve"> </w:t>
      </w:r>
      <w:r>
        <w:rPr>
          <w:spacing w:val="-2"/>
        </w:rPr>
        <w:t>or</w:t>
      </w:r>
      <w:r>
        <w:rPr>
          <w:spacing w:val="3"/>
        </w:rPr>
        <w:t xml:space="preserve"> </w:t>
      </w:r>
      <w:r>
        <w:rPr>
          <w:spacing w:val="-2"/>
        </w:rPr>
        <w:t>physics-constrained</w:t>
      </w:r>
      <w:r>
        <w:rPr>
          <w:spacing w:val="2"/>
        </w:rPr>
        <w:t xml:space="preserve"> </w:t>
      </w:r>
      <w:r>
        <w:rPr>
          <w:spacing w:val="-2"/>
        </w:rPr>
        <w:t>neural</w:t>
      </w:r>
    </w:p>
    <w:p w14:paraId="6EA39D08" w14:textId="3A36878B" w:rsidR="0096722D" w:rsidRDefault="00BE2784">
      <w:pPr>
        <w:pStyle w:val="BodyText"/>
        <w:spacing w:before="172"/>
        <w:ind w:left="209"/>
      </w:pPr>
      <w:r>
        <w:t>networks</w:t>
      </w:r>
      <w:r>
        <w:rPr>
          <w:spacing w:val="-6"/>
        </w:rPr>
        <w:t xml:space="preserve"> </w:t>
      </w:r>
      <w:del w:id="42" w:author="Pyrcz, Michael" w:date="2023-09-16T08:54:00Z">
        <w:r w:rsidDel="00EF3D55">
          <w:delText>-</w:delText>
        </w:r>
        <w:r w:rsidDel="00EF3D55">
          <w:rPr>
            <w:spacing w:val="-6"/>
          </w:rPr>
          <w:delText xml:space="preserve"> </w:delText>
        </w:r>
      </w:del>
      <w:r>
        <w:t>where</w:t>
      </w:r>
      <w:r>
        <w:rPr>
          <w:spacing w:val="-6"/>
        </w:rPr>
        <w:t xml:space="preserve"> </w:t>
      </w:r>
      <w:r>
        <w:t>the</w:t>
      </w:r>
      <w:r>
        <w:rPr>
          <w:spacing w:val="-6"/>
        </w:rPr>
        <w:t xml:space="preserve"> </w:t>
      </w:r>
      <w:r>
        <w:t>PDE</w:t>
      </w:r>
      <w:r>
        <w:rPr>
          <w:spacing w:val="-6"/>
        </w:rPr>
        <w:t xml:space="preserve"> </w:t>
      </w:r>
      <w:r>
        <w:t>loss</w:t>
      </w:r>
      <w:r>
        <w:rPr>
          <w:spacing w:val="-6"/>
        </w:rPr>
        <w:t xml:space="preserve"> </w:t>
      </w:r>
      <w:r>
        <w:t>is</w:t>
      </w:r>
      <w:r>
        <w:rPr>
          <w:spacing w:val="-6"/>
        </w:rPr>
        <w:t xml:space="preserve"> </w:t>
      </w:r>
      <w:r>
        <w:t>not</w:t>
      </w:r>
      <w:r>
        <w:rPr>
          <w:spacing w:val="-7"/>
        </w:rPr>
        <w:t xml:space="preserve"> </w:t>
      </w:r>
      <w:r>
        <w:t>embedded</w:t>
      </w:r>
      <w:r>
        <w:rPr>
          <w:spacing w:val="-7"/>
        </w:rPr>
        <w:t xml:space="preserve"> </w:t>
      </w:r>
      <w:r>
        <w:t>in</w:t>
      </w:r>
      <w:r>
        <w:rPr>
          <w:spacing w:val="-6"/>
        </w:rPr>
        <w:t xml:space="preserve"> </w:t>
      </w:r>
      <w:r>
        <w:t>the</w:t>
      </w:r>
      <w:r>
        <w:rPr>
          <w:spacing w:val="-6"/>
        </w:rPr>
        <w:t xml:space="preserve"> </w:t>
      </w:r>
      <w:r>
        <w:t>training</w:t>
      </w:r>
      <w:r>
        <w:rPr>
          <w:spacing w:val="-7"/>
        </w:rPr>
        <w:t xml:space="preserve"> </w:t>
      </w:r>
      <w:ins w:id="43" w:author="Pyrcz, Michael" w:date="2023-09-16T08:49:00Z">
        <w:r w:rsidR="00EF3D55">
          <w:rPr>
            <w:spacing w:val="-7"/>
          </w:rPr>
          <w:t>step</w:t>
        </w:r>
      </w:ins>
      <w:ins w:id="44" w:author="Pyrcz, Michael" w:date="2023-09-16T08:54:00Z">
        <w:r w:rsidR="00EF3D55">
          <w:rPr>
            <w:spacing w:val="-7"/>
          </w:rPr>
          <w:t>,</w:t>
        </w:r>
      </w:ins>
      <w:ins w:id="45" w:author="Pyrcz, Michael" w:date="2023-09-16T08:49:00Z">
        <w:r w:rsidR="00EF3D55">
          <w:rPr>
            <w:spacing w:val="-7"/>
          </w:rPr>
          <w:t xml:space="preserve"> </w:t>
        </w:r>
      </w:ins>
      <w:ins w:id="46" w:author="Pyrcz, Michael" w:date="2023-09-16T08:54:00Z">
        <w:r w:rsidR="00EF3D55">
          <w:t>instead</w:t>
        </w:r>
      </w:ins>
      <w:del w:id="47" w:author="Pyrcz, Michael" w:date="2023-09-16T08:54:00Z">
        <w:r w:rsidDel="00EF3D55">
          <w:delText>but</w:delText>
        </w:r>
      </w:del>
      <w:r>
        <w:rPr>
          <w:spacing w:val="-6"/>
        </w:rPr>
        <w:t xml:space="preserve"> </w:t>
      </w:r>
      <w:r>
        <w:t>the</w:t>
      </w:r>
      <w:r>
        <w:rPr>
          <w:spacing w:val="-7"/>
        </w:rPr>
        <w:t xml:space="preserve"> </w:t>
      </w:r>
      <w:r>
        <w:t>models</w:t>
      </w:r>
      <w:r>
        <w:rPr>
          <w:spacing w:val="-6"/>
        </w:rPr>
        <w:t xml:space="preserve"> </w:t>
      </w:r>
      <w:r>
        <w:t>have</w:t>
      </w:r>
      <w:r>
        <w:rPr>
          <w:spacing w:val="-6"/>
        </w:rPr>
        <w:t xml:space="preserve"> </w:t>
      </w:r>
      <w:r>
        <w:t>specific</w:t>
      </w:r>
      <w:r>
        <w:rPr>
          <w:spacing w:val="-6"/>
        </w:rPr>
        <w:t xml:space="preserve"> </w:t>
      </w:r>
      <w:r>
        <w:t>architectures</w:t>
      </w:r>
      <w:r>
        <w:rPr>
          <w:spacing w:val="-6"/>
        </w:rPr>
        <w:t xml:space="preserve"> </w:t>
      </w:r>
      <w:r>
        <w:rPr>
          <w:spacing w:val="-5"/>
        </w:rPr>
        <w:t>or</w:t>
      </w:r>
    </w:p>
    <w:p w14:paraId="15CC336B" w14:textId="46D9A572" w:rsidR="0096722D" w:rsidRDefault="00BE2784">
      <w:pPr>
        <w:pStyle w:val="BodyText"/>
        <w:ind w:left="209"/>
      </w:pPr>
      <w:r>
        <w:rPr>
          <w:spacing w:val="-2"/>
        </w:rPr>
        <w:t>parameters</w:t>
      </w:r>
      <w:r>
        <w:rPr>
          <w:spacing w:val="1"/>
        </w:rPr>
        <w:t xml:space="preserve"> </w:t>
      </w:r>
      <w:r>
        <w:rPr>
          <w:spacing w:val="-2"/>
        </w:rPr>
        <w:t>to</w:t>
      </w:r>
      <w:r>
        <w:t xml:space="preserve"> </w:t>
      </w:r>
      <w:r>
        <w:rPr>
          <w:spacing w:val="-2"/>
        </w:rPr>
        <w:t>mimic</w:t>
      </w:r>
      <w:r>
        <w:t xml:space="preserve"> </w:t>
      </w:r>
      <w:r>
        <w:rPr>
          <w:spacing w:val="-2"/>
        </w:rPr>
        <w:t>the</w:t>
      </w:r>
      <w:r>
        <w:t xml:space="preserve"> </w:t>
      </w:r>
      <w:r>
        <w:rPr>
          <w:spacing w:val="-2"/>
        </w:rPr>
        <w:t>physics</w:t>
      </w:r>
      <w:r>
        <w:t xml:space="preserve"> </w:t>
      </w:r>
      <w:r>
        <w:rPr>
          <w:spacing w:val="-2"/>
        </w:rPr>
        <w:t>in</w:t>
      </w:r>
      <w:r>
        <w:t xml:space="preserve"> </w:t>
      </w:r>
      <w:r>
        <w:rPr>
          <w:spacing w:val="-2"/>
        </w:rPr>
        <w:t>the</w:t>
      </w:r>
      <w:r>
        <w:rPr>
          <w:spacing w:val="1"/>
        </w:rPr>
        <w:t xml:space="preserve"> </w:t>
      </w:r>
      <w:commentRangeStart w:id="48"/>
      <w:r>
        <w:rPr>
          <w:spacing w:val="-2"/>
        </w:rPr>
        <w:t>system</w:t>
      </w:r>
      <w:commentRangeEnd w:id="48"/>
      <w:r w:rsidR="00EF3D55">
        <w:rPr>
          <w:rStyle w:val="CommentReference"/>
        </w:rPr>
        <w:commentReference w:id="48"/>
      </w:r>
      <w:del w:id="49" w:author="Pyrcz, Michael" w:date="2023-09-16T08:49:00Z">
        <w:r w:rsidDel="00EF3D55">
          <w:rPr>
            <w:spacing w:val="-1"/>
          </w:rPr>
          <w:delText xml:space="preserve"> </w:delText>
        </w:r>
        <w:r w:rsidDel="00EF3D55">
          <w:rPr>
            <w:spacing w:val="-2"/>
          </w:rPr>
          <w:delText>-</w:delText>
        </w:r>
      </w:del>
      <w:r>
        <w:t xml:space="preserve"> </w:t>
      </w:r>
      <w:r>
        <w:rPr>
          <w:spacing w:val="-2"/>
        </w:rPr>
        <w:t>have</w:t>
      </w:r>
      <w:r>
        <w:t xml:space="preserve"> </w:t>
      </w:r>
      <w:r>
        <w:rPr>
          <w:spacing w:val="-2"/>
        </w:rPr>
        <w:t>proven</w:t>
      </w:r>
      <w:r>
        <w:rPr>
          <w:spacing w:val="1"/>
        </w:rPr>
        <w:t xml:space="preserve"> </w:t>
      </w:r>
      <w:r>
        <w:rPr>
          <w:spacing w:val="-2"/>
        </w:rPr>
        <w:t>useful</w:t>
      </w:r>
      <w:r>
        <w:rPr>
          <w:spacing w:val="-1"/>
        </w:rPr>
        <w:t xml:space="preserve"> </w:t>
      </w:r>
      <w:r>
        <w:rPr>
          <w:spacing w:val="-2"/>
        </w:rPr>
        <w:t>for</w:t>
      </w:r>
      <w:r>
        <w:t xml:space="preserve"> </w:t>
      </w:r>
      <w:r>
        <w:rPr>
          <w:spacing w:val="-2"/>
        </w:rPr>
        <w:t>subsurface</w:t>
      </w:r>
      <w:r>
        <w:rPr>
          <w:spacing w:val="1"/>
        </w:rPr>
        <w:t xml:space="preserve"> </w:t>
      </w:r>
      <w:r>
        <w:rPr>
          <w:spacing w:val="-2"/>
        </w:rPr>
        <w:t>energy</w:t>
      </w:r>
      <w:r>
        <w:rPr>
          <w:spacing w:val="-1"/>
        </w:rPr>
        <w:t xml:space="preserve"> </w:t>
      </w:r>
      <w:r>
        <w:rPr>
          <w:spacing w:val="-2"/>
        </w:rPr>
        <w:t>resource</w:t>
      </w:r>
      <w:r>
        <w:rPr>
          <w:spacing w:val="1"/>
        </w:rPr>
        <w:t xml:space="preserve"> </w:t>
      </w:r>
      <w:r>
        <w:rPr>
          <w:spacing w:val="-2"/>
        </w:rPr>
        <w:t>engineer-</w:t>
      </w:r>
    </w:p>
    <w:p w14:paraId="55DD5EEB" w14:textId="26ACD098" w:rsidR="0096722D" w:rsidRDefault="00BE2784">
      <w:pPr>
        <w:pStyle w:val="BodyText"/>
        <w:ind w:left="209"/>
      </w:pPr>
      <w:r>
        <w:rPr>
          <w:spacing w:val="-2"/>
        </w:rPr>
        <w:t>ing</w:t>
      </w:r>
      <w:r>
        <w:rPr>
          <w:spacing w:val="13"/>
        </w:rPr>
        <w:t xml:space="preserve"> </w:t>
      </w:r>
      <w:r>
        <w:rPr>
          <w:spacing w:val="-2"/>
        </w:rPr>
        <w:t>applications</w:t>
      </w:r>
      <w:r>
        <w:rPr>
          <w:spacing w:val="13"/>
        </w:rPr>
        <w:t xml:space="preserve"> </w:t>
      </w:r>
      <w:r>
        <w:rPr>
          <w:spacing w:val="-2"/>
        </w:rPr>
        <w:t>[</w:t>
      </w:r>
      <w:hyperlink w:anchor="_bookmark54" w:history="1">
        <w:r>
          <w:rPr>
            <w:color w:val="0000FF"/>
            <w:spacing w:val="-2"/>
          </w:rPr>
          <w:t>36</w:t>
        </w:r>
      </w:hyperlink>
      <w:r>
        <w:rPr>
          <w:spacing w:val="-2"/>
        </w:rPr>
        <w:t>–</w:t>
      </w:r>
      <w:hyperlink w:anchor="_bookmark55" w:history="1">
        <w:r>
          <w:rPr>
            <w:color w:val="0000FF"/>
            <w:spacing w:val="-2"/>
          </w:rPr>
          <w:t>38</w:t>
        </w:r>
      </w:hyperlink>
      <w:r>
        <w:rPr>
          <w:spacing w:val="-2"/>
        </w:rPr>
        <w:t>].</w:t>
      </w:r>
      <w:r>
        <w:rPr>
          <w:spacing w:val="49"/>
        </w:rPr>
        <w:t xml:space="preserve"> </w:t>
      </w:r>
      <w:r>
        <w:rPr>
          <w:spacing w:val="-2"/>
        </w:rPr>
        <w:t>One</w:t>
      </w:r>
      <w:r>
        <w:rPr>
          <w:spacing w:val="12"/>
        </w:rPr>
        <w:t xml:space="preserve"> </w:t>
      </w:r>
      <w:r>
        <w:rPr>
          <w:spacing w:val="-2"/>
        </w:rPr>
        <w:t>disadvantage</w:t>
      </w:r>
      <w:r>
        <w:rPr>
          <w:spacing w:val="13"/>
        </w:rPr>
        <w:t xml:space="preserve"> </w:t>
      </w:r>
      <w:r>
        <w:rPr>
          <w:spacing w:val="-2"/>
        </w:rPr>
        <w:t>of</w:t>
      </w:r>
      <w:r>
        <w:rPr>
          <w:spacing w:val="13"/>
        </w:rPr>
        <w:t xml:space="preserve"> </w:t>
      </w:r>
      <w:r>
        <w:rPr>
          <w:spacing w:val="-2"/>
        </w:rPr>
        <w:t>machine</w:t>
      </w:r>
      <w:r>
        <w:rPr>
          <w:spacing w:val="13"/>
        </w:rPr>
        <w:t xml:space="preserve"> </w:t>
      </w:r>
      <w:r>
        <w:rPr>
          <w:spacing w:val="-2"/>
        </w:rPr>
        <w:t>learning</w:t>
      </w:r>
      <w:r>
        <w:rPr>
          <w:spacing w:val="13"/>
        </w:rPr>
        <w:t xml:space="preserve"> </w:t>
      </w:r>
      <w:r>
        <w:rPr>
          <w:spacing w:val="-2"/>
        </w:rPr>
        <w:t>techniques</w:t>
      </w:r>
      <w:r>
        <w:rPr>
          <w:spacing w:val="13"/>
        </w:rPr>
        <w:t xml:space="preserve"> </w:t>
      </w:r>
      <w:r>
        <w:rPr>
          <w:spacing w:val="-2"/>
        </w:rPr>
        <w:t>is</w:t>
      </w:r>
      <w:r>
        <w:rPr>
          <w:spacing w:val="12"/>
        </w:rPr>
        <w:t xml:space="preserve"> </w:t>
      </w:r>
      <w:r>
        <w:rPr>
          <w:spacing w:val="-2"/>
        </w:rPr>
        <w:t>that</w:t>
      </w:r>
      <w:r>
        <w:rPr>
          <w:spacing w:val="13"/>
        </w:rPr>
        <w:t xml:space="preserve"> </w:t>
      </w:r>
      <w:r>
        <w:rPr>
          <w:spacing w:val="-2"/>
        </w:rPr>
        <w:t>they</w:t>
      </w:r>
      <w:r>
        <w:rPr>
          <w:spacing w:val="13"/>
        </w:rPr>
        <w:t xml:space="preserve"> </w:t>
      </w:r>
      <w:r>
        <w:rPr>
          <w:spacing w:val="-2"/>
        </w:rPr>
        <w:t>require</w:t>
      </w:r>
      <w:r>
        <w:rPr>
          <w:spacing w:val="13"/>
        </w:rPr>
        <w:t xml:space="preserve"> </w:t>
      </w:r>
      <w:proofErr w:type="gramStart"/>
      <w:r>
        <w:rPr>
          <w:spacing w:val="-2"/>
        </w:rPr>
        <w:t>significant</w:t>
      </w:r>
      <w:proofErr w:type="gramEnd"/>
    </w:p>
    <w:p w14:paraId="628BA6CD" w14:textId="77777777" w:rsidR="00EF3D55" w:rsidRDefault="00BE2784" w:rsidP="00EF3D55">
      <w:pPr>
        <w:pStyle w:val="BodyText"/>
        <w:ind w:left="209"/>
        <w:rPr>
          <w:moveTo w:id="50" w:author="Pyrcz, Michael" w:date="2023-09-16T08:55:00Z"/>
        </w:rPr>
      </w:pPr>
      <w:r>
        <w:t>amounts</w:t>
      </w:r>
      <w:r>
        <w:rPr>
          <w:spacing w:val="13"/>
        </w:rPr>
        <w:t xml:space="preserve"> </w:t>
      </w:r>
      <w:r>
        <w:t>of</w:t>
      </w:r>
      <w:r>
        <w:rPr>
          <w:spacing w:val="13"/>
        </w:rPr>
        <w:t xml:space="preserve"> </w:t>
      </w:r>
      <w:r>
        <w:t>training</w:t>
      </w:r>
      <w:r>
        <w:rPr>
          <w:spacing w:val="13"/>
        </w:rPr>
        <w:t xml:space="preserve"> </w:t>
      </w:r>
      <w:r>
        <w:t>data</w:t>
      </w:r>
      <w:ins w:id="51" w:author="Pyrcz, Michael" w:date="2023-09-16T08:54:00Z">
        <w:r w:rsidR="00EF3D55">
          <w:t>,</w:t>
        </w:r>
      </w:ins>
      <w:r>
        <w:rPr>
          <w:spacing w:val="13"/>
        </w:rPr>
        <w:t xml:space="preserve"> </w:t>
      </w:r>
      <w:r>
        <w:t>but</w:t>
      </w:r>
      <w:r>
        <w:rPr>
          <w:spacing w:val="12"/>
        </w:rPr>
        <w:t xml:space="preserve"> </w:t>
      </w:r>
      <w:r>
        <w:t>once</w:t>
      </w:r>
      <w:r>
        <w:rPr>
          <w:spacing w:val="13"/>
        </w:rPr>
        <w:t xml:space="preserve"> </w:t>
      </w:r>
      <w:r>
        <w:t>trained</w:t>
      </w:r>
      <w:del w:id="52" w:author="Pyrcz, Michael" w:date="2023-09-16T08:55:00Z">
        <w:r w:rsidDel="00EF3D55">
          <w:delText>,</w:delText>
        </w:r>
      </w:del>
      <w:r>
        <w:rPr>
          <w:spacing w:val="15"/>
        </w:rPr>
        <w:t xml:space="preserve"> </w:t>
      </w:r>
      <w:r>
        <w:t>these</w:t>
      </w:r>
      <w:r>
        <w:rPr>
          <w:spacing w:val="13"/>
        </w:rPr>
        <w:t xml:space="preserve"> </w:t>
      </w:r>
      <w:r>
        <w:t>prediction</w:t>
      </w:r>
      <w:r>
        <w:rPr>
          <w:spacing w:val="13"/>
        </w:rPr>
        <w:t xml:space="preserve"> </w:t>
      </w:r>
      <w:r>
        <w:t>models</w:t>
      </w:r>
      <w:r>
        <w:rPr>
          <w:spacing w:val="13"/>
        </w:rPr>
        <w:t xml:space="preserve"> </w:t>
      </w:r>
      <w:moveToRangeStart w:id="53" w:author="Pyrcz, Michael" w:date="2023-09-16T08:55:00Z" w:name="move145746969"/>
      <w:moveTo w:id="54" w:author="Pyrcz, Michael" w:date="2023-09-16T08:55:00Z">
        <w:r w:rsidR="00EF3D55">
          <w:t>suffer</w:t>
        </w:r>
        <w:r w:rsidR="00EF3D55">
          <w:rPr>
            <w:spacing w:val="-2"/>
          </w:rPr>
          <w:t xml:space="preserve"> </w:t>
        </w:r>
        <w:r w:rsidR="00EF3D55">
          <w:t>from</w:t>
        </w:r>
        <w:r w:rsidR="00EF3D55">
          <w:rPr>
            <w:spacing w:val="-3"/>
          </w:rPr>
          <w:t xml:space="preserve"> </w:t>
        </w:r>
        <w:r w:rsidR="00EF3D55">
          <w:t>lack</w:t>
        </w:r>
        <w:r w:rsidR="00EF3D55">
          <w:rPr>
            <w:spacing w:val="-2"/>
          </w:rPr>
          <w:t xml:space="preserve"> </w:t>
        </w:r>
        <w:r w:rsidR="00EF3D55">
          <w:t>of</w:t>
        </w:r>
        <w:r w:rsidR="00EF3D55">
          <w:rPr>
            <w:spacing w:val="-2"/>
          </w:rPr>
          <w:t xml:space="preserve"> gener-</w:t>
        </w:r>
      </w:moveTo>
    </w:p>
    <w:p w14:paraId="288F4F6A" w14:textId="1B74E33F" w:rsidR="0096722D" w:rsidDel="00EF3D55" w:rsidRDefault="00EF3D55" w:rsidP="00EF3D55">
      <w:pPr>
        <w:pStyle w:val="BodyText"/>
        <w:spacing w:before="172"/>
        <w:ind w:left="209"/>
        <w:rPr>
          <w:del w:id="55" w:author="Pyrcz, Michael" w:date="2023-09-16T08:56:00Z"/>
        </w:rPr>
      </w:pPr>
      <w:moveTo w:id="56" w:author="Pyrcz, Michael" w:date="2023-09-16T08:55:00Z">
        <w:r>
          <w:t>alization,</w:t>
        </w:r>
        <w:r>
          <w:rPr>
            <w:spacing w:val="12"/>
          </w:rPr>
          <w:t xml:space="preserve"> </w:t>
        </w:r>
        <w:r>
          <w:t>i.e.,</w:t>
        </w:r>
        <w:r>
          <w:rPr>
            <w:spacing w:val="12"/>
          </w:rPr>
          <w:t xml:space="preserve"> </w:t>
        </w:r>
        <w:r>
          <w:t>inability</w:t>
        </w:r>
        <w:r>
          <w:rPr>
            <w:spacing w:val="10"/>
          </w:rPr>
          <w:t xml:space="preserve"> </w:t>
        </w:r>
        <w:r>
          <w:t>to</w:t>
        </w:r>
        <w:r>
          <w:rPr>
            <w:spacing w:val="10"/>
          </w:rPr>
          <w:t xml:space="preserve"> </w:t>
        </w:r>
        <w:r>
          <w:t>provide</w:t>
        </w:r>
        <w:r>
          <w:rPr>
            <w:spacing w:val="10"/>
          </w:rPr>
          <w:t xml:space="preserve"> </w:t>
        </w:r>
        <w:r>
          <w:t>accurate</w:t>
        </w:r>
        <w:r>
          <w:rPr>
            <w:spacing w:val="10"/>
          </w:rPr>
          <w:t xml:space="preserve"> </w:t>
        </w:r>
        <w:r>
          <w:t>predictions</w:t>
        </w:r>
        <w:r>
          <w:rPr>
            <w:spacing w:val="10"/>
          </w:rPr>
          <w:t xml:space="preserve"> </w:t>
        </w:r>
        <w:r>
          <w:t>away</w:t>
        </w:r>
        <w:r>
          <w:rPr>
            <w:spacing w:val="10"/>
          </w:rPr>
          <w:t xml:space="preserve"> </w:t>
        </w:r>
        <w:r>
          <w:t>from</w:t>
        </w:r>
        <w:r>
          <w:rPr>
            <w:spacing w:val="9"/>
          </w:rPr>
          <w:t xml:space="preserve"> </w:t>
        </w:r>
        <w:r>
          <w:t>the</w:t>
        </w:r>
        <w:r>
          <w:rPr>
            <w:spacing w:val="10"/>
          </w:rPr>
          <w:t xml:space="preserve"> </w:t>
        </w:r>
        <w:r>
          <w:t>training</w:t>
        </w:r>
        <w:r>
          <w:rPr>
            <w:spacing w:val="10"/>
          </w:rPr>
          <w:t xml:space="preserve"> </w:t>
        </w:r>
        <w:r>
          <w:t>data</w:t>
        </w:r>
      </w:moveTo>
      <w:moveToRangeEnd w:id="53"/>
      <w:ins w:id="57" w:author="Pyrcz, Michael" w:date="2023-09-16T08:55:00Z">
        <w:r>
          <w:t xml:space="preserve"> </w:t>
        </w:r>
      </w:ins>
      <w:del w:id="58" w:author="Pyrcz, Michael" w:date="2023-09-16T08:56:00Z">
        <w:r w:rsidR="00BE2784" w:rsidDel="00EF3D55">
          <w:delText>can</w:delText>
        </w:r>
        <w:r w:rsidR="00BE2784" w:rsidDel="00EF3D55">
          <w:rPr>
            <w:spacing w:val="13"/>
          </w:rPr>
          <w:delText xml:space="preserve"> </w:delText>
        </w:r>
        <w:r w:rsidR="00BE2784" w:rsidDel="00EF3D55">
          <w:delText>be</w:delText>
        </w:r>
        <w:r w:rsidR="00BE2784" w:rsidDel="00EF3D55">
          <w:rPr>
            <w:spacing w:val="12"/>
          </w:rPr>
          <w:delText xml:space="preserve"> </w:delText>
        </w:r>
        <w:r w:rsidR="00BE2784" w:rsidDel="00EF3D55">
          <w:delText>applied</w:delText>
        </w:r>
        <w:r w:rsidR="00BE2784" w:rsidDel="00EF3D55">
          <w:rPr>
            <w:spacing w:val="13"/>
          </w:rPr>
          <w:delText xml:space="preserve"> </w:delText>
        </w:r>
        <w:r w:rsidR="00BE2784" w:rsidDel="00EF3D55">
          <w:delText>over</w:delText>
        </w:r>
        <w:r w:rsidR="00BE2784" w:rsidDel="00EF3D55">
          <w:rPr>
            <w:spacing w:val="13"/>
          </w:rPr>
          <w:delText xml:space="preserve"> </w:delText>
        </w:r>
        <w:r w:rsidR="00BE2784" w:rsidDel="00EF3D55">
          <w:delText>a</w:delText>
        </w:r>
        <w:r w:rsidR="00BE2784" w:rsidDel="00EF3D55">
          <w:rPr>
            <w:spacing w:val="13"/>
          </w:rPr>
          <w:delText xml:space="preserve"> </w:delText>
        </w:r>
        <w:r w:rsidR="00BE2784" w:rsidDel="00EF3D55">
          <w:delText>wide</w:delText>
        </w:r>
        <w:r w:rsidR="00BE2784" w:rsidDel="00EF3D55">
          <w:rPr>
            <w:spacing w:val="13"/>
          </w:rPr>
          <w:delText xml:space="preserve"> </w:delText>
        </w:r>
        <w:r w:rsidR="00BE2784" w:rsidDel="00EF3D55">
          <w:delText>variety</w:delText>
        </w:r>
        <w:r w:rsidR="00BE2784" w:rsidDel="00EF3D55">
          <w:rPr>
            <w:spacing w:val="12"/>
          </w:rPr>
          <w:delText xml:space="preserve"> </w:delText>
        </w:r>
        <w:r w:rsidR="00BE2784" w:rsidDel="00EF3D55">
          <w:rPr>
            <w:spacing w:val="-5"/>
          </w:rPr>
          <w:delText>of</w:delText>
        </w:r>
      </w:del>
    </w:p>
    <w:p w14:paraId="1CE65A85" w14:textId="43FC7176" w:rsidR="0096722D" w:rsidDel="00EF3D55" w:rsidRDefault="00BE2784" w:rsidP="00EF3D55">
      <w:pPr>
        <w:pStyle w:val="BodyText"/>
        <w:spacing w:before="172"/>
        <w:ind w:left="209"/>
        <w:rPr>
          <w:moveFrom w:id="59" w:author="Pyrcz, Michael" w:date="2023-09-16T08:55:00Z"/>
        </w:rPr>
        <w:pPrChange w:id="60" w:author="Pyrcz, Michael" w:date="2023-09-16T08:56:00Z">
          <w:pPr>
            <w:pStyle w:val="BodyText"/>
            <w:ind w:left="209"/>
          </w:pPr>
        </w:pPrChange>
      </w:pPr>
      <w:del w:id="61" w:author="Pyrcz, Michael" w:date="2023-09-16T08:56:00Z">
        <w:r w:rsidDel="00EF3D55">
          <w:delText>settings</w:delText>
        </w:r>
        <w:r w:rsidDel="00EF3D55">
          <w:rPr>
            <w:spacing w:val="-2"/>
          </w:rPr>
          <w:delText xml:space="preserve"> </w:delText>
        </w:r>
        <w:r w:rsidDel="00EF3D55">
          <w:delText>and</w:delText>
        </w:r>
        <w:r w:rsidDel="00EF3D55">
          <w:rPr>
            <w:spacing w:val="-2"/>
          </w:rPr>
          <w:delText xml:space="preserve"> </w:delText>
        </w:r>
        <w:r w:rsidDel="00EF3D55">
          <w:delText>conditions</w:delText>
        </w:r>
        <w:r w:rsidDel="00EF3D55">
          <w:rPr>
            <w:spacing w:val="-3"/>
          </w:rPr>
          <w:delText xml:space="preserve"> </w:delText>
        </w:r>
      </w:del>
      <w:ins w:id="62" w:author="Pyrcz, Michael" w:date="2023-09-16T08:55:00Z">
        <w:r w:rsidR="00EF3D55">
          <w:t>beyond</w:t>
        </w:r>
      </w:ins>
      <w:del w:id="63" w:author="Pyrcz, Michael" w:date="2023-09-16T08:55:00Z">
        <w:r w:rsidDel="00EF3D55">
          <w:delText>for</w:delText>
        </w:r>
      </w:del>
      <w:r>
        <w:rPr>
          <w:spacing w:val="-2"/>
        </w:rPr>
        <w:t xml:space="preserve"> </w:t>
      </w:r>
      <w:r>
        <w:t>which</w:t>
      </w:r>
      <w:r>
        <w:rPr>
          <w:spacing w:val="-3"/>
        </w:rPr>
        <w:t xml:space="preserve"> </w:t>
      </w:r>
      <w:r>
        <w:t>they</w:t>
      </w:r>
      <w:r>
        <w:rPr>
          <w:spacing w:val="-2"/>
        </w:rPr>
        <w:t xml:space="preserve"> </w:t>
      </w:r>
      <w:r>
        <w:t>have</w:t>
      </w:r>
      <w:r>
        <w:rPr>
          <w:spacing w:val="-3"/>
        </w:rPr>
        <w:t xml:space="preserve"> </w:t>
      </w:r>
      <w:r>
        <w:t>been</w:t>
      </w:r>
      <w:r>
        <w:rPr>
          <w:spacing w:val="-2"/>
        </w:rPr>
        <w:t xml:space="preserve"> </w:t>
      </w:r>
      <w:r>
        <w:t>specifically</w:t>
      </w:r>
      <w:r>
        <w:rPr>
          <w:spacing w:val="-2"/>
        </w:rPr>
        <w:t xml:space="preserve"> </w:t>
      </w:r>
      <w:r>
        <w:t>trained</w:t>
      </w:r>
      <w:r>
        <w:rPr>
          <w:spacing w:val="-3"/>
        </w:rPr>
        <w:t xml:space="preserve"> </w:t>
      </w:r>
      <w:r>
        <w:t>[</w:t>
      </w:r>
      <w:r>
        <w:fldChar w:fldCharType="begin"/>
      </w:r>
      <w:r>
        <w:instrText>HYPERLINK \l "_bookmark56"</w:instrText>
      </w:r>
      <w:r>
        <w:fldChar w:fldCharType="separate"/>
      </w:r>
      <w:r>
        <w:rPr>
          <w:color w:val="0000FF"/>
        </w:rPr>
        <w:t>39</w:t>
      </w:r>
      <w:r>
        <w:rPr>
          <w:color w:val="0000FF"/>
        </w:rPr>
        <w:fldChar w:fldCharType="end"/>
      </w:r>
      <w:r>
        <w:t>,</w:t>
      </w:r>
      <w:r>
        <w:rPr>
          <w:spacing w:val="-2"/>
        </w:rPr>
        <w:t xml:space="preserve"> </w:t>
      </w:r>
      <w:r>
        <w:fldChar w:fldCharType="begin"/>
      </w:r>
      <w:r>
        <w:instrText>HYPERLINK \l "_bookmark57"</w:instrText>
      </w:r>
      <w:r>
        <w:fldChar w:fldCharType="separate"/>
      </w:r>
      <w:r>
        <w:rPr>
          <w:color w:val="0000FF"/>
        </w:rPr>
        <w:t>40</w:t>
      </w:r>
      <w:r>
        <w:rPr>
          <w:color w:val="0000FF"/>
        </w:rPr>
        <w:fldChar w:fldCharType="end"/>
      </w:r>
      <w:r>
        <w:t>]</w:t>
      </w:r>
      <w:del w:id="64" w:author="Pyrcz, Michael" w:date="2023-09-16T08:56:00Z">
        <w:r w:rsidDel="00EF3D55">
          <w:delText>,</w:delText>
        </w:r>
        <w:r w:rsidDel="00EF3D55">
          <w:rPr>
            <w:spacing w:val="-2"/>
          </w:rPr>
          <w:delText xml:space="preserve"> </w:delText>
        </w:r>
        <w:r w:rsidDel="00EF3D55">
          <w:delText>but</w:delText>
        </w:r>
      </w:del>
      <w:moveFromRangeStart w:id="65" w:author="Pyrcz, Michael" w:date="2023-09-16T08:55:00Z" w:name="move145746969"/>
      <w:moveFrom w:id="66" w:author="Pyrcz, Michael" w:date="2023-09-16T08:55:00Z">
        <w:r w:rsidDel="00EF3D55">
          <w:rPr>
            <w:spacing w:val="-3"/>
          </w:rPr>
          <w:t xml:space="preserve"> </w:t>
        </w:r>
        <w:r w:rsidDel="00EF3D55">
          <w:t>suffer</w:t>
        </w:r>
        <w:r w:rsidDel="00EF3D55">
          <w:rPr>
            <w:spacing w:val="-2"/>
          </w:rPr>
          <w:t xml:space="preserve"> </w:t>
        </w:r>
        <w:r w:rsidDel="00EF3D55">
          <w:t>from</w:t>
        </w:r>
        <w:r w:rsidDel="00EF3D55">
          <w:rPr>
            <w:spacing w:val="-3"/>
          </w:rPr>
          <w:t xml:space="preserve"> </w:t>
        </w:r>
        <w:r w:rsidDel="00EF3D55">
          <w:t>lack</w:t>
        </w:r>
        <w:r w:rsidDel="00EF3D55">
          <w:rPr>
            <w:spacing w:val="-2"/>
          </w:rPr>
          <w:t xml:space="preserve"> </w:t>
        </w:r>
        <w:r w:rsidDel="00EF3D55">
          <w:t>of</w:t>
        </w:r>
        <w:r w:rsidDel="00EF3D55">
          <w:rPr>
            <w:spacing w:val="-2"/>
          </w:rPr>
          <w:t xml:space="preserve"> gener-</w:t>
        </w:r>
      </w:moveFrom>
    </w:p>
    <w:p w14:paraId="4C2B5EF5" w14:textId="11CB5547" w:rsidR="0096722D" w:rsidRDefault="00BE2784" w:rsidP="00EF3D55">
      <w:pPr>
        <w:pStyle w:val="BodyText"/>
        <w:ind w:left="209"/>
      </w:pPr>
      <w:moveFrom w:id="67" w:author="Pyrcz, Michael" w:date="2023-09-16T08:55:00Z">
        <w:r w:rsidDel="00EF3D55">
          <w:t>alization,</w:t>
        </w:r>
        <w:r w:rsidDel="00EF3D55">
          <w:rPr>
            <w:spacing w:val="12"/>
          </w:rPr>
          <w:t xml:space="preserve"> </w:t>
        </w:r>
        <w:r w:rsidDel="00EF3D55">
          <w:t>i.e.,</w:t>
        </w:r>
        <w:r w:rsidDel="00EF3D55">
          <w:rPr>
            <w:spacing w:val="12"/>
          </w:rPr>
          <w:t xml:space="preserve"> </w:t>
        </w:r>
        <w:r w:rsidDel="00EF3D55">
          <w:t>inability</w:t>
        </w:r>
        <w:r w:rsidDel="00EF3D55">
          <w:rPr>
            <w:spacing w:val="10"/>
          </w:rPr>
          <w:t xml:space="preserve"> </w:t>
        </w:r>
        <w:r w:rsidDel="00EF3D55">
          <w:t>to</w:t>
        </w:r>
        <w:r w:rsidDel="00EF3D55">
          <w:rPr>
            <w:spacing w:val="10"/>
          </w:rPr>
          <w:t xml:space="preserve"> </w:t>
        </w:r>
        <w:r w:rsidDel="00EF3D55">
          <w:t>provide</w:t>
        </w:r>
        <w:r w:rsidDel="00EF3D55">
          <w:rPr>
            <w:spacing w:val="10"/>
          </w:rPr>
          <w:t xml:space="preserve"> </w:t>
        </w:r>
        <w:r w:rsidDel="00EF3D55">
          <w:t>accurate</w:t>
        </w:r>
        <w:r w:rsidDel="00EF3D55">
          <w:rPr>
            <w:spacing w:val="10"/>
          </w:rPr>
          <w:t xml:space="preserve"> </w:t>
        </w:r>
        <w:r w:rsidDel="00EF3D55">
          <w:t>predictions</w:t>
        </w:r>
        <w:r w:rsidDel="00EF3D55">
          <w:rPr>
            <w:spacing w:val="10"/>
          </w:rPr>
          <w:t xml:space="preserve"> </w:t>
        </w:r>
        <w:r w:rsidDel="00EF3D55">
          <w:t>away</w:t>
        </w:r>
        <w:r w:rsidDel="00EF3D55">
          <w:rPr>
            <w:spacing w:val="10"/>
          </w:rPr>
          <w:t xml:space="preserve"> </w:t>
        </w:r>
        <w:r w:rsidDel="00EF3D55">
          <w:t>from</w:t>
        </w:r>
        <w:r w:rsidDel="00EF3D55">
          <w:rPr>
            <w:spacing w:val="9"/>
          </w:rPr>
          <w:t xml:space="preserve"> </w:t>
        </w:r>
        <w:r w:rsidDel="00EF3D55">
          <w:t>the</w:t>
        </w:r>
        <w:r w:rsidDel="00EF3D55">
          <w:rPr>
            <w:spacing w:val="10"/>
          </w:rPr>
          <w:t xml:space="preserve"> </w:t>
        </w:r>
        <w:r w:rsidDel="00EF3D55">
          <w:t>training</w:t>
        </w:r>
        <w:r w:rsidDel="00EF3D55">
          <w:rPr>
            <w:spacing w:val="10"/>
          </w:rPr>
          <w:t xml:space="preserve"> </w:t>
        </w:r>
        <w:r w:rsidDel="00EF3D55">
          <w:t>data</w:t>
        </w:r>
      </w:moveFrom>
      <w:moveFromRangeEnd w:id="65"/>
      <w:r>
        <w:t>.</w:t>
      </w:r>
      <w:r>
        <w:rPr>
          <w:spacing w:val="42"/>
        </w:rPr>
        <w:t xml:space="preserve"> </w:t>
      </w:r>
      <w:r>
        <w:t>For</w:t>
      </w:r>
      <w:r>
        <w:rPr>
          <w:spacing w:val="10"/>
        </w:rPr>
        <w:t xml:space="preserve"> </w:t>
      </w:r>
      <w:r>
        <w:t>both</w:t>
      </w:r>
      <w:r>
        <w:rPr>
          <w:spacing w:val="10"/>
        </w:rPr>
        <w:t xml:space="preserve"> </w:t>
      </w:r>
      <w:r>
        <w:t>data-</w:t>
      </w:r>
      <w:r>
        <w:rPr>
          <w:spacing w:val="-2"/>
        </w:rPr>
        <w:t>driven</w:t>
      </w:r>
    </w:p>
    <w:p w14:paraId="36E6B126" w14:textId="1901B6A6" w:rsidR="0096722D" w:rsidRDefault="00BE2784">
      <w:pPr>
        <w:pStyle w:val="BodyText"/>
        <w:spacing w:before="172"/>
        <w:ind w:left="209"/>
      </w:pPr>
      <w:r>
        <w:rPr>
          <w:spacing w:val="-2"/>
        </w:rPr>
        <w:t>a</w:t>
      </w:r>
      <w:r>
        <w:rPr>
          <w:spacing w:val="-2"/>
        </w:rPr>
        <w:t>n</w:t>
      </w:r>
      <w:r>
        <w:rPr>
          <w:spacing w:val="-2"/>
        </w:rPr>
        <w:t>d</w:t>
      </w:r>
      <w:r>
        <w:rPr>
          <w:spacing w:val="7"/>
        </w:rPr>
        <w:t xml:space="preserve"> </w:t>
      </w:r>
      <w:r>
        <w:rPr>
          <w:spacing w:val="-2"/>
        </w:rPr>
        <w:t>physics-informed</w:t>
      </w:r>
      <w:r>
        <w:rPr>
          <w:spacing w:val="7"/>
        </w:rPr>
        <w:t xml:space="preserve"> </w:t>
      </w:r>
      <w:r>
        <w:rPr>
          <w:spacing w:val="-2"/>
        </w:rPr>
        <w:t>approaches,</w:t>
      </w:r>
      <w:r>
        <w:rPr>
          <w:spacing w:val="8"/>
        </w:rPr>
        <w:t xml:space="preserve"> </w:t>
      </w:r>
      <w:r>
        <w:rPr>
          <w:spacing w:val="-2"/>
        </w:rPr>
        <w:t>typically,</w:t>
      </w:r>
      <w:r>
        <w:rPr>
          <w:spacing w:val="8"/>
        </w:rPr>
        <w:t xml:space="preserve"> </w:t>
      </w:r>
      <w:r>
        <w:rPr>
          <w:spacing w:val="-2"/>
        </w:rPr>
        <w:t>spatial</w:t>
      </w:r>
      <w:r>
        <w:rPr>
          <w:spacing w:val="7"/>
        </w:rPr>
        <w:t xml:space="preserve"> </w:t>
      </w:r>
      <w:r>
        <w:rPr>
          <w:spacing w:val="-2"/>
        </w:rPr>
        <w:t>relationships</w:t>
      </w:r>
      <w:r>
        <w:rPr>
          <w:spacing w:val="7"/>
        </w:rPr>
        <w:t xml:space="preserve"> </w:t>
      </w:r>
      <w:r>
        <w:rPr>
          <w:spacing w:val="-2"/>
        </w:rPr>
        <w:t>are</w:t>
      </w:r>
      <w:r>
        <w:rPr>
          <w:spacing w:val="6"/>
        </w:rPr>
        <w:t xml:space="preserve"> </w:t>
      </w:r>
      <w:r>
        <w:rPr>
          <w:spacing w:val="-2"/>
        </w:rPr>
        <w:t>modeled</w:t>
      </w:r>
      <w:r>
        <w:rPr>
          <w:spacing w:val="6"/>
        </w:rPr>
        <w:t xml:space="preserve"> </w:t>
      </w:r>
      <w:r>
        <w:rPr>
          <w:spacing w:val="-2"/>
        </w:rPr>
        <w:t>through</w:t>
      </w:r>
      <w:r>
        <w:rPr>
          <w:spacing w:val="6"/>
        </w:rPr>
        <w:t xml:space="preserve"> </w:t>
      </w:r>
      <w:r>
        <w:rPr>
          <w:spacing w:val="-2"/>
        </w:rPr>
        <w:t>convolutional</w:t>
      </w:r>
      <w:r>
        <w:rPr>
          <w:spacing w:val="7"/>
        </w:rPr>
        <w:t xml:space="preserve"> </w:t>
      </w:r>
      <w:proofErr w:type="gramStart"/>
      <w:r>
        <w:rPr>
          <w:spacing w:val="-2"/>
        </w:rPr>
        <w:t>neural</w:t>
      </w:r>
      <w:proofErr w:type="gramEnd"/>
    </w:p>
    <w:p w14:paraId="4B26D7F8" w14:textId="71C8ADBB" w:rsidR="0096722D" w:rsidRDefault="00BE2784">
      <w:pPr>
        <w:pStyle w:val="BodyText"/>
        <w:ind w:left="209"/>
      </w:pPr>
      <w:r>
        <w:rPr>
          <w:spacing w:val="-2"/>
        </w:rPr>
        <w:t>networks</w:t>
      </w:r>
      <w:r>
        <w:rPr>
          <w:spacing w:val="-7"/>
        </w:rPr>
        <w:t xml:space="preserve"> </w:t>
      </w:r>
      <w:r>
        <w:rPr>
          <w:spacing w:val="-2"/>
        </w:rPr>
        <w:t>(CNNs)</w:t>
      </w:r>
      <w:r>
        <w:rPr>
          <w:spacing w:val="-7"/>
        </w:rPr>
        <w:t xml:space="preserve"> </w:t>
      </w:r>
      <w:r>
        <w:rPr>
          <w:spacing w:val="-2"/>
        </w:rPr>
        <w:t>[</w:t>
      </w:r>
      <w:hyperlink w:anchor="_bookmark58" w:history="1">
        <w:r>
          <w:rPr>
            <w:color w:val="0000FF"/>
            <w:spacing w:val="-2"/>
          </w:rPr>
          <w:t>41</w:t>
        </w:r>
      </w:hyperlink>
      <w:r>
        <w:rPr>
          <w:spacing w:val="-2"/>
        </w:rPr>
        <w:t>,</w:t>
      </w:r>
      <w:r>
        <w:rPr>
          <w:spacing w:val="-7"/>
        </w:rPr>
        <w:t xml:space="preserve"> </w:t>
      </w:r>
      <w:hyperlink w:anchor="_bookmark59" w:history="1">
        <w:r>
          <w:rPr>
            <w:color w:val="0000FF"/>
            <w:spacing w:val="-2"/>
          </w:rPr>
          <w:t>42</w:t>
        </w:r>
      </w:hyperlink>
      <w:r>
        <w:rPr>
          <w:spacing w:val="-2"/>
        </w:rPr>
        <w:t>]</w:t>
      </w:r>
      <w:r>
        <w:rPr>
          <w:spacing w:val="-7"/>
        </w:rPr>
        <w:t xml:space="preserve"> </w:t>
      </w:r>
      <w:r>
        <w:rPr>
          <w:spacing w:val="-2"/>
        </w:rPr>
        <w:t>and</w:t>
      </w:r>
      <w:r>
        <w:rPr>
          <w:spacing w:val="-7"/>
        </w:rPr>
        <w:t xml:space="preserve"> </w:t>
      </w:r>
      <w:r>
        <w:rPr>
          <w:spacing w:val="-2"/>
        </w:rPr>
        <w:t>the</w:t>
      </w:r>
      <w:r>
        <w:rPr>
          <w:spacing w:val="-7"/>
        </w:rPr>
        <w:t xml:space="preserve"> </w:t>
      </w:r>
      <w:r>
        <w:rPr>
          <w:spacing w:val="-2"/>
        </w:rPr>
        <w:t>temporal</w:t>
      </w:r>
      <w:r>
        <w:rPr>
          <w:spacing w:val="-7"/>
        </w:rPr>
        <w:t xml:space="preserve"> </w:t>
      </w:r>
      <w:r>
        <w:rPr>
          <w:spacing w:val="-2"/>
        </w:rPr>
        <w:t>relationships</w:t>
      </w:r>
      <w:r>
        <w:rPr>
          <w:spacing w:val="-7"/>
        </w:rPr>
        <w:t xml:space="preserve"> </w:t>
      </w:r>
      <w:r>
        <w:rPr>
          <w:spacing w:val="-2"/>
        </w:rPr>
        <w:t>through</w:t>
      </w:r>
      <w:r>
        <w:rPr>
          <w:spacing w:val="-7"/>
        </w:rPr>
        <w:t xml:space="preserve"> </w:t>
      </w:r>
      <w:r>
        <w:rPr>
          <w:spacing w:val="-2"/>
        </w:rPr>
        <w:t>recurrent</w:t>
      </w:r>
      <w:r>
        <w:rPr>
          <w:spacing w:val="-7"/>
        </w:rPr>
        <w:t xml:space="preserve"> </w:t>
      </w:r>
      <w:r>
        <w:rPr>
          <w:spacing w:val="-2"/>
        </w:rPr>
        <w:t>neural</w:t>
      </w:r>
      <w:r>
        <w:rPr>
          <w:spacing w:val="-7"/>
        </w:rPr>
        <w:t xml:space="preserve"> </w:t>
      </w:r>
      <w:r>
        <w:rPr>
          <w:spacing w:val="-2"/>
        </w:rPr>
        <w:t>networks</w:t>
      </w:r>
      <w:r>
        <w:rPr>
          <w:spacing w:val="-6"/>
        </w:rPr>
        <w:t xml:space="preserve"> </w:t>
      </w:r>
      <w:r>
        <w:rPr>
          <w:spacing w:val="-2"/>
        </w:rPr>
        <w:t>(RNNs)</w:t>
      </w:r>
      <w:r>
        <w:rPr>
          <w:spacing w:val="-7"/>
        </w:rPr>
        <w:t xml:space="preserve"> </w:t>
      </w:r>
      <w:r>
        <w:rPr>
          <w:spacing w:val="-2"/>
        </w:rPr>
        <w:t>[</w:t>
      </w:r>
      <w:hyperlink w:anchor="_bookmark60" w:history="1">
        <w:r>
          <w:rPr>
            <w:color w:val="0000FF"/>
            <w:spacing w:val="-2"/>
          </w:rPr>
          <w:t>43</w:t>
        </w:r>
      </w:hyperlink>
      <w:r>
        <w:rPr>
          <w:spacing w:val="-2"/>
        </w:rPr>
        <w:t>,</w:t>
      </w:r>
      <w:r>
        <w:rPr>
          <w:spacing w:val="-7"/>
        </w:rPr>
        <w:t xml:space="preserve"> </w:t>
      </w:r>
      <w:hyperlink w:anchor="_bookmark61" w:history="1">
        <w:r>
          <w:rPr>
            <w:color w:val="0000FF"/>
            <w:spacing w:val="-4"/>
          </w:rPr>
          <w:t>44</w:t>
        </w:r>
      </w:hyperlink>
      <w:r>
        <w:rPr>
          <w:spacing w:val="-4"/>
        </w:rPr>
        <w:t>],</w:t>
      </w:r>
    </w:p>
    <w:p w14:paraId="2C3824C7" w14:textId="3ABDDE50" w:rsidR="0096722D" w:rsidRDefault="00BE2784">
      <w:pPr>
        <w:pStyle w:val="BodyText"/>
        <w:ind w:left="209"/>
      </w:pPr>
      <w:r>
        <w:rPr>
          <w:spacing w:val="-2"/>
        </w:rPr>
        <w:t>but</w:t>
      </w:r>
      <w:r>
        <w:rPr>
          <w:spacing w:val="-10"/>
        </w:rPr>
        <w:t xml:space="preserve"> </w:t>
      </w:r>
      <w:r>
        <w:rPr>
          <w:spacing w:val="-2"/>
        </w:rPr>
        <w:t>recent</w:t>
      </w:r>
      <w:r>
        <w:rPr>
          <w:spacing w:val="-10"/>
        </w:rPr>
        <w:t xml:space="preserve"> </w:t>
      </w:r>
      <w:r>
        <w:rPr>
          <w:spacing w:val="-2"/>
        </w:rPr>
        <w:t>advancements</w:t>
      </w:r>
      <w:r>
        <w:rPr>
          <w:spacing w:val="-9"/>
        </w:rPr>
        <w:t xml:space="preserve"> </w:t>
      </w:r>
      <w:r>
        <w:rPr>
          <w:spacing w:val="-2"/>
        </w:rPr>
        <w:t>in</w:t>
      </w:r>
      <w:r>
        <w:rPr>
          <w:spacing w:val="-10"/>
        </w:rPr>
        <w:t xml:space="preserve"> </w:t>
      </w:r>
      <w:r>
        <w:rPr>
          <w:spacing w:val="-2"/>
        </w:rPr>
        <w:t>transformer-based</w:t>
      </w:r>
      <w:r>
        <w:rPr>
          <w:spacing w:val="-10"/>
        </w:rPr>
        <w:t xml:space="preserve"> </w:t>
      </w:r>
      <w:r>
        <w:rPr>
          <w:spacing w:val="-2"/>
        </w:rPr>
        <w:t>architectures</w:t>
      </w:r>
      <w:r>
        <w:rPr>
          <w:spacing w:val="-9"/>
        </w:rPr>
        <w:t xml:space="preserve"> </w:t>
      </w:r>
      <w:r>
        <w:rPr>
          <w:spacing w:val="-2"/>
        </w:rPr>
        <w:t>improve</w:t>
      </w:r>
      <w:r>
        <w:rPr>
          <w:spacing w:val="-9"/>
        </w:rPr>
        <w:t xml:space="preserve"> </w:t>
      </w:r>
      <w:r>
        <w:rPr>
          <w:spacing w:val="-2"/>
        </w:rPr>
        <w:t>performance</w:t>
      </w:r>
      <w:r>
        <w:rPr>
          <w:spacing w:val="-9"/>
        </w:rPr>
        <w:t xml:space="preserve"> </w:t>
      </w:r>
      <w:r>
        <w:rPr>
          <w:spacing w:val="-2"/>
        </w:rPr>
        <w:t>compared</w:t>
      </w:r>
      <w:r>
        <w:rPr>
          <w:spacing w:val="-10"/>
        </w:rPr>
        <w:t xml:space="preserve"> </w:t>
      </w:r>
      <w:r>
        <w:rPr>
          <w:spacing w:val="-2"/>
        </w:rPr>
        <w:t>to</w:t>
      </w:r>
      <w:r>
        <w:rPr>
          <w:spacing w:val="-10"/>
        </w:rPr>
        <w:t xml:space="preserve"> </w:t>
      </w:r>
      <w:r>
        <w:rPr>
          <w:spacing w:val="-2"/>
        </w:rPr>
        <w:t>the</w:t>
      </w:r>
      <w:r>
        <w:rPr>
          <w:spacing w:val="-10"/>
        </w:rPr>
        <w:t xml:space="preserve"> </w:t>
      </w:r>
      <w:r>
        <w:rPr>
          <w:spacing w:val="-2"/>
        </w:rPr>
        <w:t>CNN</w:t>
      </w:r>
      <w:r>
        <w:rPr>
          <w:spacing w:val="-10"/>
        </w:rPr>
        <w:t xml:space="preserve"> </w:t>
      </w:r>
      <w:r>
        <w:rPr>
          <w:spacing w:val="-5"/>
        </w:rPr>
        <w:t>and</w:t>
      </w:r>
    </w:p>
    <w:p w14:paraId="00E7BE6A" w14:textId="210674D0" w:rsidR="0096722D" w:rsidRDefault="00BE2784">
      <w:pPr>
        <w:pStyle w:val="BodyText"/>
        <w:spacing w:before="172"/>
        <w:ind w:left="209"/>
      </w:pPr>
      <w:r>
        <w:rPr>
          <w:spacing w:val="-2"/>
        </w:rPr>
        <w:t>RNN</w:t>
      </w:r>
      <w:r>
        <w:rPr>
          <w:spacing w:val="1"/>
        </w:rPr>
        <w:t xml:space="preserve"> </w:t>
      </w:r>
      <w:r>
        <w:rPr>
          <w:spacing w:val="-2"/>
        </w:rPr>
        <w:t>methods</w:t>
      </w:r>
      <w:r>
        <w:t xml:space="preserve"> </w:t>
      </w:r>
      <w:r>
        <w:rPr>
          <w:spacing w:val="-2"/>
        </w:rPr>
        <w:t>for</w:t>
      </w:r>
      <w:r>
        <w:rPr>
          <w:spacing w:val="1"/>
        </w:rPr>
        <w:t xml:space="preserve"> </w:t>
      </w:r>
      <w:r>
        <w:rPr>
          <w:spacing w:val="-2"/>
        </w:rPr>
        <w:t>spatial</w:t>
      </w:r>
      <w:r>
        <w:t xml:space="preserve"> </w:t>
      </w:r>
      <w:r>
        <w:rPr>
          <w:spacing w:val="-2"/>
        </w:rPr>
        <w:t>and</w:t>
      </w:r>
      <w:r>
        <w:t xml:space="preserve"> </w:t>
      </w:r>
      <w:r>
        <w:rPr>
          <w:spacing w:val="-2"/>
        </w:rPr>
        <w:t>temporal</w:t>
      </w:r>
      <w:r>
        <w:t xml:space="preserve"> </w:t>
      </w:r>
      <w:r>
        <w:rPr>
          <w:spacing w:val="-2"/>
        </w:rPr>
        <w:t>latent</w:t>
      </w:r>
      <w:r>
        <w:rPr>
          <w:spacing w:val="1"/>
        </w:rPr>
        <w:t xml:space="preserve"> </w:t>
      </w:r>
      <w:r>
        <w:rPr>
          <w:spacing w:val="-2"/>
        </w:rPr>
        <w:t>feature</w:t>
      </w:r>
      <w:r>
        <w:rPr>
          <w:spacing w:val="1"/>
        </w:rPr>
        <w:t xml:space="preserve"> </w:t>
      </w:r>
      <w:r>
        <w:rPr>
          <w:spacing w:val="-2"/>
        </w:rPr>
        <w:t>representations</w:t>
      </w:r>
      <w:r>
        <w:t xml:space="preserve"> </w:t>
      </w:r>
      <w:r>
        <w:rPr>
          <w:spacing w:val="-2"/>
        </w:rPr>
        <w:t>[</w:t>
      </w:r>
      <w:hyperlink w:anchor="_bookmark62" w:history="1">
        <w:r>
          <w:rPr>
            <w:color w:val="0000FF"/>
            <w:spacing w:val="-2"/>
          </w:rPr>
          <w:t>45</w:t>
        </w:r>
      </w:hyperlink>
      <w:r>
        <w:rPr>
          <w:spacing w:val="-2"/>
        </w:rPr>
        <w:t>–</w:t>
      </w:r>
      <w:hyperlink w:anchor="_bookmark63" w:history="1">
        <w:r>
          <w:rPr>
            <w:color w:val="0000FF"/>
            <w:spacing w:val="-2"/>
          </w:rPr>
          <w:t>47</w:t>
        </w:r>
      </w:hyperlink>
      <w:r>
        <w:rPr>
          <w:spacing w:val="-2"/>
        </w:rPr>
        <w:t>].</w:t>
      </w:r>
      <w:r>
        <w:rPr>
          <w:spacing w:val="18"/>
        </w:rPr>
        <w:t xml:space="preserve"> </w:t>
      </w:r>
      <w:commentRangeStart w:id="68"/>
      <w:r>
        <w:rPr>
          <w:spacing w:val="-2"/>
        </w:rPr>
        <w:t>In</w:t>
      </w:r>
      <w:r>
        <w:rPr>
          <w:spacing w:val="1"/>
        </w:rPr>
        <w:t xml:space="preserve"> </w:t>
      </w:r>
      <w:r>
        <w:rPr>
          <w:spacing w:val="-2"/>
        </w:rPr>
        <w:t>general,</w:t>
      </w:r>
      <w:r>
        <w:rPr>
          <w:spacing w:val="1"/>
        </w:rPr>
        <w:t xml:space="preserve"> </w:t>
      </w:r>
      <w:r>
        <w:rPr>
          <w:spacing w:val="-2"/>
        </w:rPr>
        <w:t>efficient</w:t>
      </w:r>
      <w:r>
        <w:t xml:space="preserve"> </w:t>
      </w:r>
      <w:r>
        <w:rPr>
          <w:spacing w:val="-2"/>
        </w:rPr>
        <w:t>compres-</w:t>
      </w:r>
    </w:p>
    <w:p w14:paraId="55808CFF" w14:textId="0FBC098F" w:rsidR="0096722D" w:rsidRDefault="00BE2784">
      <w:pPr>
        <w:pStyle w:val="BodyText"/>
        <w:ind w:left="209"/>
      </w:pPr>
      <w:r>
        <w:t>sion</w:t>
      </w:r>
      <w:r>
        <w:rPr>
          <w:spacing w:val="-7"/>
        </w:rPr>
        <w:t xml:space="preserve"> </w:t>
      </w:r>
      <w:r>
        <w:t>of</w:t>
      </w:r>
      <w:r>
        <w:rPr>
          <w:spacing w:val="-8"/>
        </w:rPr>
        <w:t xml:space="preserve"> </w:t>
      </w:r>
      <w:r>
        <w:t>the</w:t>
      </w:r>
      <w:r>
        <w:rPr>
          <w:spacing w:val="-7"/>
        </w:rPr>
        <w:t xml:space="preserve"> </w:t>
      </w:r>
      <w:r>
        <w:t>input</w:t>
      </w:r>
      <w:r>
        <w:rPr>
          <w:spacing w:val="-8"/>
        </w:rPr>
        <w:t xml:space="preserve"> </w:t>
      </w:r>
      <w:r>
        <w:t>features</w:t>
      </w:r>
      <w:r>
        <w:rPr>
          <w:spacing w:val="-8"/>
        </w:rPr>
        <w:t xml:space="preserve"> </w:t>
      </w:r>
      <w:r>
        <w:t>into</w:t>
      </w:r>
      <w:r>
        <w:rPr>
          <w:spacing w:val="-8"/>
        </w:rPr>
        <w:t xml:space="preserve"> </w:t>
      </w:r>
      <w:r>
        <w:t>a</w:t>
      </w:r>
      <w:r>
        <w:rPr>
          <w:spacing w:val="-8"/>
        </w:rPr>
        <w:t xml:space="preserve"> </w:t>
      </w:r>
      <w:r>
        <w:t>representative</w:t>
      </w:r>
      <w:r>
        <w:rPr>
          <w:spacing w:val="-8"/>
        </w:rPr>
        <w:t xml:space="preserve"> </w:t>
      </w:r>
      <w:r>
        <w:t>latent</w:t>
      </w:r>
      <w:r>
        <w:rPr>
          <w:spacing w:val="-7"/>
        </w:rPr>
        <w:t xml:space="preserve"> </w:t>
      </w:r>
      <w:r>
        <w:t>space</w:t>
      </w:r>
      <w:r>
        <w:rPr>
          <w:spacing w:val="-8"/>
        </w:rPr>
        <w:t xml:space="preserve"> </w:t>
      </w:r>
      <w:r>
        <w:t>is</w:t>
      </w:r>
      <w:r>
        <w:rPr>
          <w:spacing w:val="-8"/>
        </w:rPr>
        <w:t xml:space="preserve"> </w:t>
      </w:r>
      <w:r>
        <w:t>proven</w:t>
      </w:r>
      <w:r>
        <w:rPr>
          <w:spacing w:val="-8"/>
        </w:rPr>
        <w:t xml:space="preserve"> </w:t>
      </w:r>
      <w:r>
        <w:t>as</w:t>
      </w:r>
      <w:r>
        <w:rPr>
          <w:spacing w:val="-8"/>
        </w:rPr>
        <w:t xml:space="preserve"> </w:t>
      </w:r>
      <w:r>
        <w:t>an</w:t>
      </w:r>
      <w:r>
        <w:rPr>
          <w:spacing w:val="-7"/>
        </w:rPr>
        <w:t xml:space="preserve"> </w:t>
      </w:r>
      <w:r>
        <w:t>effective</w:t>
      </w:r>
      <w:r>
        <w:rPr>
          <w:spacing w:val="-8"/>
        </w:rPr>
        <w:t xml:space="preserve"> </w:t>
      </w:r>
      <w:r>
        <w:t>approach</w:t>
      </w:r>
      <w:r>
        <w:rPr>
          <w:spacing w:val="-8"/>
        </w:rPr>
        <w:t xml:space="preserve"> </w:t>
      </w:r>
      <w:r>
        <w:t>for</w:t>
      </w:r>
      <w:r>
        <w:rPr>
          <w:spacing w:val="-8"/>
        </w:rPr>
        <w:t xml:space="preserve"> </w:t>
      </w:r>
      <w:r>
        <w:t>spatial</w:t>
      </w:r>
      <w:r>
        <w:rPr>
          <w:spacing w:val="-8"/>
        </w:rPr>
        <w:t xml:space="preserve"> </w:t>
      </w:r>
      <w:r>
        <w:rPr>
          <w:spacing w:val="-5"/>
        </w:rPr>
        <w:t>and</w:t>
      </w:r>
    </w:p>
    <w:p w14:paraId="3FADFE16" w14:textId="3BC77D0E" w:rsidR="0096722D" w:rsidRDefault="00BE2784">
      <w:pPr>
        <w:pStyle w:val="BodyText"/>
        <w:ind w:left="209"/>
      </w:pPr>
      <w:r>
        <w:t>temporal</w:t>
      </w:r>
      <w:r>
        <w:rPr>
          <w:spacing w:val="-4"/>
        </w:rPr>
        <w:t xml:space="preserve"> </w:t>
      </w:r>
      <w:r>
        <w:t>parameterization</w:t>
      </w:r>
      <w:r>
        <w:rPr>
          <w:spacing w:val="-3"/>
        </w:rPr>
        <w:t xml:space="preserve"> </w:t>
      </w:r>
      <w:r>
        <w:t>of</w:t>
      </w:r>
      <w:r>
        <w:rPr>
          <w:spacing w:val="-4"/>
        </w:rPr>
        <w:t xml:space="preserve"> </w:t>
      </w:r>
      <w:r>
        <w:t>the</w:t>
      </w:r>
      <w:r>
        <w:rPr>
          <w:spacing w:val="-3"/>
        </w:rPr>
        <w:t xml:space="preserve"> </w:t>
      </w:r>
      <w:r>
        <w:t>forward</w:t>
      </w:r>
      <w:r>
        <w:rPr>
          <w:spacing w:val="-4"/>
        </w:rPr>
        <w:t xml:space="preserve"> </w:t>
      </w:r>
      <w:r>
        <w:t>or</w:t>
      </w:r>
      <w:r>
        <w:rPr>
          <w:spacing w:val="-3"/>
        </w:rPr>
        <w:t xml:space="preserve"> </w:t>
      </w:r>
      <w:r>
        <w:t>inverse</w:t>
      </w:r>
      <w:r>
        <w:rPr>
          <w:spacing w:val="-4"/>
        </w:rPr>
        <w:t xml:space="preserve"> </w:t>
      </w:r>
      <w:r>
        <w:rPr>
          <w:spacing w:val="-2"/>
        </w:rPr>
        <w:t>problem.</w:t>
      </w:r>
      <w:commentRangeEnd w:id="68"/>
      <w:r w:rsidR="00EF3D55">
        <w:rPr>
          <w:rStyle w:val="CommentReference"/>
        </w:rPr>
        <w:commentReference w:id="68"/>
      </w:r>
    </w:p>
    <w:p w14:paraId="10F96311" w14:textId="67655B77" w:rsidR="0096722D" w:rsidRDefault="00BE2784">
      <w:pPr>
        <w:pStyle w:val="BodyText"/>
        <w:tabs>
          <w:tab w:val="left" w:pos="818"/>
        </w:tabs>
        <w:spacing w:before="172"/>
        <w:ind w:left="209"/>
      </w:pPr>
      <w:r>
        <w:rPr>
          <w:rFonts w:ascii="Arial"/>
          <w:sz w:val="10"/>
        </w:rPr>
        <w:tab/>
      </w:r>
      <w:proofErr w:type="gramStart"/>
      <w:r>
        <w:rPr>
          <w:spacing w:val="-2"/>
        </w:rPr>
        <w:t>A</w:t>
      </w:r>
      <w:r>
        <w:rPr>
          <w:spacing w:val="9"/>
        </w:rPr>
        <w:t xml:space="preserve"> </w:t>
      </w:r>
      <w:r>
        <w:rPr>
          <w:spacing w:val="-2"/>
        </w:rPr>
        <w:t>number</w:t>
      </w:r>
      <w:r>
        <w:rPr>
          <w:spacing w:val="10"/>
        </w:rPr>
        <w:t xml:space="preserve"> </w:t>
      </w:r>
      <w:r>
        <w:rPr>
          <w:spacing w:val="-2"/>
        </w:rPr>
        <w:t>of</w:t>
      </w:r>
      <w:proofErr w:type="gramEnd"/>
      <w:r>
        <w:rPr>
          <w:spacing w:val="10"/>
        </w:rPr>
        <w:t xml:space="preserve"> </w:t>
      </w:r>
      <w:r>
        <w:rPr>
          <w:spacing w:val="-2"/>
        </w:rPr>
        <w:t>machine</w:t>
      </w:r>
      <w:r>
        <w:rPr>
          <w:spacing w:val="9"/>
        </w:rPr>
        <w:t xml:space="preserve"> </w:t>
      </w:r>
      <w:r>
        <w:rPr>
          <w:spacing w:val="-2"/>
        </w:rPr>
        <w:t>learning-based</w:t>
      </w:r>
      <w:r>
        <w:rPr>
          <w:spacing w:val="10"/>
        </w:rPr>
        <w:t xml:space="preserve"> </w:t>
      </w:r>
      <w:commentRangeStart w:id="69"/>
      <w:r>
        <w:rPr>
          <w:spacing w:val="-2"/>
        </w:rPr>
        <w:t>proxy</w:t>
      </w:r>
      <w:commentRangeEnd w:id="69"/>
      <w:r w:rsidR="00EF3D55">
        <w:rPr>
          <w:rStyle w:val="CommentReference"/>
        </w:rPr>
        <w:commentReference w:id="69"/>
      </w:r>
      <w:r>
        <w:rPr>
          <w:spacing w:val="10"/>
        </w:rPr>
        <w:t xml:space="preserve"> </w:t>
      </w:r>
      <w:del w:id="70" w:author="Pyrcz, Michael" w:date="2023-09-16T08:57:00Z">
        <w:r w:rsidDel="00EF3D55">
          <w:rPr>
            <w:spacing w:val="-2"/>
          </w:rPr>
          <w:delText>(or</w:delText>
        </w:r>
        <w:r w:rsidDel="00EF3D55">
          <w:rPr>
            <w:spacing w:val="10"/>
          </w:rPr>
          <w:delText xml:space="preserve"> </w:delText>
        </w:r>
        <w:r w:rsidDel="00EF3D55">
          <w:rPr>
            <w:spacing w:val="-2"/>
          </w:rPr>
          <w:delText>surrogate)</w:delText>
        </w:r>
        <w:r w:rsidDel="00EF3D55">
          <w:rPr>
            <w:spacing w:val="9"/>
          </w:rPr>
          <w:delText xml:space="preserve"> </w:delText>
        </w:r>
      </w:del>
      <w:r>
        <w:rPr>
          <w:spacing w:val="-2"/>
        </w:rPr>
        <w:t>models</w:t>
      </w:r>
      <w:r>
        <w:rPr>
          <w:spacing w:val="10"/>
        </w:rPr>
        <w:t xml:space="preserve"> </w:t>
      </w:r>
      <w:r>
        <w:rPr>
          <w:spacing w:val="-2"/>
        </w:rPr>
        <w:t>have</w:t>
      </w:r>
      <w:r>
        <w:rPr>
          <w:spacing w:val="10"/>
        </w:rPr>
        <w:t xml:space="preserve"> </w:t>
      </w:r>
      <w:r>
        <w:rPr>
          <w:spacing w:val="-2"/>
        </w:rPr>
        <w:t>been</w:t>
      </w:r>
      <w:r>
        <w:rPr>
          <w:spacing w:val="10"/>
        </w:rPr>
        <w:t xml:space="preserve"> </w:t>
      </w:r>
      <w:r>
        <w:rPr>
          <w:spacing w:val="-2"/>
        </w:rPr>
        <w:t>developed</w:t>
      </w:r>
      <w:r>
        <w:rPr>
          <w:spacing w:val="9"/>
        </w:rPr>
        <w:t xml:space="preserve"> </w:t>
      </w:r>
      <w:r>
        <w:rPr>
          <w:spacing w:val="-2"/>
        </w:rPr>
        <w:t>to</w:t>
      </w:r>
      <w:r>
        <w:rPr>
          <w:spacing w:val="10"/>
        </w:rPr>
        <w:t xml:space="preserve"> </w:t>
      </w:r>
      <w:r>
        <w:rPr>
          <w:spacing w:val="-2"/>
        </w:rPr>
        <w:t>estimate</w:t>
      </w:r>
      <w:r>
        <w:rPr>
          <w:spacing w:val="10"/>
        </w:rPr>
        <w:t xml:space="preserve"> </w:t>
      </w:r>
      <w:r>
        <w:rPr>
          <w:spacing w:val="-5"/>
        </w:rPr>
        <w:t>the</w:t>
      </w:r>
    </w:p>
    <w:p w14:paraId="4A5A4B2E" w14:textId="1F665C70" w:rsidR="0096722D" w:rsidRDefault="00BE2784">
      <w:pPr>
        <w:pStyle w:val="BodyText"/>
        <w:ind w:left="209"/>
      </w:pPr>
      <w:r>
        <w:rPr>
          <w:spacing w:val="-2"/>
        </w:rPr>
        <w:t>reservoir</w:t>
      </w:r>
      <w:r>
        <w:rPr>
          <w:spacing w:val="4"/>
        </w:rPr>
        <w:t xml:space="preserve"> </w:t>
      </w:r>
      <w:r>
        <w:rPr>
          <w:spacing w:val="-2"/>
        </w:rPr>
        <w:t>behavior</w:t>
      </w:r>
      <w:r>
        <w:rPr>
          <w:spacing w:val="3"/>
        </w:rPr>
        <w:t xml:space="preserve"> </w:t>
      </w:r>
      <w:r>
        <w:rPr>
          <w:spacing w:val="-2"/>
        </w:rPr>
        <w:t>in</w:t>
      </w:r>
      <w:r>
        <w:rPr>
          <w:spacing w:val="3"/>
        </w:rPr>
        <w:t xml:space="preserve"> </w:t>
      </w:r>
      <w:r>
        <w:rPr>
          <w:spacing w:val="-2"/>
        </w:rPr>
        <w:t>subsurface</w:t>
      </w:r>
      <w:r>
        <w:rPr>
          <w:spacing w:val="2"/>
        </w:rPr>
        <w:t xml:space="preserve"> </w:t>
      </w:r>
      <w:r>
        <w:rPr>
          <w:spacing w:val="-2"/>
        </w:rPr>
        <w:t>energy</w:t>
      </w:r>
      <w:r>
        <w:rPr>
          <w:spacing w:val="3"/>
        </w:rPr>
        <w:t xml:space="preserve"> </w:t>
      </w:r>
      <w:r>
        <w:rPr>
          <w:spacing w:val="-2"/>
        </w:rPr>
        <w:t>resource</w:t>
      </w:r>
      <w:r>
        <w:rPr>
          <w:spacing w:val="3"/>
        </w:rPr>
        <w:t xml:space="preserve"> </w:t>
      </w:r>
      <w:r>
        <w:rPr>
          <w:spacing w:val="-2"/>
        </w:rPr>
        <w:t>applications.</w:t>
      </w:r>
      <w:r>
        <w:rPr>
          <w:spacing w:val="21"/>
        </w:rPr>
        <w:t xml:space="preserve"> </w:t>
      </w:r>
      <w:r>
        <w:rPr>
          <w:spacing w:val="-2"/>
        </w:rPr>
        <w:t>Most</w:t>
      </w:r>
      <w:r>
        <w:rPr>
          <w:spacing w:val="3"/>
        </w:rPr>
        <w:t xml:space="preserve"> </w:t>
      </w:r>
      <w:r>
        <w:rPr>
          <w:spacing w:val="-2"/>
        </w:rPr>
        <w:t>techniques</w:t>
      </w:r>
      <w:r>
        <w:rPr>
          <w:spacing w:val="3"/>
        </w:rPr>
        <w:t xml:space="preserve"> </w:t>
      </w:r>
      <w:r>
        <w:rPr>
          <w:spacing w:val="-2"/>
        </w:rPr>
        <w:t>rely</w:t>
      </w:r>
      <w:r>
        <w:rPr>
          <w:spacing w:val="3"/>
        </w:rPr>
        <w:t xml:space="preserve"> </w:t>
      </w:r>
      <w:r>
        <w:rPr>
          <w:spacing w:val="-2"/>
        </w:rPr>
        <w:t>on</w:t>
      </w:r>
      <w:r>
        <w:rPr>
          <w:spacing w:val="2"/>
        </w:rPr>
        <w:t xml:space="preserve"> </w:t>
      </w:r>
      <w:r>
        <w:rPr>
          <w:spacing w:val="-2"/>
        </w:rPr>
        <w:t>the</w:t>
      </w:r>
      <w:r>
        <w:rPr>
          <w:spacing w:val="3"/>
        </w:rPr>
        <w:t xml:space="preserve"> </w:t>
      </w:r>
      <w:r>
        <w:rPr>
          <w:spacing w:val="-2"/>
        </w:rPr>
        <w:t>concept</w:t>
      </w:r>
      <w:r>
        <w:rPr>
          <w:spacing w:val="3"/>
        </w:rPr>
        <w:t xml:space="preserve"> </w:t>
      </w:r>
      <w:r>
        <w:rPr>
          <w:spacing w:val="-2"/>
        </w:rPr>
        <w:t>of</w:t>
      </w:r>
      <w:r>
        <w:rPr>
          <w:spacing w:val="3"/>
        </w:rPr>
        <w:t xml:space="preserve"> </w:t>
      </w:r>
      <w:proofErr w:type="gramStart"/>
      <w:r>
        <w:rPr>
          <w:spacing w:val="-2"/>
        </w:rPr>
        <w:t>image</w:t>
      </w:r>
      <w:proofErr w:type="gramEnd"/>
    </w:p>
    <w:p w14:paraId="050312E9" w14:textId="34F5010A" w:rsidR="0096722D" w:rsidRDefault="00BE2784">
      <w:pPr>
        <w:pStyle w:val="BodyText"/>
        <w:ind w:left="209"/>
      </w:pPr>
      <w:r>
        <w:t>translation,</w:t>
      </w:r>
      <w:r>
        <w:rPr>
          <w:spacing w:val="13"/>
        </w:rPr>
        <w:t xml:space="preserve"> </w:t>
      </w:r>
      <w:r>
        <w:t>or</w:t>
      </w:r>
      <w:r>
        <w:rPr>
          <w:spacing w:val="10"/>
        </w:rPr>
        <w:t xml:space="preserve"> </w:t>
      </w:r>
      <w:r>
        <w:t>pix2pix,</w:t>
      </w:r>
      <w:r>
        <w:rPr>
          <w:spacing w:val="12"/>
        </w:rPr>
        <w:t xml:space="preserve"> </w:t>
      </w:r>
      <w:r>
        <w:t>where</w:t>
      </w:r>
      <w:r>
        <w:rPr>
          <w:spacing w:val="9"/>
        </w:rPr>
        <w:t xml:space="preserve"> </w:t>
      </w:r>
      <w:r>
        <w:t>a</w:t>
      </w:r>
      <w:r>
        <w:rPr>
          <w:spacing w:val="10"/>
        </w:rPr>
        <w:t xml:space="preserve"> </w:t>
      </w:r>
      <w:r>
        <w:t>target</w:t>
      </w:r>
      <w:r>
        <w:rPr>
          <w:spacing w:val="10"/>
        </w:rPr>
        <w:t xml:space="preserve"> </w:t>
      </w:r>
      <w:r>
        <w:t>image(s)</w:t>
      </w:r>
      <w:r>
        <w:rPr>
          <w:spacing w:val="10"/>
        </w:rPr>
        <w:t xml:space="preserve"> </w:t>
      </w:r>
      <w:r>
        <w:t>is</w:t>
      </w:r>
      <w:r>
        <w:rPr>
          <w:spacing w:val="10"/>
        </w:rPr>
        <w:t xml:space="preserve"> </w:t>
      </w:r>
      <w:r>
        <w:t>predicted</w:t>
      </w:r>
      <w:r>
        <w:rPr>
          <w:spacing w:val="9"/>
        </w:rPr>
        <w:t xml:space="preserve"> </w:t>
      </w:r>
      <w:r>
        <w:t>from</w:t>
      </w:r>
      <w:r>
        <w:rPr>
          <w:spacing w:val="10"/>
        </w:rPr>
        <w:t xml:space="preserve"> </w:t>
      </w:r>
      <w:r>
        <w:t>an</w:t>
      </w:r>
      <w:r>
        <w:rPr>
          <w:spacing w:val="10"/>
        </w:rPr>
        <w:t xml:space="preserve"> </w:t>
      </w:r>
      <w:r>
        <w:t>input</w:t>
      </w:r>
      <w:r>
        <w:rPr>
          <w:spacing w:val="10"/>
        </w:rPr>
        <w:t xml:space="preserve"> </w:t>
      </w:r>
      <w:r>
        <w:t>image(s)</w:t>
      </w:r>
      <w:r>
        <w:rPr>
          <w:spacing w:val="9"/>
        </w:rPr>
        <w:t xml:space="preserve"> </w:t>
      </w:r>
      <w:r>
        <w:t>[</w:t>
      </w:r>
      <w:hyperlink w:anchor="_bookmark64" w:history="1">
        <w:r>
          <w:rPr>
            <w:color w:val="0000FF"/>
          </w:rPr>
          <w:t>48</w:t>
        </w:r>
      </w:hyperlink>
      <w:r>
        <w:t>–</w:t>
      </w:r>
      <w:hyperlink w:anchor="_bookmark65" w:history="1">
        <w:r>
          <w:rPr>
            <w:color w:val="0000FF"/>
          </w:rPr>
          <w:t>51</w:t>
        </w:r>
      </w:hyperlink>
      <w:r>
        <w:t>],</w:t>
      </w:r>
      <w:r>
        <w:rPr>
          <w:spacing w:val="12"/>
        </w:rPr>
        <w:t xml:space="preserve"> </w:t>
      </w:r>
      <w:r>
        <w:t>as</w:t>
      </w:r>
      <w:r>
        <w:rPr>
          <w:spacing w:val="10"/>
        </w:rPr>
        <w:t xml:space="preserve"> </w:t>
      </w:r>
      <w:r>
        <w:t>shown</w:t>
      </w:r>
      <w:r>
        <w:rPr>
          <w:spacing w:val="10"/>
        </w:rPr>
        <w:t xml:space="preserve"> </w:t>
      </w:r>
      <w:r>
        <w:rPr>
          <w:spacing w:val="-5"/>
        </w:rPr>
        <w:t>in</w:t>
      </w:r>
    </w:p>
    <w:p w14:paraId="61F91709" w14:textId="3635B9FF" w:rsidR="0096722D" w:rsidRDefault="00BE2784">
      <w:pPr>
        <w:pStyle w:val="BodyText"/>
        <w:spacing w:before="172"/>
        <w:ind w:left="209"/>
      </w:pPr>
      <w:r>
        <w:t>Figure</w:t>
      </w:r>
      <w:r>
        <w:rPr>
          <w:spacing w:val="17"/>
        </w:rPr>
        <w:t xml:space="preserve"> </w:t>
      </w:r>
      <w:hyperlink w:anchor="_bookmark2" w:history="1">
        <w:r>
          <w:rPr>
            <w:color w:val="0000FF"/>
          </w:rPr>
          <w:t>3</w:t>
        </w:r>
      </w:hyperlink>
      <w:r>
        <w:t>.</w:t>
      </w:r>
      <w:r>
        <w:rPr>
          <w:spacing w:val="64"/>
        </w:rPr>
        <w:t xml:space="preserve"> </w:t>
      </w:r>
      <w:r>
        <w:t>Maldonado-Cruz</w:t>
      </w:r>
      <w:r>
        <w:rPr>
          <w:spacing w:val="17"/>
        </w:rPr>
        <w:t xml:space="preserve"> </w:t>
      </w:r>
      <w:r>
        <w:t>and</w:t>
      </w:r>
      <w:r>
        <w:rPr>
          <w:spacing w:val="18"/>
        </w:rPr>
        <w:t xml:space="preserve"> </w:t>
      </w:r>
      <w:r>
        <w:t>Pyrcz</w:t>
      </w:r>
      <w:r>
        <w:rPr>
          <w:spacing w:val="17"/>
        </w:rPr>
        <w:t xml:space="preserve"> </w:t>
      </w:r>
      <w:r>
        <w:t>[</w:t>
      </w:r>
      <w:hyperlink w:anchor="_bookmark66" w:history="1">
        <w:r>
          <w:rPr>
            <w:color w:val="0000FF"/>
          </w:rPr>
          <w:t>52</w:t>
        </w:r>
      </w:hyperlink>
      <w:r>
        <w:t>]</w:t>
      </w:r>
      <w:r>
        <w:rPr>
          <w:spacing w:val="17"/>
        </w:rPr>
        <w:t xml:space="preserve"> </w:t>
      </w:r>
      <w:r>
        <w:t>develop</w:t>
      </w:r>
      <w:r>
        <w:rPr>
          <w:spacing w:val="17"/>
        </w:rPr>
        <w:t xml:space="preserve"> </w:t>
      </w:r>
      <w:r>
        <w:t>a</w:t>
      </w:r>
      <w:r>
        <w:rPr>
          <w:spacing w:val="17"/>
        </w:rPr>
        <w:t xml:space="preserve"> </w:t>
      </w:r>
      <w:r>
        <w:t>convolutional</w:t>
      </w:r>
      <w:r>
        <w:rPr>
          <w:spacing w:val="17"/>
        </w:rPr>
        <w:t xml:space="preserve"> </w:t>
      </w:r>
      <w:r>
        <w:t>U-Net</w:t>
      </w:r>
      <w:r>
        <w:rPr>
          <w:spacing w:val="17"/>
        </w:rPr>
        <w:t xml:space="preserve"> </w:t>
      </w:r>
      <w:r>
        <w:t>model</w:t>
      </w:r>
      <w:r>
        <w:rPr>
          <w:spacing w:val="18"/>
        </w:rPr>
        <w:t xml:space="preserve"> </w:t>
      </w:r>
      <w:r>
        <w:t>to</w:t>
      </w:r>
      <w:r>
        <w:rPr>
          <w:spacing w:val="17"/>
        </w:rPr>
        <w:t xml:space="preserve"> </w:t>
      </w:r>
      <w:r>
        <w:t>predict</w:t>
      </w:r>
      <w:r>
        <w:rPr>
          <w:spacing w:val="17"/>
        </w:rPr>
        <w:t xml:space="preserve"> </w:t>
      </w:r>
      <w:r>
        <w:t>pressure</w:t>
      </w:r>
      <w:r>
        <w:rPr>
          <w:spacing w:val="17"/>
        </w:rPr>
        <w:t xml:space="preserve"> </w:t>
      </w:r>
      <w:r>
        <w:rPr>
          <w:spacing w:val="-5"/>
        </w:rPr>
        <w:t>and</w:t>
      </w:r>
    </w:p>
    <w:p w14:paraId="2BF59C6C" w14:textId="462D2B8D" w:rsidR="0096722D" w:rsidRDefault="00BE2784">
      <w:pPr>
        <w:pStyle w:val="BodyText"/>
        <w:ind w:left="209"/>
      </w:pPr>
      <w:r>
        <w:t>saturation</w:t>
      </w:r>
      <w:r>
        <w:rPr>
          <w:spacing w:val="1"/>
        </w:rPr>
        <w:t xml:space="preserve"> </w:t>
      </w:r>
      <w:r>
        <w:t>states</w:t>
      </w:r>
      <w:r>
        <w:rPr>
          <w:spacing w:val="1"/>
        </w:rPr>
        <w:t xml:space="preserve"> </w:t>
      </w:r>
      <w:r>
        <w:t>given</w:t>
      </w:r>
      <w:r>
        <w:rPr>
          <w:spacing w:val="1"/>
        </w:rPr>
        <w:t xml:space="preserve"> </w:t>
      </w:r>
      <w:r>
        <w:t>an</w:t>
      </w:r>
      <w:r>
        <w:rPr>
          <w:spacing w:val="1"/>
        </w:rPr>
        <w:t xml:space="preserve"> </w:t>
      </w:r>
      <w:r>
        <w:t>uncertain</w:t>
      </w:r>
      <w:r>
        <w:rPr>
          <w:spacing w:val="1"/>
        </w:rPr>
        <w:t xml:space="preserve"> </w:t>
      </w:r>
      <w:r>
        <w:t>geologic</w:t>
      </w:r>
      <w:r>
        <w:rPr>
          <w:spacing w:val="1"/>
        </w:rPr>
        <w:t xml:space="preserve"> </w:t>
      </w:r>
      <w:r>
        <w:t>realization.</w:t>
      </w:r>
      <w:r>
        <w:rPr>
          <w:spacing w:val="22"/>
        </w:rPr>
        <w:t xml:space="preserve"> </w:t>
      </w:r>
      <w:r>
        <w:t>This</w:t>
      </w:r>
      <w:r>
        <w:rPr>
          <w:spacing w:val="1"/>
        </w:rPr>
        <w:t xml:space="preserve"> </w:t>
      </w:r>
      <w:r>
        <w:t>work</w:t>
      </w:r>
      <w:r>
        <w:rPr>
          <w:spacing w:val="1"/>
        </w:rPr>
        <w:t xml:space="preserve"> </w:t>
      </w:r>
      <w:r>
        <w:t>is</w:t>
      </w:r>
      <w:r>
        <w:rPr>
          <w:spacing w:val="1"/>
        </w:rPr>
        <w:t xml:space="preserve"> </w:t>
      </w:r>
      <w:r>
        <w:t>an</w:t>
      </w:r>
      <w:r>
        <w:rPr>
          <w:spacing w:val="1"/>
        </w:rPr>
        <w:t xml:space="preserve"> </w:t>
      </w:r>
      <w:r>
        <w:t>example of</w:t>
      </w:r>
      <w:r>
        <w:rPr>
          <w:spacing w:val="1"/>
        </w:rPr>
        <w:t xml:space="preserve"> </w:t>
      </w:r>
      <w:r>
        <w:t>image-to-image</w:t>
      </w:r>
      <w:r>
        <w:rPr>
          <w:spacing w:val="1"/>
        </w:rPr>
        <w:t xml:space="preserve"> </w:t>
      </w:r>
      <w:proofErr w:type="gramStart"/>
      <w:r>
        <w:rPr>
          <w:spacing w:val="-2"/>
        </w:rPr>
        <w:t>static</w:t>
      </w:r>
      <w:proofErr w:type="gramEnd"/>
    </w:p>
    <w:p w14:paraId="087EA125" w14:textId="4DEC97BD" w:rsidR="0096722D" w:rsidRDefault="00BE2784">
      <w:pPr>
        <w:pStyle w:val="BodyText"/>
        <w:ind w:left="209"/>
      </w:pPr>
      <w:r>
        <w:t>forecasting,</w:t>
      </w:r>
      <w:r>
        <w:rPr>
          <w:spacing w:val="17"/>
        </w:rPr>
        <w:t xml:space="preserve"> </w:t>
      </w:r>
      <w:r>
        <w:t>where</w:t>
      </w:r>
      <w:r>
        <w:rPr>
          <w:spacing w:val="14"/>
        </w:rPr>
        <w:t xml:space="preserve"> </w:t>
      </w:r>
      <w:r>
        <w:t>the</w:t>
      </w:r>
      <w:r>
        <w:rPr>
          <w:spacing w:val="14"/>
        </w:rPr>
        <w:t xml:space="preserve"> </w:t>
      </w:r>
      <w:r>
        <w:t>time</w:t>
      </w:r>
      <w:r>
        <w:rPr>
          <w:spacing w:val="15"/>
        </w:rPr>
        <w:t xml:space="preserve"> </w:t>
      </w:r>
      <w:r>
        <w:t>state</w:t>
      </w:r>
      <w:r>
        <w:rPr>
          <w:spacing w:val="14"/>
        </w:rPr>
        <w:t xml:space="preserve"> </w:t>
      </w:r>
      <w:r>
        <w:t>is</w:t>
      </w:r>
      <w:r>
        <w:rPr>
          <w:spacing w:val="14"/>
        </w:rPr>
        <w:t xml:space="preserve"> </w:t>
      </w:r>
      <w:r>
        <w:t>given</w:t>
      </w:r>
      <w:r>
        <w:rPr>
          <w:spacing w:val="14"/>
        </w:rPr>
        <w:t xml:space="preserve"> </w:t>
      </w:r>
      <w:r>
        <w:t>as</w:t>
      </w:r>
      <w:r>
        <w:rPr>
          <w:spacing w:val="15"/>
        </w:rPr>
        <w:t xml:space="preserve"> </w:t>
      </w:r>
      <w:r>
        <w:t>an</w:t>
      </w:r>
      <w:r>
        <w:rPr>
          <w:spacing w:val="14"/>
        </w:rPr>
        <w:t xml:space="preserve"> </w:t>
      </w:r>
      <w:r>
        <w:t>input,</w:t>
      </w:r>
      <w:r>
        <w:rPr>
          <w:spacing w:val="17"/>
        </w:rPr>
        <w:t xml:space="preserve"> </w:t>
      </w:r>
      <w:r>
        <w:t>and</w:t>
      </w:r>
      <w:r>
        <w:rPr>
          <w:spacing w:val="14"/>
        </w:rPr>
        <w:t xml:space="preserve"> </w:t>
      </w:r>
      <w:r>
        <w:t>the</w:t>
      </w:r>
      <w:r>
        <w:rPr>
          <w:spacing w:val="14"/>
        </w:rPr>
        <w:t xml:space="preserve"> </w:t>
      </w:r>
      <w:r>
        <w:t>proxy</w:t>
      </w:r>
      <w:r>
        <w:rPr>
          <w:spacing w:val="14"/>
        </w:rPr>
        <w:t xml:space="preserve"> </w:t>
      </w:r>
      <w:r>
        <w:t>model</w:t>
      </w:r>
      <w:r>
        <w:rPr>
          <w:spacing w:val="15"/>
        </w:rPr>
        <w:t xml:space="preserve"> </w:t>
      </w:r>
      <w:r>
        <w:t>will</w:t>
      </w:r>
      <w:r>
        <w:rPr>
          <w:spacing w:val="14"/>
        </w:rPr>
        <w:t xml:space="preserve"> </w:t>
      </w:r>
      <w:r>
        <w:t>predict</w:t>
      </w:r>
      <w:r>
        <w:rPr>
          <w:spacing w:val="14"/>
        </w:rPr>
        <w:t xml:space="preserve"> </w:t>
      </w:r>
      <w:r>
        <w:t>a</w:t>
      </w:r>
      <w:r>
        <w:rPr>
          <w:spacing w:val="15"/>
        </w:rPr>
        <w:t xml:space="preserve"> </w:t>
      </w:r>
      <w:r>
        <w:t>single</w:t>
      </w:r>
      <w:r>
        <w:rPr>
          <w:spacing w:val="14"/>
        </w:rPr>
        <w:t xml:space="preserve"> </w:t>
      </w:r>
      <w:proofErr w:type="gramStart"/>
      <w:r>
        <w:rPr>
          <w:spacing w:val="-2"/>
        </w:rPr>
        <w:t>response</w:t>
      </w:r>
      <w:proofErr w:type="gramEnd"/>
    </w:p>
    <w:p w14:paraId="7CF8CDF9" w14:textId="08860D7F" w:rsidR="0096722D" w:rsidRDefault="00BE2784">
      <w:pPr>
        <w:pStyle w:val="BodyText"/>
        <w:spacing w:before="172"/>
        <w:ind w:left="209"/>
      </w:pPr>
      <w:r>
        <w:t>state</w:t>
      </w:r>
      <w:r>
        <w:rPr>
          <w:spacing w:val="-6"/>
        </w:rPr>
        <w:t xml:space="preserve"> </w:t>
      </w:r>
      <w:r>
        <w:t>of</w:t>
      </w:r>
      <w:r>
        <w:rPr>
          <w:spacing w:val="-5"/>
        </w:rPr>
        <w:t xml:space="preserve"> </w:t>
      </w:r>
      <w:r>
        <w:t>pressure</w:t>
      </w:r>
      <w:r>
        <w:rPr>
          <w:spacing w:val="-6"/>
        </w:rPr>
        <w:t xml:space="preserve"> </w:t>
      </w:r>
      <w:r>
        <w:t>and</w:t>
      </w:r>
      <w:r>
        <w:rPr>
          <w:spacing w:val="-6"/>
        </w:rPr>
        <w:t xml:space="preserve"> </w:t>
      </w:r>
      <w:r>
        <w:t>saturation</w:t>
      </w:r>
      <w:r>
        <w:rPr>
          <w:spacing w:val="-5"/>
        </w:rPr>
        <w:t xml:space="preserve"> </w:t>
      </w:r>
      <w:r>
        <w:t>at</w:t>
      </w:r>
      <w:r>
        <w:rPr>
          <w:spacing w:val="-6"/>
        </w:rPr>
        <w:t xml:space="preserve"> </w:t>
      </w:r>
      <w:r>
        <w:t>the</w:t>
      </w:r>
      <w:r>
        <w:rPr>
          <w:spacing w:val="-6"/>
        </w:rPr>
        <w:t xml:space="preserve"> </w:t>
      </w:r>
      <w:r>
        <w:t>given</w:t>
      </w:r>
      <w:r>
        <w:rPr>
          <w:spacing w:val="-5"/>
        </w:rPr>
        <w:t xml:space="preserve"> </w:t>
      </w:r>
      <w:r>
        <w:t>time.</w:t>
      </w:r>
      <w:r>
        <w:rPr>
          <w:spacing w:val="13"/>
        </w:rPr>
        <w:t xml:space="preserve"> </w:t>
      </w:r>
      <w:r>
        <w:t>Wen</w:t>
      </w:r>
      <w:r>
        <w:rPr>
          <w:spacing w:val="-6"/>
        </w:rPr>
        <w:t xml:space="preserve"> </w:t>
      </w:r>
      <w:r>
        <w:t>et</w:t>
      </w:r>
      <w:r>
        <w:rPr>
          <w:spacing w:val="-5"/>
        </w:rPr>
        <w:t xml:space="preserve"> </w:t>
      </w:r>
      <w:r>
        <w:t>al.</w:t>
      </w:r>
      <w:r>
        <w:rPr>
          <w:spacing w:val="-6"/>
        </w:rPr>
        <w:t xml:space="preserve"> </w:t>
      </w:r>
      <w:r>
        <w:t>[</w:t>
      </w:r>
      <w:hyperlink w:anchor="_bookmark67" w:history="1">
        <w:r>
          <w:rPr>
            <w:color w:val="0000FF"/>
          </w:rPr>
          <w:t>53</w:t>
        </w:r>
      </w:hyperlink>
      <w:r>
        <w:t>]</w:t>
      </w:r>
      <w:r>
        <w:rPr>
          <w:spacing w:val="-6"/>
        </w:rPr>
        <w:t xml:space="preserve"> </w:t>
      </w:r>
      <w:r>
        <w:t>develop</w:t>
      </w:r>
      <w:r>
        <w:rPr>
          <w:spacing w:val="-5"/>
        </w:rPr>
        <w:t xml:space="preserve"> </w:t>
      </w:r>
      <w:r>
        <w:t>a</w:t>
      </w:r>
      <w:r>
        <w:rPr>
          <w:spacing w:val="-6"/>
        </w:rPr>
        <w:t xml:space="preserve"> </w:t>
      </w:r>
      <w:r>
        <w:t>Fourier</w:t>
      </w:r>
      <w:r>
        <w:rPr>
          <w:spacing w:val="-6"/>
        </w:rPr>
        <w:t xml:space="preserve"> </w:t>
      </w:r>
      <w:r>
        <w:t>Neural</w:t>
      </w:r>
      <w:r>
        <w:rPr>
          <w:spacing w:val="-5"/>
        </w:rPr>
        <w:t xml:space="preserve"> </w:t>
      </w:r>
      <w:r>
        <w:t>Operator</w:t>
      </w:r>
      <w:r>
        <w:rPr>
          <w:spacing w:val="-6"/>
        </w:rPr>
        <w:t xml:space="preserve"> </w:t>
      </w:r>
      <w:r>
        <w:rPr>
          <w:spacing w:val="-2"/>
        </w:rPr>
        <w:t>(FNO)</w:t>
      </w:r>
    </w:p>
    <w:p w14:paraId="7002B8DF" w14:textId="19C080D4" w:rsidR="0096722D" w:rsidRDefault="00BE2784">
      <w:pPr>
        <w:pStyle w:val="BodyText"/>
        <w:ind w:left="209"/>
      </w:pPr>
      <w:r>
        <w:rPr>
          <w:spacing w:val="-2"/>
        </w:rPr>
        <w:t>architecture</w:t>
      </w:r>
      <w:r>
        <w:rPr>
          <w:spacing w:val="-1"/>
        </w:rPr>
        <w:t xml:space="preserve"> </w:t>
      </w:r>
      <w:r>
        <w:rPr>
          <w:spacing w:val="-2"/>
        </w:rPr>
        <w:t>to predict</w:t>
      </w:r>
      <w:r>
        <w:rPr>
          <w:spacing w:val="-1"/>
        </w:rPr>
        <w:t xml:space="preserve"> </w:t>
      </w:r>
      <w:r>
        <w:rPr>
          <w:spacing w:val="-2"/>
        </w:rPr>
        <w:t>image-to-image</w:t>
      </w:r>
      <w:r>
        <w:rPr>
          <w:spacing w:val="-1"/>
        </w:rPr>
        <w:t xml:space="preserve"> </w:t>
      </w:r>
      <w:r>
        <w:rPr>
          <w:spacing w:val="-2"/>
        </w:rPr>
        <w:t>response states</w:t>
      </w:r>
      <w:r>
        <w:rPr>
          <w:spacing w:val="-1"/>
        </w:rPr>
        <w:t xml:space="preserve"> </w:t>
      </w:r>
      <w:r>
        <w:rPr>
          <w:spacing w:val="-2"/>
        </w:rPr>
        <w:t>of</w:t>
      </w:r>
      <w:r>
        <w:rPr>
          <w:spacing w:val="-1"/>
        </w:rPr>
        <w:t xml:space="preserve"> </w:t>
      </w:r>
      <w:r>
        <w:rPr>
          <w:spacing w:val="-2"/>
        </w:rPr>
        <w:t>pressure</w:t>
      </w:r>
      <w:r>
        <w:rPr>
          <w:spacing w:val="-1"/>
        </w:rPr>
        <w:t xml:space="preserve"> </w:t>
      </w:r>
      <w:r>
        <w:rPr>
          <w:spacing w:val="-2"/>
        </w:rPr>
        <w:t>and</w:t>
      </w:r>
      <w:r>
        <w:rPr>
          <w:spacing w:val="-1"/>
        </w:rPr>
        <w:t xml:space="preserve"> </w:t>
      </w:r>
      <w:r>
        <w:rPr>
          <w:spacing w:val="-2"/>
        </w:rPr>
        <w:t>saturation from</w:t>
      </w:r>
      <w:r>
        <w:rPr>
          <w:spacing w:val="-1"/>
        </w:rPr>
        <w:t xml:space="preserve"> </w:t>
      </w:r>
      <w:r>
        <w:rPr>
          <w:spacing w:val="-2"/>
        </w:rPr>
        <w:t>an uncertain</w:t>
      </w:r>
      <w:r>
        <w:rPr>
          <w:spacing w:val="-1"/>
        </w:rPr>
        <w:t xml:space="preserve"> </w:t>
      </w:r>
      <w:proofErr w:type="gramStart"/>
      <w:r>
        <w:rPr>
          <w:spacing w:val="-2"/>
        </w:rPr>
        <w:t>geologic</w:t>
      </w:r>
      <w:proofErr w:type="gramEnd"/>
    </w:p>
    <w:p w14:paraId="337B471D" w14:textId="785578E4" w:rsidR="0096722D" w:rsidRDefault="00BE2784">
      <w:pPr>
        <w:pStyle w:val="BodyText"/>
        <w:ind w:left="209"/>
      </w:pPr>
      <w:r>
        <w:t>realization</w:t>
      </w:r>
      <w:r>
        <w:rPr>
          <w:spacing w:val="-1"/>
        </w:rPr>
        <w:t xml:space="preserve"> </w:t>
      </w:r>
      <w:r>
        <w:t>and</w:t>
      </w:r>
      <w:r>
        <w:rPr>
          <w:spacing w:val="-3"/>
        </w:rPr>
        <w:t xml:space="preserve"> </w:t>
      </w:r>
      <w:commentRangeStart w:id="71"/>
      <w:ins w:id="72" w:author="Pyrcz, Michael" w:date="2023-09-16T08:59:00Z">
        <w:r w:rsidR="00CD3F2E">
          <w:t>is</w:t>
        </w:r>
      </w:ins>
      <w:del w:id="73" w:author="Pyrcz, Michael" w:date="2023-09-16T08:59:00Z">
        <w:r w:rsidDel="00CD3F2E">
          <w:delText>was</w:delText>
        </w:r>
      </w:del>
      <w:commentRangeEnd w:id="71"/>
      <w:r w:rsidR="00CD3F2E">
        <w:rPr>
          <w:rStyle w:val="CommentReference"/>
        </w:rPr>
        <w:commentReference w:id="71"/>
      </w:r>
      <w:r>
        <w:rPr>
          <w:spacing w:val="-2"/>
        </w:rPr>
        <w:t xml:space="preserve"> </w:t>
      </w:r>
      <w:r>
        <w:t>further</w:t>
      </w:r>
      <w:r>
        <w:rPr>
          <w:spacing w:val="-2"/>
        </w:rPr>
        <w:t xml:space="preserve"> </w:t>
      </w:r>
      <w:r>
        <w:t>extended</w:t>
      </w:r>
      <w:r>
        <w:rPr>
          <w:spacing w:val="-3"/>
        </w:rPr>
        <w:t xml:space="preserve"> </w:t>
      </w:r>
      <w:r>
        <w:t>for</w:t>
      </w:r>
      <w:r>
        <w:rPr>
          <w:spacing w:val="-1"/>
        </w:rPr>
        <w:t xml:space="preserve"> </w:t>
      </w:r>
      <w:r>
        <w:t>multi-scale</w:t>
      </w:r>
      <w:r>
        <w:rPr>
          <w:spacing w:val="-3"/>
        </w:rPr>
        <w:t xml:space="preserve"> </w:t>
      </w:r>
      <w:r>
        <w:t>and</w:t>
      </w:r>
      <w:r>
        <w:rPr>
          <w:spacing w:val="-2"/>
        </w:rPr>
        <w:t xml:space="preserve"> </w:t>
      </w:r>
      <w:r>
        <w:t>neste</w:t>
      </w:r>
      <w:r>
        <w:t>d</w:t>
      </w:r>
      <w:r>
        <w:rPr>
          <w:spacing w:val="-3"/>
        </w:rPr>
        <w:t xml:space="preserve"> </w:t>
      </w:r>
      <w:r>
        <w:t>domains</w:t>
      </w:r>
      <w:r>
        <w:rPr>
          <w:spacing w:val="-2"/>
        </w:rPr>
        <w:t xml:space="preserve"> </w:t>
      </w:r>
      <w:r>
        <w:t>[</w:t>
      </w:r>
      <w:hyperlink w:anchor="_bookmark68" w:history="1">
        <w:r>
          <w:rPr>
            <w:color w:val="0000FF"/>
          </w:rPr>
          <w:t>54</w:t>
        </w:r>
      </w:hyperlink>
      <w:r>
        <w:t>].</w:t>
      </w:r>
      <w:r>
        <w:rPr>
          <w:spacing w:val="17"/>
        </w:rPr>
        <w:t xml:space="preserve"> </w:t>
      </w:r>
      <w:r>
        <w:t>These</w:t>
      </w:r>
      <w:r>
        <w:rPr>
          <w:spacing w:val="-3"/>
        </w:rPr>
        <w:t xml:space="preserve"> </w:t>
      </w:r>
      <w:r>
        <w:t>methods</w:t>
      </w:r>
      <w:r>
        <w:rPr>
          <w:spacing w:val="-2"/>
        </w:rPr>
        <w:t xml:space="preserve"> </w:t>
      </w:r>
      <w:r>
        <w:t>are</w:t>
      </w:r>
      <w:r>
        <w:rPr>
          <w:spacing w:val="-3"/>
        </w:rPr>
        <w:t xml:space="preserve"> </w:t>
      </w:r>
      <w:r>
        <w:t>based</w:t>
      </w:r>
      <w:r>
        <w:rPr>
          <w:spacing w:val="-1"/>
        </w:rPr>
        <w:t xml:space="preserve"> </w:t>
      </w:r>
      <w:proofErr w:type="gramStart"/>
      <w:r>
        <w:rPr>
          <w:spacing w:val="-5"/>
        </w:rPr>
        <w:t>on</w:t>
      </w:r>
      <w:proofErr w:type="gramEnd"/>
    </w:p>
    <w:p w14:paraId="1B63E001" w14:textId="6D007152" w:rsidR="0096722D" w:rsidRDefault="00BE2784">
      <w:pPr>
        <w:pStyle w:val="BodyText"/>
        <w:spacing w:before="172"/>
        <w:ind w:left="209"/>
      </w:pPr>
      <w:r>
        <w:t>a</w:t>
      </w:r>
      <w:r>
        <w:rPr>
          <w:spacing w:val="-3"/>
        </w:rPr>
        <w:t xml:space="preserve"> </w:t>
      </w:r>
      <w:r>
        <w:t>pix2pix,</w:t>
      </w:r>
      <w:r>
        <w:rPr>
          <w:spacing w:val="-1"/>
        </w:rPr>
        <w:t xml:space="preserve"> </w:t>
      </w:r>
      <w:r>
        <w:t>or</w:t>
      </w:r>
      <w:r>
        <w:rPr>
          <w:spacing w:val="-3"/>
        </w:rPr>
        <w:t xml:space="preserve"> </w:t>
      </w:r>
      <w:r>
        <w:t>image-to-image</w:t>
      </w:r>
      <w:r>
        <w:rPr>
          <w:spacing w:val="-2"/>
        </w:rPr>
        <w:t xml:space="preserve"> </w:t>
      </w:r>
      <w:r>
        <w:t>prediction,</w:t>
      </w:r>
      <w:r>
        <w:rPr>
          <w:spacing w:val="-1"/>
        </w:rPr>
        <w:t xml:space="preserve"> </w:t>
      </w:r>
      <w:r>
        <w:t>where</w:t>
      </w:r>
      <w:r>
        <w:rPr>
          <w:spacing w:val="-3"/>
        </w:rPr>
        <w:t xml:space="preserve"> </w:t>
      </w:r>
      <w:r>
        <w:t>a</w:t>
      </w:r>
      <w:r>
        <w:rPr>
          <w:spacing w:val="-2"/>
        </w:rPr>
        <w:t xml:space="preserve"> </w:t>
      </w:r>
      <w:r>
        <w:t>specific</w:t>
      </w:r>
      <w:r>
        <w:rPr>
          <w:spacing w:val="-2"/>
        </w:rPr>
        <w:t xml:space="preserve"> </w:t>
      </w:r>
      <w:r>
        <w:t>timestep</w:t>
      </w:r>
      <w:r>
        <w:rPr>
          <w:spacing w:val="-2"/>
        </w:rPr>
        <w:t xml:space="preserve"> </w:t>
      </w:r>
      <w:r>
        <w:t>is</w:t>
      </w:r>
      <w:r>
        <w:rPr>
          <w:spacing w:val="-3"/>
        </w:rPr>
        <w:t xml:space="preserve"> </w:t>
      </w:r>
      <w:r>
        <w:t>used</w:t>
      </w:r>
      <w:r>
        <w:rPr>
          <w:spacing w:val="-2"/>
        </w:rPr>
        <w:t xml:space="preserve"> </w:t>
      </w:r>
      <w:r>
        <w:t>as</w:t>
      </w:r>
      <w:r>
        <w:rPr>
          <w:spacing w:val="-2"/>
        </w:rPr>
        <w:t xml:space="preserve"> </w:t>
      </w:r>
      <w:r>
        <w:t>an</w:t>
      </w:r>
      <w:r>
        <w:rPr>
          <w:spacing w:val="-2"/>
        </w:rPr>
        <w:t xml:space="preserve"> </w:t>
      </w:r>
      <w:r>
        <w:t>input</w:t>
      </w:r>
      <w:r>
        <w:rPr>
          <w:spacing w:val="-3"/>
        </w:rPr>
        <w:t xml:space="preserve"> </w:t>
      </w:r>
      <w:r>
        <w:t>feature</w:t>
      </w:r>
      <w:r>
        <w:rPr>
          <w:spacing w:val="-2"/>
        </w:rPr>
        <w:t xml:space="preserve"> </w:t>
      </w:r>
      <w:r>
        <w:t>to</w:t>
      </w:r>
      <w:r>
        <w:rPr>
          <w:spacing w:val="-2"/>
        </w:rPr>
        <w:t xml:space="preserve"> </w:t>
      </w:r>
      <w:r>
        <w:t>predict</w:t>
      </w:r>
      <w:r>
        <w:rPr>
          <w:spacing w:val="-2"/>
        </w:rPr>
        <w:t xml:space="preserve"> </w:t>
      </w:r>
      <w:r>
        <w:rPr>
          <w:spacing w:val="-5"/>
        </w:rPr>
        <w:t>the</w:t>
      </w:r>
    </w:p>
    <w:p w14:paraId="6195503E" w14:textId="45083BB8" w:rsidR="0096722D" w:rsidRDefault="00BE2784">
      <w:pPr>
        <w:pStyle w:val="BodyText"/>
        <w:ind w:left="209"/>
      </w:pPr>
      <w:r>
        <w:t>relationship</w:t>
      </w:r>
      <w:r>
        <w:rPr>
          <w:spacing w:val="6"/>
        </w:rPr>
        <w:t xml:space="preserve"> </w:t>
      </w:r>
      <w:r>
        <w:t>between</w:t>
      </w:r>
      <w:r>
        <w:rPr>
          <w:spacing w:val="7"/>
        </w:rPr>
        <w:t xml:space="preserve"> </w:t>
      </w:r>
      <w:r>
        <w:t>the</w:t>
      </w:r>
      <w:r>
        <w:rPr>
          <w:spacing w:val="6"/>
        </w:rPr>
        <w:t xml:space="preserve"> </w:t>
      </w:r>
      <w:r>
        <w:t>geologic</w:t>
      </w:r>
      <w:r>
        <w:rPr>
          <w:spacing w:val="7"/>
        </w:rPr>
        <w:t xml:space="preserve"> </w:t>
      </w:r>
      <w:r>
        <w:t>model</w:t>
      </w:r>
      <w:r>
        <w:rPr>
          <w:spacing w:val="6"/>
        </w:rPr>
        <w:t xml:space="preserve"> </w:t>
      </w:r>
      <w:r>
        <w:t>and</w:t>
      </w:r>
      <w:r>
        <w:rPr>
          <w:spacing w:val="7"/>
        </w:rPr>
        <w:t xml:space="preserve"> </w:t>
      </w:r>
      <w:r>
        <w:t>the</w:t>
      </w:r>
      <w:r>
        <w:rPr>
          <w:spacing w:val="6"/>
        </w:rPr>
        <w:t xml:space="preserve"> </w:t>
      </w:r>
      <w:r>
        <w:t>reservoir</w:t>
      </w:r>
      <w:r>
        <w:rPr>
          <w:spacing w:val="7"/>
        </w:rPr>
        <w:t xml:space="preserve"> </w:t>
      </w:r>
      <w:r>
        <w:t>response</w:t>
      </w:r>
      <w:r>
        <w:rPr>
          <w:spacing w:val="6"/>
        </w:rPr>
        <w:t xml:space="preserve"> </w:t>
      </w:r>
      <w:r>
        <w:t>at</w:t>
      </w:r>
      <w:r>
        <w:rPr>
          <w:spacing w:val="7"/>
        </w:rPr>
        <w:t xml:space="preserve"> </w:t>
      </w:r>
      <w:r>
        <w:t>that</w:t>
      </w:r>
      <w:r>
        <w:rPr>
          <w:spacing w:val="6"/>
        </w:rPr>
        <w:t xml:space="preserve"> </w:t>
      </w:r>
      <w:r>
        <w:t>specific</w:t>
      </w:r>
      <w:r>
        <w:rPr>
          <w:spacing w:val="7"/>
        </w:rPr>
        <w:t xml:space="preserve"> </w:t>
      </w:r>
      <w:r>
        <w:t>timestep.</w:t>
      </w:r>
      <w:r>
        <w:rPr>
          <w:spacing w:val="36"/>
        </w:rPr>
        <w:t xml:space="preserve"> </w:t>
      </w:r>
      <w:r>
        <w:t>This</w:t>
      </w:r>
      <w:r>
        <w:rPr>
          <w:spacing w:val="6"/>
        </w:rPr>
        <w:t xml:space="preserve"> </w:t>
      </w:r>
      <w:proofErr w:type="gramStart"/>
      <w:r>
        <w:rPr>
          <w:spacing w:val="-2"/>
        </w:rPr>
        <w:t>implies</w:t>
      </w:r>
      <w:proofErr w:type="gramEnd"/>
    </w:p>
    <w:p w14:paraId="3834381C" w14:textId="67E7CF18" w:rsidR="0096722D" w:rsidRDefault="00BE2784">
      <w:pPr>
        <w:pStyle w:val="BodyText"/>
        <w:ind w:left="209"/>
      </w:pPr>
      <w:r>
        <w:rPr>
          <w:spacing w:val="-4"/>
        </w:rPr>
        <w:t>that</w:t>
      </w:r>
      <w:r>
        <w:rPr>
          <w:spacing w:val="-2"/>
        </w:rPr>
        <w:t xml:space="preserve"> </w:t>
      </w:r>
      <w:r>
        <w:rPr>
          <w:spacing w:val="-4"/>
        </w:rPr>
        <w:t>pix2pix</w:t>
      </w:r>
      <w:r>
        <w:rPr>
          <w:spacing w:val="-3"/>
        </w:rPr>
        <w:t xml:space="preserve"> </w:t>
      </w:r>
      <w:r>
        <w:rPr>
          <w:spacing w:val="-4"/>
        </w:rPr>
        <w:t>or</w:t>
      </w:r>
      <w:r>
        <w:rPr>
          <w:spacing w:val="-3"/>
        </w:rPr>
        <w:t xml:space="preserve"> </w:t>
      </w:r>
      <w:r>
        <w:rPr>
          <w:spacing w:val="-4"/>
        </w:rPr>
        <w:t>image-to-image</w:t>
      </w:r>
      <w:r>
        <w:rPr>
          <w:spacing w:val="-2"/>
        </w:rPr>
        <w:t xml:space="preserve"> </w:t>
      </w:r>
      <w:r>
        <w:rPr>
          <w:spacing w:val="-4"/>
        </w:rPr>
        <w:t>methods</w:t>
      </w:r>
      <w:r>
        <w:rPr>
          <w:spacing w:val="-3"/>
        </w:rPr>
        <w:t xml:space="preserve"> </w:t>
      </w:r>
      <w:r>
        <w:rPr>
          <w:spacing w:val="-4"/>
        </w:rPr>
        <w:t>are</w:t>
      </w:r>
      <w:r>
        <w:rPr>
          <w:spacing w:val="-3"/>
        </w:rPr>
        <w:t xml:space="preserve"> </w:t>
      </w:r>
      <w:r>
        <w:rPr>
          <w:spacing w:val="-4"/>
        </w:rPr>
        <w:t>formulated</w:t>
      </w:r>
      <w:r>
        <w:rPr>
          <w:spacing w:val="-3"/>
        </w:rPr>
        <w:t xml:space="preserve"> </w:t>
      </w:r>
      <w:r>
        <w:rPr>
          <w:spacing w:val="-4"/>
        </w:rPr>
        <w:t>as</w:t>
      </w:r>
      <w:r>
        <w:rPr>
          <w:spacing w:val="-3"/>
        </w:rPr>
        <w:t xml:space="preserve"> </w:t>
      </w:r>
      <w:r>
        <w:rPr>
          <w:spacing w:val="-4"/>
        </w:rPr>
        <w:t>an</w:t>
      </w:r>
      <w:r>
        <w:rPr>
          <w:spacing w:val="-2"/>
        </w:rPr>
        <w:t xml:space="preserve"> </w:t>
      </w:r>
      <w:r>
        <w:rPr>
          <w:spacing w:val="-4"/>
        </w:rPr>
        <w:t>even-determined</w:t>
      </w:r>
      <w:r>
        <w:rPr>
          <w:spacing w:val="-3"/>
        </w:rPr>
        <w:t xml:space="preserve"> </w:t>
      </w:r>
      <w:r>
        <w:rPr>
          <w:spacing w:val="-4"/>
        </w:rPr>
        <w:t>or</w:t>
      </w:r>
      <w:r>
        <w:rPr>
          <w:spacing w:val="-3"/>
        </w:rPr>
        <w:t xml:space="preserve"> </w:t>
      </w:r>
      <w:r>
        <w:rPr>
          <w:spacing w:val="-4"/>
        </w:rPr>
        <w:t>sometimes</w:t>
      </w:r>
      <w:r>
        <w:rPr>
          <w:spacing w:val="-3"/>
        </w:rPr>
        <w:t xml:space="preserve"> </w:t>
      </w:r>
      <w:r>
        <w:rPr>
          <w:spacing w:val="-4"/>
        </w:rPr>
        <w:t>over-</w:t>
      </w:r>
      <w:proofErr w:type="gramStart"/>
      <w:r>
        <w:rPr>
          <w:spacing w:val="-4"/>
        </w:rPr>
        <w:t>determined</w:t>
      </w:r>
      <w:proofErr w:type="gramEnd"/>
    </w:p>
    <w:p w14:paraId="46595EFE" w14:textId="4300AFF9" w:rsidR="0096722D" w:rsidRDefault="00BE2784">
      <w:pPr>
        <w:pStyle w:val="BodyText"/>
        <w:spacing w:before="172"/>
        <w:ind w:left="209"/>
      </w:pPr>
      <w:r>
        <w:t>estimation</w:t>
      </w:r>
      <w:r>
        <w:rPr>
          <w:spacing w:val="8"/>
        </w:rPr>
        <w:t xml:space="preserve"> </w:t>
      </w:r>
      <w:r>
        <w:t>problem,</w:t>
      </w:r>
      <w:r>
        <w:rPr>
          <w:spacing w:val="9"/>
        </w:rPr>
        <w:t xml:space="preserve"> </w:t>
      </w:r>
      <w:r>
        <w:t>where</w:t>
      </w:r>
      <w:r>
        <w:rPr>
          <w:spacing w:val="8"/>
        </w:rPr>
        <w:t xml:space="preserve"> </w:t>
      </w:r>
      <w:r>
        <w:t>the</w:t>
      </w:r>
      <w:r>
        <w:rPr>
          <w:spacing w:val="7"/>
        </w:rPr>
        <w:t xml:space="preserve"> </w:t>
      </w:r>
      <w:r>
        <w:t>number</w:t>
      </w:r>
      <w:r>
        <w:rPr>
          <w:spacing w:val="8"/>
        </w:rPr>
        <w:t xml:space="preserve"> </w:t>
      </w:r>
      <w:r>
        <w:t>of</w:t>
      </w:r>
      <w:r>
        <w:rPr>
          <w:spacing w:val="7"/>
        </w:rPr>
        <w:t xml:space="preserve"> </w:t>
      </w:r>
      <w:r>
        <w:t>input</w:t>
      </w:r>
      <w:r>
        <w:rPr>
          <w:spacing w:val="8"/>
        </w:rPr>
        <w:t xml:space="preserve"> </w:t>
      </w:r>
      <w:r>
        <w:t>features</w:t>
      </w:r>
      <w:r>
        <w:rPr>
          <w:spacing w:val="8"/>
        </w:rPr>
        <w:t xml:space="preserve"> </w:t>
      </w:r>
      <w:r>
        <w:t>is</w:t>
      </w:r>
      <w:r>
        <w:rPr>
          <w:spacing w:val="7"/>
        </w:rPr>
        <w:t xml:space="preserve"> </w:t>
      </w:r>
      <w:r>
        <w:t>equal</w:t>
      </w:r>
      <w:r>
        <w:rPr>
          <w:spacing w:val="8"/>
        </w:rPr>
        <w:t xml:space="preserve"> </w:t>
      </w:r>
      <w:r>
        <w:t>to</w:t>
      </w:r>
      <w:r>
        <w:rPr>
          <w:spacing w:val="7"/>
        </w:rPr>
        <w:t xml:space="preserve"> </w:t>
      </w:r>
      <w:r>
        <w:t>or</w:t>
      </w:r>
      <w:r>
        <w:rPr>
          <w:spacing w:val="8"/>
        </w:rPr>
        <w:t xml:space="preserve"> </w:t>
      </w:r>
      <w:r>
        <w:t>greater</w:t>
      </w:r>
      <w:r>
        <w:rPr>
          <w:spacing w:val="7"/>
        </w:rPr>
        <w:t xml:space="preserve"> </w:t>
      </w:r>
      <w:r>
        <w:t>than</w:t>
      </w:r>
      <w:r>
        <w:rPr>
          <w:spacing w:val="8"/>
        </w:rPr>
        <w:t xml:space="preserve"> </w:t>
      </w:r>
      <w:r>
        <w:t>the</w:t>
      </w:r>
      <w:r>
        <w:rPr>
          <w:spacing w:val="8"/>
        </w:rPr>
        <w:t xml:space="preserve"> </w:t>
      </w:r>
      <w:r>
        <w:t>number</w:t>
      </w:r>
      <w:r>
        <w:rPr>
          <w:spacing w:val="7"/>
        </w:rPr>
        <w:t xml:space="preserve"> </w:t>
      </w:r>
      <w:r>
        <w:t>of</w:t>
      </w:r>
      <w:r>
        <w:rPr>
          <w:spacing w:val="8"/>
        </w:rPr>
        <w:t xml:space="preserve"> </w:t>
      </w:r>
      <w:proofErr w:type="gramStart"/>
      <w:r>
        <w:rPr>
          <w:spacing w:val="-2"/>
        </w:rPr>
        <w:t>output</w:t>
      </w:r>
      <w:proofErr w:type="gramEnd"/>
    </w:p>
    <w:p w14:paraId="6D9E016D" w14:textId="015B306A" w:rsidR="0096722D" w:rsidRDefault="00CD3F2E">
      <w:pPr>
        <w:pStyle w:val="BodyText"/>
        <w:ind w:left="209"/>
      </w:pPr>
      <w:ins w:id="74" w:author="Pyrcz, Michael" w:date="2023-09-16T09:00:00Z">
        <w:r>
          <w:t>f</w:t>
        </w:r>
      </w:ins>
      <w:r w:rsidR="00BE2784">
        <w:t>eatures.</w:t>
      </w:r>
      <w:r w:rsidR="00BE2784">
        <w:rPr>
          <w:spacing w:val="44"/>
        </w:rPr>
        <w:t xml:space="preserve"> </w:t>
      </w:r>
      <w:r w:rsidR="00BE2784">
        <w:t>Moreover,</w:t>
      </w:r>
      <w:r w:rsidR="00BE2784">
        <w:rPr>
          <w:spacing w:val="9"/>
        </w:rPr>
        <w:t xml:space="preserve"> </w:t>
      </w:r>
      <w:r w:rsidR="00BE2784">
        <w:t>numerous</w:t>
      </w:r>
      <w:r w:rsidR="00BE2784">
        <w:rPr>
          <w:spacing w:val="7"/>
        </w:rPr>
        <w:t xml:space="preserve"> </w:t>
      </w:r>
      <w:r w:rsidR="00BE2784">
        <w:t>other</w:t>
      </w:r>
      <w:r w:rsidR="00BE2784">
        <w:rPr>
          <w:spacing w:val="6"/>
        </w:rPr>
        <w:t xml:space="preserve"> </w:t>
      </w:r>
      <w:r w:rsidR="00BE2784">
        <w:t>proxy</w:t>
      </w:r>
      <w:r w:rsidR="00BE2784">
        <w:rPr>
          <w:spacing w:val="6"/>
        </w:rPr>
        <w:t xml:space="preserve"> </w:t>
      </w:r>
      <w:r w:rsidR="00BE2784">
        <w:t>models</w:t>
      </w:r>
      <w:r w:rsidR="00BE2784">
        <w:rPr>
          <w:spacing w:val="7"/>
        </w:rPr>
        <w:t xml:space="preserve"> </w:t>
      </w:r>
      <w:r w:rsidR="00BE2784">
        <w:t>have</w:t>
      </w:r>
      <w:r w:rsidR="00BE2784">
        <w:rPr>
          <w:spacing w:val="6"/>
        </w:rPr>
        <w:t xml:space="preserve"> </w:t>
      </w:r>
      <w:r w:rsidR="00BE2784">
        <w:t>been</w:t>
      </w:r>
      <w:r w:rsidR="00BE2784">
        <w:rPr>
          <w:spacing w:val="6"/>
        </w:rPr>
        <w:t xml:space="preserve"> </w:t>
      </w:r>
      <w:r w:rsidR="00BE2784">
        <w:t>developed</w:t>
      </w:r>
      <w:r w:rsidR="00BE2784">
        <w:rPr>
          <w:spacing w:val="6"/>
        </w:rPr>
        <w:t xml:space="preserve"> </w:t>
      </w:r>
      <w:r w:rsidR="00BE2784">
        <w:t>for</w:t>
      </w:r>
      <w:r w:rsidR="00BE2784">
        <w:rPr>
          <w:spacing w:val="7"/>
        </w:rPr>
        <w:t xml:space="preserve"> </w:t>
      </w:r>
      <w:r w:rsidR="00BE2784">
        <w:t>subsurface</w:t>
      </w:r>
      <w:r w:rsidR="00BE2784">
        <w:rPr>
          <w:spacing w:val="6"/>
        </w:rPr>
        <w:t xml:space="preserve"> </w:t>
      </w:r>
      <w:r w:rsidR="00BE2784">
        <w:t>applications</w:t>
      </w:r>
      <w:r w:rsidR="00BE2784">
        <w:rPr>
          <w:spacing w:val="6"/>
        </w:rPr>
        <w:t xml:space="preserve"> </w:t>
      </w:r>
      <w:proofErr w:type="gramStart"/>
      <w:r w:rsidR="00BE2784">
        <w:rPr>
          <w:spacing w:val="-2"/>
        </w:rPr>
        <w:t>using</w:t>
      </w:r>
      <w:proofErr w:type="gramEnd"/>
    </w:p>
    <w:p w14:paraId="61A9938E" w14:textId="1C7D9BF5" w:rsidR="0096722D" w:rsidRDefault="00BE2784">
      <w:pPr>
        <w:pStyle w:val="BodyText"/>
        <w:ind w:left="209"/>
      </w:pPr>
      <w:r>
        <w:rPr>
          <w:spacing w:val="-2"/>
        </w:rPr>
        <w:t>more</w:t>
      </w:r>
      <w:r>
        <w:rPr>
          <w:spacing w:val="5"/>
        </w:rPr>
        <w:t xml:space="preserve"> </w:t>
      </w:r>
      <w:r>
        <w:rPr>
          <w:spacing w:val="-2"/>
        </w:rPr>
        <w:t>complex</w:t>
      </w:r>
      <w:r>
        <w:rPr>
          <w:spacing w:val="4"/>
        </w:rPr>
        <w:t xml:space="preserve"> </w:t>
      </w:r>
      <w:r>
        <w:rPr>
          <w:spacing w:val="-2"/>
        </w:rPr>
        <w:t>architectures</w:t>
      </w:r>
      <w:r>
        <w:rPr>
          <w:spacing w:val="4"/>
        </w:rPr>
        <w:t xml:space="preserve"> </w:t>
      </w:r>
      <w:r>
        <w:rPr>
          <w:spacing w:val="-2"/>
        </w:rPr>
        <w:t>such</w:t>
      </w:r>
      <w:r>
        <w:rPr>
          <w:spacing w:val="4"/>
        </w:rPr>
        <w:t xml:space="preserve"> </w:t>
      </w:r>
      <w:r>
        <w:rPr>
          <w:spacing w:val="-2"/>
        </w:rPr>
        <w:t>as</w:t>
      </w:r>
      <w:r>
        <w:rPr>
          <w:spacing w:val="4"/>
        </w:rPr>
        <w:t xml:space="preserve"> </w:t>
      </w:r>
      <w:r>
        <w:rPr>
          <w:spacing w:val="-2"/>
        </w:rPr>
        <w:t>generative</w:t>
      </w:r>
      <w:r>
        <w:rPr>
          <w:spacing w:val="4"/>
        </w:rPr>
        <w:t xml:space="preserve"> </w:t>
      </w:r>
      <w:r>
        <w:rPr>
          <w:spacing w:val="-2"/>
        </w:rPr>
        <w:t>adversarial</w:t>
      </w:r>
      <w:r>
        <w:rPr>
          <w:spacing w:val="4"/>
        </w:rPr>
        <w:t xml:space="preserve"> </w:t>
      </w:r>
      <w:r>
        <w:rPr>
          <w:spacing w:val="-2"/>
        </w:rPr>
        <w:t>networks</w:t>
      </w:r>
      <w:r>
        <w:rPr>
          <w:spacing w:val="4"/>
        </w:rPr>
        <w:t xml:space="preserve"> </w:t>
      </w:r>
      <w:r>
        <w:rPr>
          <w:spacing w:val="-2"/>
        </w:rPr>
        <w:t>(GANs)</w:t>
      </w:r>
      <w:r>
        <w:rPr>
          <w:spacing w:val="4"/>
        </w:rPr>
        <w:t xml:space="preserve"> </w:t>
      </w:r>
      <w:r>
        <w:rPr>
          <w:spacing w:val="-2"/>
        </w:rPr>
        <w:t>[</w:t>
      </w:r>
      <w:hyperlink w:anchor="_bookmark69" w:history="1">
        <w:r>
          <w:rPr>
            <w:color w:val="0000FF"/>
            <w:spacing w:val="-2"/>
          </w:rPr>
          <w:t>55</w:t>
        </w:r>
      </w:hyperlink>
      <w:r>
        <w:rPr>
          <w:spacing w:val="-2"/>
        </w:rPr>
        <w:t>]</w:t>
      </w:r>
      <w:r>
        <w:rPr>
          <w:spacing w:val="4"/>
        </w:rPr>
        <w:t xml:space="preserve"> </w:t>
      </w:r>
      <w:r>
        <w:rPr>
          <w:spacing w:val="-2"/>
        </w:rPr>
        <w:t>and</w:t>
      </w:r>
      <w:r>
        <w:rPr>
          <w:spacing w:val="4"/>
        </w:rPr>
        <w:t xml:space="preserve"> </w:t>
      </w:r>
      <w:r>
        <w:rPr>
          <w:spacing w:val="-2"/>
        </w:rPr>
        <w:t>transformers</w:t>
      </w:r>
      <w:r>
        <w:rPr>
          <w:spacing w:val="5"/>
        </w:rPr>
        <w:t xml:space="preserve"> </w:t>
      </w:r>
      <w:r>
        <w:rPr>
          <w:spacing w:val="-2"/>
        </w:rPr>
        <w:t>[</w:t>
      </w:r>
      <w:hyperlink w:anchor="_bookmark70" w:history="1">
        <w:r>
          <w:rPr>
            <w:color w:val="0000FF"/>
            <w:spacing w:val="-2"/>
          </w:rPr>
          <w:t>56</w:t>
        </w:r>
      </w:hyperlink>
      <w:r>
        <w:rPr>
          <w:spacing w:val="-2"/>
        </w:rPr>
        <w:t>,</w:t>
      </w:r>
      <w:r>
        <w:rPr>
          <w:spacing w:val="4"/>
        </w:rPr>
        <w:t xml:space="preserve"> </w:t>
      </w:r>
      <w:hyperlink w:anchor="_bookmark71" w:history="1">
        <w:r>
          <w:rPr>
            <w:color w:val="0000FF"/>
            <w:spacing w:val="-4"/>
          </w:rPr>
          <w:t>57</w:t>
        </w:r>
      </w:hyperlink>
      <w:r>
        <w:rPr>
          <w:spacing w:val="-4"/>
        </w:rPr>
        <w:t>].</w:t>
      </w:r>
    </w:p>
    <w:p w14:paraId="418E8A39" w14:textId="19D4BB95" w:rsidR="0096722D" w:rsidRDefault="00BE2784">
      <w:pPr>
        <w:pStyle w:val="BodyText"/>
        <w:spacing w:before="172"/>
        <w:ind w:left="209"/>
      </w:pPr>
      <w:r>
        <w:rPr>
          <w:spacing w:val="-2"/>
        </w:rPr>
        <w:t>Despite</w:t>
      </w:r>
      <w:r>
        <w:rPr>
          <w:spacing w:val="14"/>
        </w:rPr>
        <w:t xml:space="preserve"> </w:t>
      </w:r>
      <w:r>
        <w:rPr>
          <w:spacing w:val="-2"/>
        </w:rPr>
        <w:t>showing</w:t>
      </w:r>
      <w:r>
        <w:rPr>
          <w:spacing w:val="14"/>
        </w:rPr>
        <w:t xml:space="preserve"> </w:t>
      </w:r>
      <w:r>
        <w:rPr>
          <w:spacing w:val="-2"/>
        </w:rPr>
        <w:t>consistent</w:t>
      </w:r>
      <w:r>
        <w:rPr>
          <w:spacing w:val="14"/>
        </w:rPr>
        <w:t xml:space="preserve"> </w:t>
      </w:r>
      <w:r>
        <w:rPr>
          <w:spacing w:val="-2"/>
        </w:rPr>
        <w:t>results</w:t>
      </w:r>
      <w:r>
        <w:rPr>
          <w:spacing w:val="13"/>
        </w:rPr>
        <w:t xml:space="preserve"> </w:t>
      </w:r>
      <w:r>
        <w:rPr>
          <w:spacing w:val="-2"/>
        </w:rPr>
        <w:t>and</w:t>
      </w:r>
      <w:r>
        <w:rPr>
          <w:spacing w:val="14"/>
        </w:rPr>
        <w:t xml:space="preserve"> </w:t>
      </w:r>
      <w:r>
        <w:rPr>
          <w:spacing w:val="-2"/>
        </w:rPr>
        <w:t>significant</w:t>
      </w:r>
      <w:r>
        <w:rPr>
          <w:spacing w:val="14"/>
        </w:rPr>
        <w:t xml:space="preserve"> </w:t>
      </w:r>
      <w:r>
        <w:rPr>
          <w:spacing w:val="-2"/>
        </w:rPr>
        <w:t>speedups</w:t>
      </w:r>
      <w:r>
        <w:rPr>
          <w:spacing w:val="13"/>
        </w:rPr>
        <w:t xml:space="preserve"> </w:t>
      </w:r>
      <w:r>
        <w:rPr>
          <w:spacing w:val="-2"/>
        </w:rPr>
        <w:t>compared</w:t>
      </w:r>
      <w:r>
        <w:rPr>
          <w:spacing w:val="14"/>
        </w:rPr>
        <w:t xml:space="preserve"> </w:t>
      </w:r>
      <w:r>
        <w:rPr>
          <w:spacing w:val="-2"/>
        </w:rPr>
        <w:t>to</w:t>
      </w:r>
      <w:r>
        <w:rPr>
          <w:spacing w:val="14"/>
        </w:rPr>
        <w:t xml:space="preserve"> </w:t>
      </w:r>
      <w:r>
        <w:rPr>
          <w:spacing w:val="-2"/>
        </w:rPr>
        <w:t>traditional</w:t>
      </w:r>
      <w:r>
        <w:rPr>
          <w:spacing w:val="14"/>
        </w:rPr>
        <w:t xml:space="preserve"> </w:t>
      </w:r>
      <w:r>
        <w:rPr>
          <w:spacing w:val="-2"/>
        </w:rPr>
        <w:t>numerical</w:t>
      </w:r>
      <w:r>
        <w:rPr>
          <w:spacing w:val="13"/>
        </w:rPr>
        <w:t xml:space="preserve"> </w:t>
      </w:r>
      <w:r>
        <w:rPr>
          <w:spacing w:val="-2"/>
        </w:rPr>
        <w:t>simulation,</w:t>
      </w:r>
    </w:p>
    <w:p w14:paraId="14598C2B" w14:textId="112CF1BD" w:rsidR="0096722D" w:rsidRDefault="00BE2784">
      <w:pPr>
        <w:pStyle w:val="BodyText"/>
        <w:ind w:left="209"/>
      </w:pPr>
      <w:r>
        <w:t>pix2pix</w:t>
      </w:r>
      <w:r>
        <w:rPr>
          <w:spacing w:val="17"/>
        </w:rPr>
        <w:t xml:space="preserve"> </w:t>
      </w:r>
      <w:r>
        <w:t>models</w:t>
      </w:r>
      <w:r>
        <w:rPr>
          <w:spacing w:val="17"/>
        </w:rPr>
        <w:t xml:space="preserve"> </w:t>
      </w:r>
      <w:r>
        <w:t>do</w:t>
      </w:r>
      <w:r>
        <w:rPr>
          <w:spacing w:val="18"/>
        </w:rPr>
        <w:t xml:space="preserve"> </w:t>
      </w:r>
      <w:r>
        <w:t>not</w:t>
      </w:r>
      <w:r>
        <w:rPr>
          <w:spacing w:val="17"/>
        </w:rPr>
        <w:t xml:space="preserve"> </w:t>
      </w:r>
      <w:r>
        <w:t>capture</w:t>
      </w:r>
      <w:r>
        <w:rPr>
          <w:spacing w:val="17"/>
        </w:rPr>
        <w:t xml:space="preserve"> </w:t>
      </w:r>
      <w:r>
        <w:t>the</w:t>
      </w:r>
      <w:r>
        <w:rPr>
          <w:spacing w:val="17"/>
        </w:rPr>
        <w:t xml:space="preserve"> </w:t>
      </w:r>
      <w:r>
        <w:t>spatiotemporal</w:t>
      </w:r>
      <w:r>
        <w:rPr>
          <w:spacing w:val="17"/>
        </w:rPr>
        <w:t xml:space="preserve"> </w:t>
      </w:r>
      <w:r>
        <w:t>relationships</w:t>
      </w:r>
      <w:r>
        <w:rPr>
          <w:spacing w:val="17"/>
        </w:rPr>
        <w:t xml:space="preserve"> </w:t>
      </w:r>
      <w:r>
        <w:t>and</w:t>
      </w:r>
      <w:r>
        <w:rPr>
          <w:spacing w:val="17"/>
        </w:rPr>
        <w:t xml:space="preserve"> </w:t>
      </w:r>
      <w:r>
        <w:t>dynamic</w:t>
      </w:r>
      <w:r>
        <w:rPr>
          <w:spacing w:val="18"/>
        </w:rPr>
        <w:t xml:space="preserve"> </w:t>
      </w:r>
      <w:r>
        <w:t>response</w:t>
      </w:r>
      <w:r>
        <w:rPr>
          <w:spacing w:val="17"/>
        </w:rPr>
        <w:t xml:space="preserve"> </w:t>
      </w:r>
      <w:r>
        <w:t>of</w:t>
      </w:r>
      <w:r>
        <w:rPr>
          <w:spacing w:val="17"/>
        </w:rPr>
        <w:t xml:space="preserve"> </w:t>
      </w:r>
      <w:r>
        <w:t>the</w:t>
      </w:r>
      <w:r>
        <w:rPr>
          <w:spacing w:val="17"/>
        </w:rPr>
        <w:t xml:space="preserve"> </w:t>
      </w:r>
      <w:r>
        <w:rPr>
          <w:spacing w:val="-2"/>
        </w:rPr>
        <w:t>subsurface</w:t>
      </w:r>
    </w:p>
    <w:p w14:paraId="4A6310D5" w14:textId="77777777" w:rsidR="0096722D" w:rsidRDefault="00BE2784">
      <w:pPr>
        <w:spacing w:before="171"/>
        <w:ind w:left="209"/>
        <w:rPr>
          <w:sz w:val="20"/>
        </w:rPr>
      </w:pPr>
      <w:del w:id="75" w:author="Pyrcz, Michael" w:date="2023-09-16T09:01:00Z">
        <w:r w:rsidDel="00CD3F2E">
          <w:rPr>
            <w:rFonts w:ascii="Arial"/>
            <w:sz w:val="10"/>
          </w:rPr>
          <w:delText>99</w:delText>
        </w:r>
        <w:r w:rsidDel="00CD3F2E">
          <w:rPr>
            <w:rFonts w:ascii="Arial"/>
            <w:spacing w:val="70"/>
            <w:sz w:val="10"/>
          </w:rPr>
          <w:delText xml:space="preserve">  </w:delText>
        </w:r>
      </w:del>
      <w:r>
        <w:rPr>
          <w:spacing w:val="-2"/>
          <w:sz w:val="20"/>
        </w:rPr>
        <w:t>system.</w:t>
      </w:r>
    </w:p>
    <w:p w14:paraId="55899298" w14:textId="77777777" w:rsidR="0096722D" w:rsidRDefault="0096722D">
      <w:pPr>
        <w:rPr>
          <w:sz w:val="20"/>
        </w:rPr>
        <w:sectPr w:rsidR="0096722D">
          <w:pgSz w:w="12240" w:h="15840"/>
          <w:pgMar w:top="1400" w:right="1280" w:bottom="980" w:left="920" w:header="0" w:footer="792" w:gutter="0"/>
          <w:cols w:space="720"/>
        </w:sectPr>
      </w:pPr>
    </w:p>
    <w:p w14:paraId="19C9BB8B" w14:textId="77777777" w:rsidR="0096722D" w:rsidRDefault="00BE2784">
      <w:pPr>
        <w:pStyle w:val="BodyText"/>
        <w:spacing w:before="0"/>
        <w:ind w:left="1798"/>
      </w:pPr>
      <w:r>
        <w:rPr>
          <w:noProof/>
        </w:rPr>
        <w:drawing>
          <wp:inline distT="0" distB="0" distL="0" distR="0" wp14:anchorId="7435CBCD" wp14:editId="4ED87FB1">
            <wp:extent cx="4435165" cy="1912143"/>
            <wp:effectExtent l="0" t="0" r="0" b="0"/>
            <wp:docPr id="4" name="Imag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17" cstate="print"/>
                    <a:stretch>
                      <a:fillRect/>
                    </a:stretch>
                  </pic:blipFill>
                  <pic:spPr>
                    <a:xfrm>
                      <a:off x="0" y="0"/>
                      <a:ext cx="4435165" cy="1912143"/>
                    </a:xfrm>
                    <a:prstGeom prst="rect">
                      <a:avLst/>
                    </a:prstGeom>
                  </pic:spPr>
                </pic:pic>
              </a:graphicData>
            </a:graphic>
          </wp:inline>
        </w:drawing>
      </w:r>
    </w:p>
    <w:p w14:paraId="6B2C93AB" w14:textId="77777777" w:rsidR="0096722D" w:rsidRDefault="00BE2784">
      <w:pPr>
        <w:pStyle w:val="BodyText"/>
        <w:spacing w:before="104"/>
        <w:ind w:left="570"/>
      </w:pPr>
      <w:bookmarkStart w:id="76" w:name="_bookmark2"/>
      <w:bookmarkEnd w:id="76"/>
      <w:r>
        <w:rPr>
          <w:b/>
          <w:spacing w:val="-2"/>
        </w:rPr>
        <w:t>Figure</w:t>
      </w:r>
      <w:r>
        <w:rPr>
          <w:b/>
          <w:spacing w:val="5"/>
        </w:rPr>
        <w:t xml:space="preserve"> </w:t>
      </w:r>
      <w:r>
        <w:rPr>
          <w:b/>
          <w:spacing w:val="-2"/>
        </w:rPr>
        <w:t>3:</w:t>
      </w:r>
      <w:r>
        <w:rPr>
          <w:b/>
          <w:spacing w:val="25"/>
        </w:rPr>
        <w:t xml:space="preserve"> </w:t>
      </w:r>
      <w:r>
        <w:rPr>
          <w:spacing w:val="-2"/>
        </w:rPr>
        <w:t>Image-to-image</w:t>
      </w:r>
      <w:r>
        <w:rPr>
          <w:spacing w:val="1"/>
        </w:rPr>
        <w:t xml:space="preserve"> </w:t>
      </w:r>
      <w:r>
        <w:rPr>
          <w:spacing w:val="-2"/>
        </w:rPr>
        <w:t>(pix2pix)</w:t>
      </w:r>
      <w:r>
        <w:rPr>
          <w:spacing w:val="2"/>
        </w:rPr>
        <w:t xml:space="preserve"> </w:t>
      </w:r>
      <w:r>
        <w:rPr>
          <w:spacing w:val="-2"/>
        </w:rPr>
        <w:t>(top)</w:t>
      </w:r>
      <w:r>
        <w:rPr>
          <w:spacing w:val="1"/>
        </w:rPr>
        <w:t xml:space="preserve"> </w:t>
      </w:r>
      <w:r>
        <w:rPr>
          <w:spacing w:val="-2"/>
        </w:rPr>
        <w:t>and</w:t>
      </w:r>
      <w:r>
        <w:rPr>
          <w:spacing w:val="2"/>
        </w:rPr>
        <w:t xml:space="preserve"> </w:t>
      </w:r>
      <w:r>
        <w:rPr>
          <w:spacing w:val="-2"/>
        </w:rPr>
        <w:t>image-to-timeseries</w:t>
      </w:r>
      <w:r>
        <w:rPr>
          <w:spacing w:val="1"/>
        </w:rPr>
        <w:t xml:space="preserve"> </w:t>
      </w:r>
      <w:r>
        <w:rPr>
          <w:spacing w:val="-2"/>
        </w:rPr>
        <w:t>Encoder-Decoder</w:t>
      </w:r>
      <w:r>
        <w:rPr>
          <w:spacing w:val="1"/>
        </w:rPr>
        <w:t xml:space="preserve"> </w:t>
      </w:r>
      <w:r>
        <w:rPr>
          <w:spacing w:val="-2"/>
        </w:rPr>
        <w:t>(bottom)</w:t>
      </w:r>
      <w:r>
        <w:rPr>
          <w:spacing w:val="2"/>
        </w:rPr>
        <w:t xml:space="preserve"> </w:t>
      </w:r>
      <w:r>
        <w:rPr>
          <w:spacing w:val="-2"/>
        </w:rPr>
        <w:t>structures.</w:t>
      </w:r>
    </w:p>
    <w:p w14:paraId="2829EE99" w14:textId="77777777" w:rsidR="0096722D" w:rsidRDefault="0096722D">
      <w:pPr>
        <w:pStyle w:val="BodyText"/>
        <w:spacing w:before="215"/>
        <w:ind w:left="0"/>
      </w:pPr>
    </w:p>
    <w:p w14:paraId="6BB33793" w14:textId="04429264" w:rsidR="0096722D" w:rsidRDefault="00BE2784">
      <w:pPr>
        <w:pStyle w:val="BodyText"/>
        <w:tabs>
          <w:tab w:val="left" w:pos="818"/>
        </w:tabs>
        <w:spacing w:before="0"/>
      </w:pPr>
      <w:r>
        <w:rPr>
          <w:rFonts w:ascii="Arial"/>
          <w:sz w:val="10"/>
        </w:rPr>
        <w:tab/>
      </w:r>
      <w:r>
        <w:rPr>
          <w:spacing w:val="-2"/>
        </w:rPr>
        <w:t>Moving</w:t>
      </w:r>
      <w:r>
        <w:rPr>
          <w:spacing w:val="10"/>
        </w:rPr>
        <w:t xml:space="preserve"> </w:t>
      </w:r>
      <w:r>
        <w:rPr>
          <w:spacing w:val="-2"/>
        </w:rPr>
        <w:t>beyond</w:t>
      </w:r>
      <w:r>
        <w:rPr>
          <w:spacing w:val="11"/>
        </w:rPr>
        <w:t xml:space="preserve"> </w:t>
      </w:r>
      <w:r>
        <w:rPr>
          <w:spacing w:val="-2"/>
        </w:rPr>
        <w:t>image-to-image</w:t>
      </w:r>
      <w:r>
        <w:rPr>
          <w:spacing w:val="11"/>
        </w:rPr>
        <w:t xml:space="preserve"> </w:t>
      </w:r>
      <w:r>
        <w:rPr>
          <w:spacing w:val="-2"/>
        </w:rPr>
        <w:t>predictions,</w:t>
      </w:r>
      <w:r>
        <w:rPr>
          <w:spacing w:val="14"/>
        </w:rPr>
        <w:t xml:space="preserve"> </w:t>
      </w:r>
      <w:r>
        <w:rPr>
          <w:spacing w:val="-2"/>
        </w:rPr>
        <w:t>Kim</w:t>
      </w:r>
      <w:r>
        <w:rPr>
          <w:spacing w:val="11"/>
        </w:rPr>
        <w:t xml:space="preserve"> </w:t>
      </w:r>
      <w:r>
        <w:rPr>
          <w:spacing w:val="-2"/>
        </w:rPr>
        <w:t>and</w:t>
      </w:r>
      <w:r>
        <w:rPr>
          <w:spacing w:val="10"/>
        </w:rPr>
        <w:t xml:space="preserve"> </w:t>
      </w:r>
      <w:r>
        <w:rPr>
          <w:spacing w:val="-2"/>
        </w:rPr>
        <w:t>Durlofsky</w:t>
      </w:r>
      <w:r>
        <w:rPr>
          <w:spacing w:val="11"/>
        </w:rPr>
        <w:t xml:space="preserve"> </w:t>
      </w:r>
      <w:r>
        <w:rPr>
          <w:spacing w:val="-2"/>
        </w:rPr>
        <w:t>[</w:t>
      </w:r>
      <w:hyperlink w:anchor="_bookmark72" w:history="1">
        <w:r>
          <w:rPr>
            <w:color w:val="0000FF"/>
            <w:spacing w:val="-2"/>
          </w:rPr>
          <w:t>58</w:t>
        </w:r>
      </w:hyperlink>
      <w:r>
        <w:rPr>
          <w:spacing w:val="-2"/>
        </w:rPr>
        <w:t>]</w:t>
      </w:r>
      <w:r>
        <w:rPr>
          <w:spacing w:val="11"/>
        </w:rPr>
        <w:t xml:space="preserve"> </w:t>
      </w:r>
      <w:r>
        <w:rPr>
          <w:spacing w:val="-2"/>
        </w:rPr>
        <w:t>develop</w:t>
      </w:r>
      <w:r>
        <w:rPr>
          <w:spacing w:val="11"/>
        </w:rPr>
        <w:t xml:space="preserve"> </w:t>
      </w:r>
      <w:r>
        <w:rPr>
          <w:spacing w:val="-2"/>
        </w:rPr>
        <w:t>a</w:t>
      </w:r>
      <w:r>
        <w:rPr>
          <w:spacing w:val="11"/>
        </w:rPr>
        <w:t xml:space="preserve"> </w:t>
      </w:r>
      <w:r>
        <w:rPr>
          <w:spacing w:val="-2"/>
        </w:rPr>
        <w:t>convolutional-</w:t>
      </w:r>
      <w:proofErr w:type="gramStart"/>
      <w:r>
        <w:rPr>
          <w:spacing w:val="-2"/>
        </w:rPr>
        <w:t>recurrent</w:t>
      </w:r>
      <w:proofErr w:type="gramEnd"/>
    </w:p>
    <w:p w14:paraId="5567F3FE" w14:textId="08F6B8AF" w:rsidR="0096722D" w:rsidRDefault="00BE2784">
      <w:pPr>
        <w:pStyle w:val="BodyText"/>
      </w:pPr>
      <w:r>
        <w:rPr>
          <w:spacing w:val="-2"/>
        </w:rPr>
        <w:t>proxy</w:t>
      </w:r>
      <w:r>
        <w:rPr>
          <w:spacing w:val="13"/>
        </w:rPr>
        <w:t xml:space="preserve"> </w:t>
      </w:r>
      <w:r>
        <w:rPr>
          <w:spacing w:val="-2"/>
        </w:rPr>
        <w:t>for</w:t>
      </w:r>
      <w:r>
        <w:rPr>
          <w:spacing w:val="13"/>
        </w:rPr>
        <w:t xml:space="preserve"> </w:t>
      </w:r>
      <w:r>
        <w:rPr>
          <w:spacing w:val="-2"/>
        </w:rPr>
        <w:t>pix2time,</w:t>
      </w:r>
      <w:r>
        <w:rPr>
          <w:spacing w:val="16"/>
        </w:rPr>
        <w:t xml:space="preserve"> </w:t>
      </w:r>
      <w:r>
        <w:rPr>
          <w:spacing w:val="-2"/>
        </w:rPr>
        <w:t>or</w:t>
      </w:r>
      <w:r>
        <w:rPr>
          <w:spacing w:val="12"/>
        </w:rPr>
        <w:t xml:space="preserve"> </w:t>
      </w:r>
      <w:r>
        <w:rPr>
          <w:spacing w:val="-2"/>
        </w:rPr>
        <w:t>image-to-timeseries,</w:t>
      </w:r>
      <w:r>
        <w:rPr>
          <w:spacing w:val="16"/>
        </w:rPr>
        <w:t xml:space="preserve"> </w:t>
      </w:r>
      <w:r>
        <w:rPr>
          <w:spacing w:val="-2"/>
        </w:rPr>
        <w:t>forecasting</w:t>
      </w:r>
      <w:r>
        <w:rPr>
          <w:spacing w:val="13"/>
        </w:rPr>
        <w:t xml:space="preserve"> </w:t>
      </w:r>
      <w:r>
        <w:rPr>
          <w:spacing w:val="-2"/>
        </w:rPr>
        <w:t>and</w:t>
      </w:r>
      <w:r>
        <w:rPr>
          <w:spacing w:val="12"/>
        </w:rPr>
        <w:t xml:space="preserve"> </w:t>
      </w:r>
      <w:r>
        <w:rPr>
          <w:spacing w:val="-2"/>
        </w:rPr>
        <w:t>discuss</w:t>
      </w:r>
      <w:r>
        <w:rPr>
          <w:spacing w:val="13"/>
        </w:rPr>
        <w:t xml:space="preserve"> </w:t>
      </w:r>
      <w:r>
        <w:rPr>
          <w:spacing w:val="-2"/>
        </w:rPr>
        <w:t>its</w:t>
      </w:r>
      <w:r>
        <w:rPr>
          <w:spacing w:val="13"/>
        </w:rPr>
        <w:t xml:space="preserve"> </w:t>
      </w:r>
      <w:r>
        <w:rPr>
          <w:spacing w:val="-2"/>
        </w:rPr>
        <w:t>advantages</w:t>
      </w:r>
      <w:r>
        <w:rPr>
          <w:spacing w:val="13"/>
        </w:rPr>
        <w:t xml:space="preserve"> </w:t>
      </w:r>
      <w:r>
        <w:rPr>
          <w:spacing w:val="-2"/>
        </w:rPr>
        <w:t>for</w:t>
      </w:r>
      <w:r>
        <w:rPr>
          <w:spacing w:val="13"/>
        </w:rPr>
        <w:t xml:space="preserve"> </w:t>
      </w:r>
      <w:r>
        <w:rPr>
          <w:spacing w:val="-2"/>
        </w:rPr>
        <w:t>closed-loop</w:t>
      </w:r>
      <w:r>
        <w:rPr>
          <w:spacing w:val="13"/>
        </w:rPr>
        <w:t xml:space="preserve"> </w:t>
      </w:r>
      <w:proofErr w:type="gramStart"/>
      <w:r>
        <w:rPr>
          <w:spacing w:val="-2"/>
        </w:rPr>
        <w:t>reservoir</w:t>
      </w:r>
      <w:proofErr w:type="gramEnd"/>
    </w:p>
    <w:p w14:paraId="10083F34" w14:textId="7C17C772" w:rsidR="0096722D" w:rsidRDefault="00BE2784">
      <w:pPr>
        <w:pStyle w:val="BodyText"/>
        <w:spacing w:before="172"/>
      </w:pPr>
      <w:r>
        <w:rPr>
          <w:spacing w:val="-2"/>
        </w:rPr>
        <w:t>management</w:t>
      </w:r>
      <w:r>
        <w:rPr>
          <w:spacing w:val="18"/>
        </w:rPr>
        <w:t xml:space="preserve"> </w:t>
      </w:r>
      <w:r>
        <w:rPr>
          <w:spacing w:val="-2"/>
        </w:rPr>
        <w:t>under</w:t>
      </w:r>
      <w:r>
        <w:rPr>
          <w:spacing w:val="18"/>
        </w:rPr>
        <w:t xml:space="preserve"> </w:t>
      </w:r>
      <w:r>
        <w:rPr>
          <w:spacing w:val="-2"/>
        </w:rPr>
        <w:t>geologic</w:t>
      </w:r>
      <w:r>
        <w:rPr>
          <w:spacing w:val="18"/>
        </w:rPr>
        <w:t xml:space="preserve"> </w:t>
      </w:r>
      <w:r>
        <w:rPr>
          <w:spacing w:val="-2"/>
        </w:rPr>
        <w:t>uncertainty.</w:t>
      </w:r>
      <w:r>
        <w:rPr>
          <w:spacing w:val="64"/>
        </w:rPr>
        <w:t xml:space="preserve"> </w:t>
      </w:r>
      <w:r>
        <w:rPr>
          <w:spacing w:val="-2"/>
        </w:rPr>
        <w:t>This</w:t>
      </w:r>
      <w:r>
        <w:rPr>
          <w:spacing w:val="18"/>
        </w:rPr>
        <w:t xml:space="preserve"> </w:t>
      </w:r>
      <w:r>
        <w:rPr>
          <w:spacing w:val="-2"/>
        </w:rPr>
        <w:t>method</w:t>
      </w:r>
      <w:r>
        <w:rPr>
          <w:spacing w:val="18"/>
        </w:rPr>
        <w:t xml:space="preserve"> </w:t>
      </w:r>
      <w:r>
        <w:rPr>
          <w:spacing w:val="-2"/>
        </w:rPr>
        <w:t>moves</w:t>
      </w:r>
      <w:r>
        <w:rPr>
          <w:spacing w:val="19"/>
        </w:rPr>
        <w:t xml:space="preserve"> </w:t>
      </w:r>
      <w:r>
        <w:rPr>
          <w:spacing w:val="-2"/>
        </w:rPr>
        <w:t>beyond</w:t>
      </w:r>
      <w:r>
        <w:rPr>
          <w:spacing w:val="18"/>
        </w:rPr>
        <w:t xml:space="preserve"> </w:t>
      </w:r>
      <w:r>
        <w:rPr>
          <w:spacing w:val="-2"/>
        </w:rPr>
        <w:t>the</w:t>
      </w:r>
      <w:r>
        <w:rPr>
          <w:spacing w:val="18"/>
        </w:rPr>
        <w:t xml:space="preserve"> </w:t>
      </w:r>
      <w:r>
        <w:rPr>
          <w:spacing w:val="-2"/>
        </w:rPr>
        <w:t>image-to-image</w:t>
      </w:r>
      <w:r>
        <w:rPr>
          <w:spacing w:val="18"/>
        </w:rPr>
        <w:t xml:space="preserve"> </w:t>
      </w:r>
      <w:r>
        <w:rPr>
          <w:spacing w:val="-2"/>
        </w:rPr>
        <w:t>forecasting</w:t>
      </w:r>
      <w:r>
        <w:rPr>
          <w:spacing w:val="18"/>
        </w:rPr>
        <w:t xml:space="preserve"> </w:t>
      </w:r>
      <w:r>
        <w:rPr>
          <w:spacing w:val="-5"/>
        </w:rPr>
        <w:t>and</w:t>
      </w:r>
    </w:p>
    <w:p w14:paraId="276D5EE5" w14:textId="374B5142" w:rsidR="0096722D" w:rsidRDefault="00BE2784">
      <w:pPr>
        <w:pStyle w:val="BodyText"/>
      </w:pPr>
      <w:r>
        <w:rPr>
          <w:spacing w:val="-2"/>
        </w:rPr>
        <w:t>exploits</w:t>
      </w:r>
      <w:r>
        <w:rPr>
          <w:spacing w:val="-6"/>
        </w:rPr>
        <w:t xml:space="preserve"> </w:t>
      </w:r>
      <w:r>
        <w:rPr>
          <w:spacing w:val="-2"/>
        </w:rPr>
        <w:t>a</w:t>
      </w:r>
      <w:r>
        <w:rPr>
          <w:spacing w:val="-8"/>
        </w:rPr>
        <w:t xml:space="preserve"> </w:t>
      </w:r>
      <w:r>
        <w:rPr>
          <w:spacing w:val="-2"/>
        </w:rPr>
        <w:t>spatiotemporal</w:t>
      </w:r>
      <w:r>
        <w:rPr>
          <w:spacing w:val="-7"/>
        </w:rPr>
        <w:t xml:space="preserve"> </w:t>
      </w:r>
      <w:r>
        <w:rPr>
          <w:spacing w:val="-2"/>
        </w:rPr>
        <w:t>latent</w:t>
      </w:r>
      <w:r>
        <w:rPr>
          <w:spacing w:val="-8"/>
        </w:rPr>
        <w:t xml:space="preserve"> </w:t>
      </w:r>
      <w:r>
        <w:rPr>
          <w:spacing w:val="-2"/>
        </w:rPr>
        <w:t>space</w:t>
      </w:r>
      <w:r>
        <w:rPr>
          <w:spacing w:val="-7"/>
        </w:rPr>
        <w:t xml:space="preserve"> </w:t>
      </w:r>
      <w:r>
        <w:rPr>
          <w:spacing w:val="-2"/>
        </w:rPr>
        <w:t>in</w:t>
      </w:r>
      <w:r>
        <w:rPr>
          <w:spacing w:val="-8"/>
        </w:rPr>
        <w:t xml:space="preserve"> </w:t>
      </w:r>
      <w:r>
        <w:rPr>
          <w:spacing w:val="-2"/>
        </w:rPr>
        <w:t>an</w:t>
      </w:r>
      <w:r>
        <w:rPr>
          <w:spacing w:val="-7"/>
        </w:rPr>
        <w:t xml:space="preserve"> </w:t>
      </w:r>
      <w:r>
        <w:rPr>
          <w:spacing w:val="-2"/>
        </w:rPr>
        <w:t>encoder-recurrent</w:t>
      </w:r>
      <w:r>
        <w:rPr>
          <w:spacing w:val="-8"/>
        </w:rPr>
        <w:t xml:space="preserve"> </w:t>
      </w:r>
      <w:r>
        <w:rPr>
          <w:spacing w:val="-2"/>
        </w:rPr>
        <w:t>neural</w:t>
      </w:r>
      <w:r>
        <w:rPr>
          <w:spacing w:val="-7"/>
        </w:rPr>
        <w:t xml:space="preserve"> </w:t>
      </w:r>
      <w:r>
        <w:rPr>
          <w:spacing w:val="-2"/>
        </w:rPr>
        <w:t>network</w:t>
      </w:r>
      <w:r>
        <w:rPr>
          <w:spacing w:val="-8"/>
        </w:rPr>
        <w:t xml:space="preserve"> </w:t>
      </w:r>
      <w:r>
        <w:rPr>
          <w:spacing w:val="-2"/>
        </w:rPr>
        <w:t>architecture</w:t>
      </w:r>
      <w:r>
        <w:rPr>
          <w:spacing w:val="-7"/>
        </w:rPr>
        <w:t xml:space="preserve"> </w:t>
      </w:r>
      <w:r>
        <w:rPr>
          <w:spacing w:val="-2"/>
        </w:rPr>
        <w:t>to</w:t>
      </w:r>
      <w:r>
        <w:rPr>
          <w:spacing w:val="-8"/>
        </w:rPr>
        <w:t xml:space="preserve"> </w:t>
      </w:r>
      <w:r>
        <w:rPr>
          <w:spacing w:val="-2"/>
        </w:rPr>
        <w:t>obtain</w:t>
      </w:r>
      <w:r>
        <w:rPr>
          <w:spacing w:val="-7"/>
        </w:rPr>
        <w:t xml:space="preserve"> </w:t>
      </w:r>
      <w:commentRangeStart w:id="77"/>
      <w:r>
        <w:rPr>
          <w:spacing w:val="-2"/>
        </w:rPr>
        <w:t>well</w:t>
      </w:r>
      <w:r>
        <w:rPr>
          <w:spacing w:val="-8"/>
        </w:rPr>
        <w:t xml:space="preserve"> </w:t>
      </w:r>
      <w:proofErr w:type="gramStart"/>
      <w:r>
        <w:rPr>
          <w:spacing w:val="-4"/>
        </w:rPr>
        <w:t>flow</w:t>
      </w:r>
      <w:proofErr w:type="gramEnd"/>
    </w:p>
    <w:p w14:paraId="29DE4917" w14:textId="5F7919BB" w:rsidR="0096722D" w:rsidRDefault="00BE2784">
      <w:pPr>
        <w:pStyle w:val="BodyText"/>
      </w:pPr>
      <w:r>
        <w:t>rates</w:t>
      </w:r>
      <w:r>
        <w:rPr>
          <w:spacing w:val="-7"/>
        </w:rPr>
        <w:t xml:space="preserve"> </w:t>
      </w:r>
      <w:r>
        <w:t>and</w:t>
      </w:r>
      <w:r>
        <w:rPr>
          <w:spacing w:val="-7"/>
        </w:rPr>
        <w:t xml:space="preserve"> </w:t>
      </w:r>
      <w:r>
        <w:t>pressures</w:t>
      </w:r>
      <w:r>
        <w:rPr>
          <w:spacing w:val="-6"/>
        </w:rPr>
        <w:t xml:space="preserve"> </w:t>
      </w:r>
      <w:r>
        <w:t>over</w:t>
      </w:r>
      <w:r>
        <w:rPr>
          <w:spacing w:val="-6"/>
        </w:rPr>
        <w:t xml:space="preserve"> </w:t>
      </w:r>
      <w:r>
        <w:t>time</w:t>
      </w:r>
      <w:r>
        <w:rPr>
          <w:spacing w:val="-7"/>
        </w:rPr>
        <w:t xml:space="preserve"> </w:t>
      </w:r>
      <w:r>
        <w:t>from</w:t>
      </w:r>
      <w:r>
        <w:rPr>
          <w:spacing w:val="-7"/>
        </w:rPr>
        <w:t xml:space="preserve"> </w:t>
      </w:r>
      <w:r>
        <w:t>a</w:t>
      </w:r>
      <w:r>
        <w:rPr>
          <w:spacing w:val="-7"/>
        </w:rPr>
        <w:t xml:space="preserve"> </w:t>
      </w:r>
      <w:r>
        <w:t>static</w:t>
      </w:r>
      <w:r>
        <w:rPr>
          <w:spacing w:val="-6"/>
        </w:rPr>
        <w:t xml:space="preserve"> </w:t>
      </w:r>
      <w:r>
        <w:t>geologic</w:t>
      </w:r>
      <w:r>
        <w:rPr>
          <w:spacing w:val="-7"/>
        </w:rPr>
        <w:t xml:space="preserve"> </w:t>
      </w:r>
      <w:r>
        <w:t>realization</w:t>
      </w:r>
      <w:commentRangeEnd w:id="77"/>
      <w:r w:rsidR="00CD3F2E">
        <w:rPr>
          <w:rStyle w:val="CommentReference"/>
        </w:rPr>
        <w:commentReference w:id="77"/>
      </w:r>
      <w:r>
        <w:t>.</w:t>
      </w:r>
      <w:r>
        <w:rPr>
          <w:spacing w:val="9"/>
        </w:rPr>
        <w:t xml:space="preserve"> </w:t>
      </w:r>
      <w:r>
        <w:t>The</w:t>
      </w:r>
      <w:r>
        <w:rPr>
          <w:spacing w:val="-6"/>
        </w:rPr>
        <w:t xml:space="preserve"> </w:t>
      </w:r>
      <w:r>
        <w:t>image-to-series</w:t>
      </w:r>
      <w:r>
        <w:rPr>
          <w:spacing w:val="-7"/>
        </w:rPr>
        <w:t xml:space="preserve"> </w:t>
      </w:r>
      <w:r>
        <w:t>formulation</w:t>
      </w:r>
      <w:r>
        <w:rPr>
          <w:spacing w:val="-6"/>
        </w:rPr>
        <w:t xml:space="preserve"> </w:t>
      </w:r>
      <w:r>
        <w:t>can</w:t>
      </w:r>
      <w:r>
        <w:rPr>
          <w:spacing w:val="-7"/>
        </w:rPr>
        <w:t xml:space="preserve"> </w:t>
      </w:r>
      <w:r>
        <w:t>still</w:t>
      </w:r>
      <w:r>
        <w:rPr>
          <w:spacing w:val="-7"/>
        </w:rPr>
        <w:t xml:space="preserve"> </w:t>
      </w:r>
      <w:proofErr w:type="gramStart"/>
      <w:r>
        <w:rPr>
          <w:spacing w:val="-5"/>
        </w:rPr>
        <w:t>be</w:t>
      </w:r>
      <w:proofErr w:type="gramEnd"/>
    </w:p>
    <w:p w14:paraId="4FA6BF49" w14:textId="43DD0316" w:rsidR="0096722D" w:rsidRDefault="00BE2784">
      <w:pPr>
        <w:pStyle w:val="BodyText"/>
        <w:spacing w:before="172"/>
      </w:pPr>
      <w:r>
        <w:rPr>
          <w:spacing w:val="-2"/>
        </w:rPr>
        <w:t>an</w:t>
      </w:r>
      <w:r>
        <w:rPr>
          <w:spacing w:val="-8"/>
        </w:rPr>
        <w:t xml:space="preserve"> </w:t>
      </w:r>
      <w:r>
        <w:rPr>
          <w:spacing w:val="-2"/>
        </w:rPr>
        <w:t>even-</w:t>
      </w:r>
      <w:r>
        <w:rPr>
          <w:spacing w:val="-8"/>
        </w:rPr>
        <w:t xml:space="preserve"> </w:t>
      </w:r>
      <w:r>
        <w:rPr>
          <w:spacing w:val="-2"/>
        </w:rPr>
        <w:t>or</w:t>
      </w:r>
      <w:r>
        <w:rPr>
          <w:spacing w:val="-8"/>
        </w:rPr>
        <w:t xml:space="preserve"> </w:t>
      </w:r>
      <w:r>
        <w:rPr>
          <w:spacing w:val="-2"/>
        </w:rPr>
        <w:t>over-determined</w:t>
      </w:r>
      <w:r>
        <w:rPr>
          <w:spacing w:val="-8"/>
        </w:rPr>
        <w:t xml:space="preserve"> </w:t>
      </w:r>
      <w:r>
        <w:rPr>
          <w:spacing w:val="-2"/>
        </w:rPr>
        <w:t>estimation</w:t>
      </w:r>
      <w:r>
        <w:rPr>
          <w:spacing w:val="-8"/>
        </w:rPr>
        <w:t xml:space="preserve"> </w:t>
      </w:r>
      <w:r>
        <w:rPr>
          <w:spacing w:val="-2"/>
        </w:rPr>
        <w:t>problem,</w:t>
      </w:r>
      <w:r>
        <w:rPr>
          <w:spacing w:val="-6"/>
        </w:rPr>
        <w:t xml:space="preserve"> </w:t>
      </w:r>
      <w:r>
        <w:rPr>
          <w:spacing w:val="-2"/>
        </w:rPr>
        <w:t>where</w:t>
      </w:r>
      <w:r>
        <w:rPr>
          <w:spacing w:val="-8"/>
        </w:rPr>
        <w:t xml:space="preserve"> </w:t>
      </w:r>
      <w:r>
        <w:rPr>
          <w:spacing w:val="-2"/>
        </w:rPr>
        <w:t>we</w:t>
      </w:r>
      <w:r>
        <w:rPr>
          <w:spacing w:val="-8"/>
        </w:rPr>
        <w:t xml:space="preserve"> </w:t>
      </w:r>
      <w:r>
        <w:rPr>
          <w:spacing w:val="-2"/>
        </w:rPr>
        <w:t>have</w:t>
      </w:r>
      <w:r>
        <w:rPr>
          <w:spacing w:val="-8"/>
        </w:rPr>
        <w:t xml:space="preserve"> </w:t>
      </w:r>
      <w:r>
        <w:rPr>
          <w:spacing w:val="-2"/>
        </w:rPr>
        <w:t>equal</w:t>
      </w:r>
      <w:r>
        <w:rPr>
          <w:spacing w:val="-8"/>
        </w:rPr>
        <w:t xml:space="preserve"> </w:t>
      </w:r>
      <w:r>
        <w:rPr>
          <w:spacing w:val="-2"/>
        </w:rPr>
        <w:t>or</w:t>
      </w:r>
      <w:r>
        <w:rPr>
          <w:spacing w:val="-8"/>
        </w:rPr>
        <w:t xml:space="preserve"> </w:t>
      </w:r>
      <w:r>
        <w:rPr>
          <w:spacing w:val="-2"/>
        </w:rPr>
        <w:t>more</w:t>
      </w:r>
      <w:r>
        <w:rPr>
          <w:spacing w:val="-8"/>
        </w:rPr>
        <w:t xml:space="preserve"> </w:t>
      </w:r>
      <w:r>
        <w:rPr>
          <w:spacing w:val="-2"/>
        </w:rPr>
        <w:t>inputs</w:t>
      </w:r>
      <w:r>
        <w:rPr>
          <w:spacing w:val="-8"/>
        </w:rPr>
        <w:t xml:space="preserve"> </w:t>
      </w:r>
      <w:r>
        <w:rPr>
          <w:spacing w:val="-2"/>
        </w:rPr>
        <w:t>than</w:t>
      </w:r>
      <w:r>
        <w:rPr>
          <w:spacing w:val="-8"/>
        </w:rPr>
        <w:t xml:space="preserve"> </w:t>
      </w:r>
      <w:r>
        <w:rPr>
          <w:spacing w:val="-2"/>
        </w:rPr>
        <w:t>outputs,</w:t>
      </w:r>
      <w:r>
        <w:rPr>
          <w:spacing w:val="-6"/>
        </w:rPr>
        <w:t xml:space="preserve"> </w:t>
      </w:r>
      <w:r>
        <w:rPr>
          <w:spacing w:val="-2"/>
        </w:rPr>
        <w:t>as</w:t>
      </w:r>
      <w:r>
        <w:rPr>
          <w:spacing w:val="-8"/>
        </w:rPr>
        <w:t xml:space="preserve"> </w:t>
      </w:r>
      <w:proofErr w:type="gramStart"/>
      <w:r>
        <w:rPr>
          <w:spacing w:val="-2"/>
        </w:rPr>
        <w:t>shown</w:t>
      </w:r>
      <w:proofErr w:type="gramEnd"/>
    </w:p>
    <w:p w14:paraId="4B053BBF" w14:textId="10CC28E7" w:rsidR="0096722D" w:rsidRDefault="00BE2784">
      <w:pPr>
        <w:pStyle w:val="BodyText"/>
      </w:pPr>
      <w:r>
        <w:rPr>
          <w:spacing w:val="-2"/>
        </w:rPr>
        <w:t>in</w:t>
      </w:r>
      <w:r>
        <w:rPr>
          <w:spacing w:val="-8"/>
        </w:rPr>
        <w:t xml:space="preserve"> </w:t>
      </w:r>
      <w:r>
        <w:rPr>
          <w:spacing w:val="-2"/>
        </w:rPr>
        <w:t>Figure</w:t>
      </w:r>
      <w:r>
        <w:rPr>
          <w:spacing w:val="-8"/>
        </w:rPr>
        <w:t xml:space="preserve"> </w:t>
      </w:r>
      <w:hyperlink w:anchor="_bookmark2" w:history="1">
        <w:r>
          <w:rPr>
            <w:color w:val="0000FF"/>
            <w:spacing w:val="-2"/>
          </w:rPr>
          <w:t>3</w:t>
        </w:r>
      </w:hyperlink>
      <w:r>
        <w:rPr>
          <w:spacing w:val="-2"/>
        </w:rPr>
        <w:t>.</w:t>
      </w:r>
      <w:r>
        <w:rPr>
          <w:spacing w:val="16"/>
        </w:rPr>
        <w:t xml:space="preserve"> </w:t>
      </w:r>
      <w:r>
        <w:rPr>
          <w:spacing w:val="-2"/>
        </w:rPr>
        <w:t>Furthermore,</w:t>
      </w:r>
      <w:r>
        <w:rPr>
          <w:spacing w:val="-6"/>
        </w:rPr>
        <w:t xml:space="preserve"> </w:t>
      </w:r>
      <w:r>
        <w:rPr>
          <w:spacing w:val="-2"/>
        </w:rPr>
        <w:t>Tang</w:t>
      </w:r>
      <w:r>
        <w:rPr>
          <w:spacing w:val="-8"/>
        </w:rPr>
        <w:t xml:space="preserve"> </w:t>
      </w:r>
      <w:r>
        <w:rPr>
          <w:spacing w:val="-2"/>
        </w:rPr>
        <w:t>et</w:t>
      </w:r>
      <w:r>
        <w:rPr>
          <w:spacing w:val="-8"/>
        </w:rPr>
        <w:t xml:space="preserve"> </w:t>
      </w:r>
      <w:r>
        <w:rPr>
          <w:spacing w:val="-2"/>
        </w:rPr>
        <w:t>al.</w:t>
      </w:r>
      <w:r>
        <w:rPr>
          <w:spacing w:val="-8"/>
        </w:rPr>
        <w:t xml:space="preserve"> </w:t>
      </w:r>
      <w:r>
        <w:rPr>
          <w:spacing w:val="-2"/>
        </w:rPr>
        <w:t>[</w:t>
      </w:r>
      <w:hyperlink w:anchor="_bookmark73" w:history="1">
        <w:r>
          <w:rPr>
            <w:color w:val="0000FF"/>
            <w:spacing w:val="-2"/>
          </w:rPr>
          <w:t>59</w:t>
        </w:r>
      </w:hyperlink>
      <w:r>
        <w:rPr>
          <w:spacing w:val="-2"/>
        </w:rPr>
        <w:t>,</w:t>
      </w:r>
      <w:r>
        <w:rPr>
          <w:spacing w:val="-8"/>
        </w:rPr>
        <w:t xml:space="preserve"> </w:t>
      </w:r>
      <w:hyperlink w:anchor="_bookmark74" w:history="1">
        <w:r>
          <w:rPr>
            <w:color w:val="0000FF"/>
            <w:spacing w:val="-2"/>
          </w:rPr>
          <w:t>60</w:t>
        </w:r>
      </w:hyperlink>
      <w:r>
        <w:rPr>
          <w:spacing w:val="-2"/>
        </w:rPr>
        <w:t>]</w:t>
      </w:r>
      <w:r>
        <w:rPr>
          <w:spacing w:val="-7"/>
        </w:rPr>
        <w:t xml:space="preserve"> </w:t>
      </w:r>
      <w:r>
        <w:rPr>
          <w:spacing w:val="-2"/>
        </w:rPr>
        <w:t>and</w:t>
      </w:r>
      <w:r>
        <w:rPr>
          <w:spacing w:val="-8"/>
        </w:rPr>
        <w:t xml:space="preserve"> </w:t>
      </w:r>
      <w:r>
        <w:rPr>
          <w:spacing w:val="-2"/>
        </w:rPr>
        <w:t>Jiang</w:t>
      </w:r>
      <w:r>
        <w:rPr>
          <w:spacing w:val="-8"/>
        </w:rPr>
        <w:t xml:space="preserve"> </w:t>
      </w:r>
      <w:r>
        <w:rPr>
          <w:spacing w:val="-2"/>
        </w:rPr>
        <w:t>and</w:t>
      </w:r>
      <w:r>
        <w:rPr>
          <w:spacing w:val="-9"/>
        </w:rPr>
        <w:t xml:space="preserve"> </w:t>
      </w:r>
      <w:r>
        <w:rPr>
          <w:spacing w:val="-2"/>
        </w:rPr>
        <w:t>Durlofsky</w:t>
      </w:r>
      <w:r>
        <w:rPr>
          <w:spacing w:val="-7"/>
        </w:rPr>
        <w:t xml:space="preserve"> </w:t>
      </w:r>
      <w:r>
        <w:rPr>
          <w:spacing w:val="-2"/>
        </w:rPr>
        <w:t>[</w:t>
      </w:r>
      <w:hyperlink w:anchor="_bookmark37" w:history="1">
        <w:r>
          <w:rPr>
            <w:color w:val="0000FF"/>
            <w:spacing w:val="-2"/>
          </w:rPr>
          <w:t>17</w:t>
        </w:r>
      </w:hyperlink>
      <w:r>
        <w:rPr>
          <w:spacing w:val="-2"/>
        </w:rPr>
        <w:t>]</w:t>
      </w:r>
      <w:r>
        <w:rPr>
          <w:spacing w:val="-8"/>
        </w:rPr>
        <w:t xml:space="preserve"> </w:t>
      </w:r>
      <w:r>
        <w:rPr>
          <w:spacing w:val="-2"/>
        </w:rPr>
        <w:t>develop</w:t>
      </w:r>
      <w:r>
        <w:rPr>
          <w:spacing w:val="-7"/>
        </w:rPr>
        <w:t xml:space="preserve"> </w:t>
      </w:r>
      <w:r>
        <w:rPr>
          <w:spacing w:val="-2"/>
        </w:rPr>
        <w:t>a</w:t>
      </w:r>
      <w:r>
        <w:rPr>
          <w:spacing w:val="-9"/>
        </w:rPr>
        <w:t xml:space="preserve"> </w:t>
      </w:r>
      <w:r>
        <w:rPr>
          <w:spacing w:val="-2"/>
        </w:rPr>
        <w:t>recurrent</w:t>
      </w:r>
      <w:r>
        <w:rPr>
          <w:spacing w:val="-7"/>
        </w:rPr>
        <w:t xml:space="preserve"> </w:t>
      </w:r>
      <w:r>
        <w:rPr>
          <w:spacing w:val="-2"/>
        </w:rPr>
        <w:t>residual</w:t>
      </w:r>
      <w:r>
        <w:rPr>
          <w:spacing w:val="-8"/>
        </w:rPr>
        <w:t xml:space="preserve"> </w:t>
      </w:r>
      <w:r>
        <w:rPr>
          <w:spacing w:val="-2"/>
        </w:rPr>
        <w:t>U-</w:t>
      </w:r>
      <w:r>
        <w:rPr>
          <w:spacing w:val="-5"/>
        </w:rPr>
        <w:t>net</w:t>
      </w:r>
    </w:p>
    <w:p w14:paraId="22D1DB44" w14:textId="0349EB75" w:rsidR="0096722D" w:rsidRDefault="00BE2784">
      <w:pPr>
        <w:pStyle w:val="BodyText"/>
      </w:pPr>
      <w:r>
        <w:t>(R-U-net)</w:t>
      </w:r>
      <w:r>
        <w:rPr>
          <w:spacing w:val="4"/>
        </w:rPr>
        <w:t xml:space="preserve"> </w:t>
      </w:r>
      <w:r>
        <w:t>proxy</w:t>
      </w:r>
      <w:r>
        <w:rPr>
          <w:spacing w:val="5"/>
        </w:rPr>
        <w:t xml:space="preserve"> </w:t>
      </w:r>
      <w:r>
        <w:t>for</w:t>
      </w:r>
      <w:r>
        <w:rPr>
          <w:spacing w:val="4"/>
        </w:rPr>
        <w:t xml:space="preserve"> </w:t>
      </w:r>
      <w:r>
        <w:t>the</w:t>
      </w:r>
      <w:r>
        <w:rPr>
          <w:spacing w:val="5"/>
        </w:rPr>
        <w:t xml:space="preserve"> </w:t>
      </w:r>
      <w:r>
        <w:t>prediction</w:t>
      </w:r>
      <w:r>
        <w:rPr>
          <w:spacing w:val="4"/>
        </w:rPr>
        <w:t xml:space="preserve"> </w:t>
      </w:r>
      <w:r>
        <w:t>of</w:t>
      </w:r>
      <w:r>
        <w:rPr>
          <w:spacing w:val="5"/>
        </w:rPr>
        <w:t xml:space="preserve"> </w:t>
      </w:r>
      <w:r>
        <w:t>dynamic</w:t>
      </w:r>
      <w:r>
        <w:rPr>
          <w:spacing w:val="4"/>
        </w:rPr>
        <w:t xml:space="preserve"> </w:t>
      </w:r>
      <w:r>
        <w:t>pressure-</w:t>
      </w:r>
      <w:r>
        <w:rPr>
          <w:spacing w:val="5"/>
        </w:rPr>
        <w:t xml:space="preserve"> </w:t>
      </w:r>
      <w:r>
        <w:t>and</w:t>
      </w:r>
      <w:r>
        <w:rPr>
          <w:spacing w:val="4"/>
        </w:rPr>
        <w:t xml:space="preserve"> </w:t>
      </w:r>
      <w:r>
        <w:t>saturation-over-time</w:t>
      </w:r>
      <w:r>
        <w:rPr>
          <w:spacing w:val="5"/>
        </w:rPr>
        <w:t xml:space="preserve"> </w:t>
      </w:r>
      <w:r>
        <w:t>from</w:t>
      </w:r>
      <w:r>
        <w:rPr>
          <w:spacing w:val="4"/>
        </w:rPr>
        <w:t xml:space="preserve"> </w:t>
      </w:r>
      <w:r>
        <w:t>uncertain</w:t>
      </w:r>
      <w:r>
        <w:rPr>
          <w:spacing w:val="5"/>
        </w:rPr>
        <w:t xml:space="preserve"> </w:t>
      </w:r>
      <w:r>
        <w:rPr>
          <w:spacing w:val="-2"/>
        </w:rPr>
        <w:t>geologic</w:t>
      </w:r>
    </w:p>
    <w:p w14:paraId="67D5811D" w14:textId="45DA8A32" w:rsidR="0096722D" w:rsidRDefault="00BE2784">
      <w:pPr>
        <w:pStyle w:val="BodyText"/>
        <w:spacing w:before="172"/>
      </w:pPr>
      <w:r>
        <w:rPr>
          <w:spacing w:val="-2"/>
        </w:rPr>
        <w:t>realizations</w:t>
      </w:r>
      <w:r>
        <w:rPr>
          <w:spacing w:val="-10"/>
        </w:rPr>
        <w:t xml:space="preserve"> </w:t>
      </w:r>
      <w:r>
        <w:rPr>
          <w:spacing w:val="-2"/>
        </w:rPr>
        <w:t>using</w:t>
      </w:r>
      <w:r>
        <w:rPr>
          <w:spacing w:val="-10"/>
        </w:rPr>
        <w:t xml:space="preserve"> </w:t>
      </w:r>
      <w:r>
        <w:rPr>
          <w:spacing w:val="-2"/>
        </w:rPr>
        <w:t>an</w:t>
      </w:r>
      <w:r>
        <w:rPr>
          <w:spacing w:val="-10"/>
        </w:rPr>
        <w:t xml:space="preserve"> </w:t>
      </w:r>
      <w:r>
        <w:rPr>
          <w:spacing w:val="-2"/>
        </w:rPr>
        <w:t>encoder-recurrent-decoder</w:t>
      </w:r>
      <w:r>
        <w:rPr>
          <w:spacing w:val="-10"/>
        </w:rPr>
        <w:t xml:space="preserve"> </w:t>
      </w:r>
      <w:r>
        <w:rPr>
          <w:spacing w:val="-2"/>
        </w:rPr>
        <w:t>architecture.</w:t>
      </w:r>
      <w:r>
        <w:rPr>
          <w:spacing w:val="14"/>
        </w:rPr>
        <w:t xml:space="preserve"> </w:t>
      </w:r>
      <w:r>
        <w:rPr>
          <w:spacing w:val="-2"/>
        </w:rPr>
        <w:t>These</w:t>
      </w:r>
      <w:r>
        <w:rPr>
          <w:spacing w:val="-10"/>
        </w:rPr>
        <w:t xml:space="preserve"> </w:t>
      </w:r>
      <w:r>
        <w:rPr>
          <w:spacing w:val="-2"/>
        </w:rPr>
        <w:t>methods</w:t>
      </w:r>
      <w:r>
        <w:rPr>
          <w:spacing w:val="-10"/>
        </w:rPr>
        <w:t xml:space="preserve"> </w:t>
      </w:r>
      <w:r>
        <w:rPr>
          <w:spacing w:val="-2"/>
        </w:rPr>
        <w:t>aim</w:t>
      </w:r>
      <w:r>
        <w:rPr>
          <w:spacing w:val="-10"/>
        </w:rPr>
        <w:t xml:space="preserve"> </w:t>
      </w:r>
      <w:r>
        <w:rPr>
          <w:spacing w:val="-2"/>
        </w:rPr>
        <w:t>to</w:t>
      </w:r>
      <w:r>
        <w:rPr>
          <w:spacing w:val="-10"/>
        </w:rPr>
        <w:t xml:space="preserve"> </w:t>
      </w:r>
      <w:r>
        <w:rPr>
          <w:spacing w:val="-2"/>
        </w:rPr>
        <w:t>obtain</w:t>
      </w:r>
      <w:r>
        <w:rPr>
          <w:spacing w:val="-10"/>
        </w:rPr>
        <w:t xml:space="preserve"> </w:t>
      </w:r>
      <w:r>
        <w:rPr>
          <w:spacing w:val="-2"/>
        </w:rPr>
        <w:t>dynamic</w:t>
      </w:r>
      <w:r>
        <w:rPr>
          <w:spacing w:val="-10"/>
        </w:rPr>
        <w:t xml:space="preserve"> </w:t>
      </w:r>
      <w:proofErr w:type="gramStart"/>
      <w:r>
        <w:rPr>
          <w:spacing w:val="-2"/>
        </w:rPr>
        <w:t>response</w:t>
      </w:r>
      <w:proofErr w:type="gramEnd"/>
    </w:p>
    <w:p w14:paraId="04C72555" w14:textId="011D689F" w:rsidR="0096722D" w:rsidRDefault="00BE2784">
      <w:pPr>
        <w:pStyle w:val="BodyText"/>
      </w:pPr>
      <w:r>
        <w:rPr>
          <w:spacing w:val="-2"/>
        </w:rPr>
        <w:t>states</w:t>
      </w:r>
      <w:r>
        <w:rPr>
          <w:spacing w:val="-10"/>
        </w:rPr>
        <w:t xml:space="preserve"> </w:t>
      </w:r>
      <w:r>
        <w:rPr>
          <w:spacing w:val="-2"/>
        </w:rPr>
        <w:t>over</w:t>
      </w:r>
      <w:r>
        <w:rPr>
          <w:spacing w:val="-10"/>
        </w:rPr>
        <w:t xml:space="preserve"> </w:t>
      </w:r>
      <w:r>
        <w:rPr>
          <w:spacing w:val="-2"/>
        </w:rPr>
        <w:t>time</w:t>
      </w:r>
      <w:r>
        <w:rPr>
          <w:spacing w:val="-10"/>
        </w:rPr>
        <w:t xml:space="preserve"> </w:t>
      </w:r>
      <w:r>
        <w:rPr>
          <w:spacing w:val="-2"/>
        </w:rPr>
        <w:t>from</w:t>
      </w:r>
      <w:r>
        <w:rPr>
          <w:spacing w:val="-10"/>
        </w:rPr>
        <w:t xml:space="preserve"> </w:t>
      </w:r>
      <w:r>
        <w:rPr>
          <w:spacing w:val="-2"/>
        </w:rPr>
        <w:t>a</w:t>
      </w:r>
      <w:r>
        <w:rPr>
          <w:spacing w:val="-9"/>
        </w:rPr>
        <w:t xml:space="preserve"> </w:t>
      </w:r>
      <w:r>
        <w:rPr>
          <w:spacing w:val="-2"/>
        </w:rPr>
        <w:t>single</w:t>
      </w:r>
      <w:r>
        <w:rPr>
          <w:spacing w:val="-10"/>
        </w:rPr>
        <w:t xml:space="preserve"> </w:t>
      </w:r>
      <w:r>
        <w:rPr>
          <w:spacing w:val="-2"/>
        </w:rPr>
        <w:t>static</w:t>
      </w:r>
      <w:r>
        <w:rPr>
          <w:spacing w:val="-10"/>
        </w:rPr>
        <w:t xml:space="preserve"> </w:t>
      </w:r>
      <w:commentRangeStart w:id="78"/>
      <w:r>
        <w:rPr>
          <w:spacing w:val="-2"/>
        </w:rPr>
        <w:t>i</w:t>
      </w:r>
      <w:ins w:id="79" w:author="Pyrcz, Michael" w:date="2023-09-16T09:05:00Z">
        <w:r w:rsidR="00CD3F2E">
          <w:rPr>
            <w:spacing w:val="-2"/>
          </w:rPr>
          <w:t>mage</w:t>
        </w:r>
      </w:ins>
      <w:del w:id="80" w:author="Pyrcz, Michael" w:date="2023-09-16T09:05:00Z">
        <w:r w:rsidDel="00CD3F2E">
          <w:rPr>
            <w:spacing w:val="-2"/>
          </w:rPr>
          <w:delText>nput</w:delText>
        </w:r>
      </w:del>
      <w:commentRangeEnd w:id="78"/>
      <w:r w:rsidR="00CD3F2E">
        <w:rPr>
          <w:rStyle w:val="CommentReference"/>
        </w:rPr>
        <w:commentReference w:id="78"/>
      </w:r>
      <w:r>
        <w:rPr>
          <w:spacing w:val="-2"/>
        </w:rPr>
        <w:t>.</w:t>
      </w:r>
      <w:r>
        <w:rPr>
          <w:spacing w:val="21"/>
        </w:rPr>
        <w:t xml:space="preserve"> </w:t>
      </w:r>
      <w:r>
        <w:rPr>
          <w:spacing w:val="-2"/>
        </w:rPr>
        <w:t>This</w:t>
      </w:r>
      <w:r>
        <w:rPr>
          <w:spacing w:val="-10"/>
        </w:rPr>
        <w:t xml:space="preserve"> </w:t>
      </w:r>
      <w:r>
        <w:rPr>
          <w:spacing w:val="-2"/>
        </w:rPr>
        <w:t>type</w:t>
      </w:r>
      <w:r>
        <w:rPr>
          <w:spacing w:val="-10"/>
        </w:rPr>
        <w:t xml:space="preserve"> </w:t>
      </w:r>
      <w:r>
        <w:rPr>
          <w:spacing w:val="-2"/>
        </w:rPr>
        <w:t>of</w:t>
      </w:r>
      <w:r>
        <w:rPr>
          <w:spacing w:val="-10"/>
        </w:rPr>
        <w:t xml:space="preserve"> </w:t>
      </w:r>
      <w:r>
        <w:rPr>
          <w:spacing w:val="-2"/>
        </w:rPr>
        <w:t>proxy</w:t>
      </w:r>
      <w:r>
        <w:rPr>
          <w:spacing w:val="-10"/>
        </w:rPr>
        <w:t xml:space="preserve"> </w:t>
      </w:r>
      <w:r>
        <w:rPr>
          <w:spacing w:val="-2"/>
        </w:rPr>
        <w:t>model</w:t>
      </w:r>
      <w:r>
        <w:rPr>
          <w:spacing w:val="-10"/>
        </w:rPr>
        <w:t xml:space="preserve"> </w:t>
      </w:r>
      <w:r>
        <w:rPr>
          <w:spacing w:val="-2"/>
        </w:rPr>
        <w:t>is</w:t>
      </w:r>
      <w:r>
        <w:rPr>
          <w:spacing w:val="-10"/>
        </w:rPr>
        <w:t xml:space="preserve"> </w:t>
      </w:r>
      <w:r>
        <w:rPr>
          <w:spacing w:val="-2"/>
        </w:rPr>
        <w:t>formulated</w:t>
      </w:r>
      <w:r>
        <w:rPr>
          <w:spacing w:val="-9"/>
        </w:rPr>
        <w:t xml:space="preserve"> </w:t>
      </w:r>
      <w:r>
        <w:rPr>
          <w:spacing w:val="-2"/>
        </w:rPr>
        <w:t>to</w:t>
      </w:r>
      <w:r>
        <w:rPr>
          <w:spacing w:val="-10"/>
        </w:rPr>
        <w:t xml:space="preserve"> </w:t>
      </w:r>
      <w:r>
        <w:rPr>
          <w:spacing w:val="-2"/>
        </w:rPr>
        <w:t>resolve</w:t>
      </w:r>
      <w:r>
        <w:rPr>
          <w:spacing w:val="-10"/>
        </w:rPr>
        <w:t xml:space="preserve"> </w:t>
      </w:r>
      <w:r>
        <w:rPr>
          <w:spacing w:val="-2"/>
        </w:rPr>
        <w:t>the</w:t>
      </w:r>
      <w:r>
        <w:rPr>
          <w:spacing w:val="-10"/>
        </w:rPr>
        <w:t xml:space="preserve"> </w:t>
      </w:r>
      <w:r>
        <w:rPr>
          <w:spacing w:val="-2"/>
        </w:rPr>
        <w:t>more</w:t>
      </w:r>
      <w:r>
        <w:rPr>
          <w:spacing w:val="-10"/>
        </w:rPr>
        <w:t xml:space="preserve"> </w:t>
      </w:r>
      <w:proofErr w:type="gramStart"/>
      <w:r>
        <w:rPr>
          <w:spacing w:val="-2"/>
        </w:rPr>
        <w:t>complex</w:t>
      </w:r>
      <w:proofErr w:type="gramEnd"/>
    </w:p>
    <w:p w14:paraId="66EFE1A7" w14:textId="1D8BFA72" w:rsidR="0096722D" w:rsidRDefault="00BE2784">
      <w:pPr>
        <w:pStyle w:val="BodyText"/>
      </w:pPr>
      <w:r>
        <w:rPr>
          <w:spacing w:val="-2"/>
        </w:rPr>
        <w:t>under-determined</w:t>
      </w:r>
      <w:r>
        <w:rPr>
          <w:spacing w:val="4"/>
        </w:rPr>
        <w:t xml:space="preserve"> </w:t>
      </w:r>
      <w:r>
        <w:rPr>
          <w:spacing w:val="-2"/>
        </w:rPr>
        <w:t>estimation</w:t>
      </w:r>
      <w:r>
        <w:rPr>
          <w:spacing w:val="3"/>
        </w:rPr>
        <w:t xml:space="preserve"> </w:t>
      </w:r>
      <w:r>
        <w:rPr>
          <w:spacing w:val="-2"/>
        </w:rPr>
        <w:t>problem</w:t>
      </w:r>
      <w:r>
        <w:rPr>
          <w:spacing w:val="4"/>
        </w:rPr>
        <w:t xml:space="preserve"> </w:t>
      </w:r>
      <w:r>
        <w:rPr>
          <w:spacing w:val="-2"/>
        </w:rPr>
        <w:t>(compared</w:t>
      </w:r>
      <w:r>
        <w:rPr>
          <w:spacing w:val="4"/>
        </w:rPr>
        <w:t xml:space="preserve"> </w:t>
      </w:r>
      <w:r>
        <w:rPr>
          <w:spacing w:val="-2"/>
        </w:rPr>
        <w:t>to</w:t>
      </w:r>
      <w:r>
        <w:rPr>
          <w:spacing w:val="3"/>
        </w:rPr>
        <w:t xml:space="preserve"> </w:t>
      </w:r>
      <w:r>
        <w:rPr>
          <w:spacing w:val="-2"/>
        </w:rPr>
        <w:t>even-</w:t>
      </w:r>
      <w:r>
        <w:rPr>
          <w:spacing w:val="4"/>
        </w:rPr>
        <w:t xml:space="preserve"> </w:t>
      </w:r>
      <w:r>
        <w:rPr>
          <w:spacing w:val="-2"/>
        </w:rPr>
        <w:t>or</w:t>
      </w:r>
      <w:r>
        <w:rPr>
          <w:spacing w:val="3"/>
        </w:rPr>
        <w:t xml:space="preserve"> </w:t>
      </w:r>
      <w:r>
        <w:rPr>
          <w:spacing w:val="-2"/>
        </w:rPr>
        <w:t>over-determined),</w:t>
      </w:r>
      <w:r>
        <w:rPr>
          <w:spacing w:val="5"/>
        </w:rPr>
        <w:t xml:space="preserve"> </w:t>
      </w:r>
      <w:r>
        <w:rPr>
          <w:spacing w:val="-2"/>
        </w:rPr>
        <w:t>where</w:t>
      </w:r>
      <w:r>
        <w:rPr>
          <w:spacing w:val="3"/>
        </w:rPr>
        <w:t xml:space="preserve"> </w:t>
      </w:r>
      <w:r>
        <w:rPr>
          <w:spacing w:val="-2"/>
        </w:rPr>
        <w:t>the</w:t>
      </w:r>
      <w:r>
        <w:rPr>
          <w:spacing w:val="3"/>
        </w:rPr>
        <w:t xml:space="preserve"> </w:t>
      </w:r>
      <w:r>
        <w:rPr>
          <w:spacing w:val="-2"/>
        </w:rPr>
        <w:t>number</w:t>
      </w:r>
      <w:r>
        <w:rPr>
          <w:spacing w:val="3"/>
        </w:rPr>
        <w:t xml:space="preserve"> </w:t>
      </w:r>
      <w:r>
        <w:rPr>
          <w:spacing w:val="-2"/>
        </w:rPr>
        <w:t>of</w:t>
      </w:r>
      <w:r>
        <w:rPr>
          <w:spacing w:val="4"/>
        </w:rPr>
        <w:t xml:space="preserve"> </w:t>
      </w:r>
      <w:proofErr w:type="gramStart"/>
      <w:r>
        <w:rPr>
          <w:spacing w:val="-2"/>
        </w:rPr>
        <w:t>input</w:t>
      </w:r>
      <w:proofErr w:type="gramEnd"/>
    </w:p>
    <w:p w14:paraId="1BB0B137" w14:textId="1E13A562" w:rsidR="0096722D" w:rsidRDefault="00BE2784">
      <w:pPr>
        <w:pStyle w:val="BodyText"/>
        <w:spacing w:before="172"/>
      </w:pPr>
      <w:r>
        <w:t>features</w:t>
      </w:r>
      <w:r>
        <w:rPr>
          <w:spacing w:val="16"/>
        </w:rPr>
        <w:t xml:space="preserve"> </w:t>
      </w:r>
      <w:proofErr w:type="gramStart"/>
      <w:r>
        <w:t>is</w:t>
      </w:r>
      <w:proofErr w:type="gramEnd"/>
      <w:r>
        <w:rPr>
          <w:spacing w:val="15"/>
        </w:rPr>
        <w:t xml:space="preserve"> </w:t>
      </w:r>
      <w:r>
        <w:t>a</w:t>
      </w:r>
      <w:r>
        <w:rPr>
          <w:spacing w:val="15"/>
        </w:rPr>
        <w:t xml:space="preserve"> </w:t>
      </w:r>
      <w:r>
        <w:t>fraction</w:t>
      </w:r>
      <w:r>
        <w:rPr>
          <w:spacing w:val="15"/>
        </w:rPr>
        <w:t xml:space="preserve"> </w:t>
      </w:r>
      <w:r>
        <w:t>of</w:t>
      </w:r>
      <w:r>
        <w:rPr>
          <w:spacing w:val="15"/>
        </w:rPr>
        <w:t xml:space="preserve"> </w:t>
      </w:r>
      <w:r>
        <w:t>the</w:t>
      </w:r>
      <w:r>
        <w:rPr>
          <w:spacing w:val="15"/>
        </w:rPr>
        <w:t xml:space="preserve"> </w:t>
      </w:r>
      <w:r>
        <w:t>number</w:t>
      </w:r>
      <w:r>
        <w:rPr>
          <w:spacing w:val="15"/>
        </w:rPr>
        <w:t xml:space="preserve"> </w:t>
      </w:r>
      <w:r>
        <w:t>of</w:t>
      </w:r>
      <w:r>
        <w:rPr>
          <w:spacing w:val="15"/>
        </w:rPr>
        <w:t xml:space="preserve"> </w:t>
      </w:r>
      <w:r>
        <w:t>output</w:t>
      </w:r>
      <w:r>
        <w:rPr>
          <w:spacing w:val="16"/>
        </w:rPr>
        <w:t xml:space="preserve"> </w:t>
      </w:r>
      <w:r>
        <w:t>features.</w:t>
      </w:r>
      <w:r>
        <w:rPr>
          <w:spacing w:val="57"/>
        </w:rPr>
        <w:t xml:space="preserve"> </w:t>
      </w:r>
      <w:r>
        <w:t>However,</w:t>
      </w:r>
      <w:r>
        <w:rPr>
          <w:spacing w:val="18"/>
        </w:rPr>
        <w:t xml:space="preserve"> </w:t>
      </w:r>
      <w:r>
        <w:t>the</w:t>
      </w:r>
      <w:r>
        <w:rPr>
          <w:spacing w:val="15"/>
        </w:rPr>
        <w:t xml:space="preserve"> </w:t>
      </w:r>
      <w:r>
        <w:t>recurrent</w:t>
      </w:r>
      <w:r>
        <w:rPr>
          <w:spacing w:val="16"/>
        </w:rPr>
        <w:t xml:space="preserve"> </w:t>
      </w:r>
      <w:r>
        <w:t>R-U-net</w:t>
      </w:r>
      <w:r>
        <w:rPr>
          <w:spacing w:val="15"/>
        </w:rPr>
        <w:t xml:space="preserve"> </w:t>
      </w:r>
      <w:r>
        <w:t>proxy</w:t>
      </w:r>
      <w:r>
        <w:rPr>
          <w:spacing w:val="15"/>
        </w:rPr>
        <w:t xml:space="preserve"> </w:t>
      </w:r>
      <w:r>
        <w:t>is</w:t>
      </w:r>
      <w:r>
        <w:rPr>
          <w:spacing w:val="15"/>
        </w:rPr>
        <w:t xml:space="preserve"> </w:t>
      </w:r>
      <w:proofErr w:type="gramStart"/>
      <w:r>
        <w:rPr>
          <w:spacing w:val="-2"/>
        </w:rPr>
        <w:t>limited</w:t>
      </w:r>
      <w:proofErr w:type="gramEnd"/>
    </w:p>
    <w:p w14:paraId="648B53E2" w14:textId="72BC5C64" w:rsidR="0096722D" w:rsidRDefault="00BE2784">
      <w:pPr>
        <w:pStyle w:val="BodyText"/>
      </w:pPr>
      <w:r>
        <w:t>by</w:t>
      </w:r>
      <w:r>
        <w:rPr>
          <w:spacing w:val="17"/>
        </w:rPr>
        <w:t xml:space="preserve"> </w:t>
      </w:r>
      <w:r>
        <w:t>the</w:t>
      </w:r>
      <w:r>
        <w:rPr>
          <w:spacing w:val="16"/>
        </w:rPr>
        <w:t xml:space="preserve"> </w:t>
      </w:r>
      <w:r>
        <w:t>fact</w:t>
      </w:r>
      <w:r>
        <w:rPr>
          <w:spacing w:val="16"/>
        </w:rPr>
        <w:t xml:space="preserve"> </w:t>
      </w:r>
      <w:r>
        <w:t>that</w:t>
      </w:r>
      <w:r>
        <w:rPr>
          <w:spacing w:val="16"/>
        </w:rPr>
        <w:t xml:space="preserve"> </w:t>
      </w:r>
      <w:r>
        <w:t>only</w:t>
      </w:r>
      <w:r>
        <w:rPr>
          <w:spacing w:val="16"/>
        </w:rPr>
        <w:t xml:space="preserve"> </w:t>
      </w:r>
      <w:r>
        <w:t>the</w:t>
      </w:r>
      <w:r>
        <w:rPr>
          <w:spacing w:val="17"/>
        </w:rPr>
        <w:t xml:space="preserve"> </w:t>
      </w:r>
      <w:r>
        <w:t>latent</w:t>
      </w:r>
      <w:r>
        <w:rPr>
          <w:spacing w:val="16"/>
        </w:rPr>
        <w:t xml:space="preserve"> </w:t>
      </w:r>
      <w:r>
        <w:t>space</w:t>
      </w:r>
      <w:r>
        <w:rPr>
          <w:spacing w:val="16"/>
        </w:rPr>
        <w:t xml:space="preserve"> </w:t>
      </w:r>
      <w:r>
        <w:t>receives</w:t>
      </w:r>
      <w:r>
        <w:rPr>
          <w:spacing w:val="16"/>
        </w:rPr>
        <w:t xml:space="preserve"> </w:t>
      </w:r>
      <w:r>
        <w:t>spatiotemporal</w:t>
      </w:r>
      <w:r>
        <w:rPr>
          <w:spacing w:val="16"/>
        </w:rPr>
        <w:t xml:space="preserve"> </w:t>
      </w:r>
      <w:r>
        <w:t>processing,</w:t>
      </w:r>
      <w:r>
        <w:rPr>
          <w:spacing w:val="20"/>
        </w:rPr>
        <w:t xml:space="preserve"> </w:t>
      </w:r>
      <w:r>
        <w:t>while</w:t>
      </w:r>
      <w:r>
        <w:rPr>
          <w:spacing w:val="16"/>
        </w:rPr>
        <w:t xml:space="preserve"> </w:t>
      </w:r>
      <w:r>
        <w:t>the</w:t>
      </w:r>
      <w:r>
        <w:rPr>
          <w:spacing w:val="16"/>
        </w:rPr>
        <w:t xml:space="preserve"> </w:t>
      </w:r>
      <w:r>
        <w:t>model</w:t>
      </w:r>
      <w:r>
        <w:rPr>
          <w:spacing w:val="16"/>
        </w:rPr>
        <w:t xml:space="preserve"> </w:t>
      </w:r>
      <w:r>
        <w:rPr>
          <w:spacing w:val="-2"/>
        </w:rPr>
        <w:t>reconstruction</w:t>
      </w:r>
    </w:p>
    <w:p w14:paraId="501DFB30" w14:textId="3F316695" w:rsidR="0096722D" w:rsidRDefault="00BE2784">
      <w:pPr>
        <w:pStyle w:val="BodyText"/>
      </w:pPr>
      <w:r>
        <w:t>is</w:t>
      </w:r>
      <w:r>
        <w:rPr>
          <w:spacing w:val="20"/>
        </w:rPr>
        <w:t xml:space="preserve"> </w:t>
      </w:r>
      <w:r>
        <w:t>done</w:t>
      </w:r>
      <w:r>
        <w:rPr>
          <w:spacing w:val="19"/>
        </w:rPr>
        <w:t xml:space="preserve"> </w:t>
      </w:r>
      <w:r>
        <w:t>via</w:t>
      </w:r>
      <w:r>
        <w:rPr>
          <w:spacing w:val="19"/>
        </w:rPr>
        <w:t xml:space="preserve"> </w:t>
      </w:r>
      <w:r>
        <w:t>time-distributed</w:t>
      </w:r>
      <w:r>
        <w:rPr>
          <w:spacing w:val="19"/>
        </w:rPr>
        <w:t xml:space="preserve"> </w:t>
      </w:r>
      <w:r>
        <w:t>deconvolutions,</w:t>
      </w:r>
      <w:r>
        <w:rPr>
          <w:spacing w:val="23"/>
        </w:rPr>
        <w:t xml:space="preserve"> </w:t>
      </w:r>
      <w:r>
        <w:t>treating</w:t>
      </w:r>
      <w:r>
        <w:rPr>
          <w:spacing w:val="19"/>
        </w:rPr>
        <w:t xml:space="preserve"> </w:t>
      </w:r>
      <w:r>
        <w:t>time</w:t>
      </w:r>
      <w:r>
        <w:rPr>
          <w:spacing w:val="20"/>
        </w:rPr>
        <w:t xml:space="preserve"> </w:t>
      </w:r>
      <w:r>
        <w:t>as</w:t>
      </w:r>
      <w:r>
        <w:rPr>
          <w:spacing w:val="19"/>
        </w:rPr>
        <w:t xml:space="preserve"> </w:t>
      </w:r>
      <w:r>
        <w:t>an</w:t>
      </w:r>
      <w:r>
        <w:rPr>
          <w:spacing w:val="20"/>
        </w:rPr>
        <w:t xml:space="preserve"> </w:t>
      </w:r>
      <w:r>
        <w:t>additional</w:t>
      </w:r>
      <w:r>
        <w:rPr>
          <w:spacing w:val="19"/>
        </w:rPr>
        <w:t xml:space="preserve"> </w:t>
      </w:r>
      <w:r>
        <w:t>“spatial”</w:t>
      </w:r>
      <w:r>
        <w:rPr>
          <w:spacing w:val="19"/>
        </w:rPr>
        <w:t xml:space="preserve"> </w:t>
      </w:r>
      <w:r>
        <w:t>dimension,</w:t>
      </w:r>
      <w:r>
        <w:rPr>
          <w:spacing w:val="23"/>
        </w:rPr>
        <w:t xml:space="preserve"> </w:t>
      </w:r>
      <w:r>
        <w:t>and</w:t>
      </w:r>
      <w:r>
        <w:rPr>
          <w:spacing w:val="19"/>
        </w:rPr>
        <w:t xml:space="preserve"> </w:t>
      </w:r>
      <w:proofErr w:type="gramStart"/>
      <w:r>
        <w:rPr>
          <w:spacing w:val="-5"/>
        </w:rPr>
        <w:t>not</w:t>
      </w:r>
      <w:proofErr w:type="gramEnd"/>
    </w:p>
    <w:p w14:paraId="293A4478" w14:textId="65393E83" w:rsidR="0096722D" w:rsidRDefault="00BE2784">
      <w:pPr>
        <w:pStyle w:val="BodyText"/>
        <w:spacing w:before="172"/>
      </w:pPr>
      <w:r>
        <w:t>fully</w:t>
      </w:r>
      <w:r>
        <w:rPr>
          <w:spacing w:val="9"/>
        </w:rPr>
        <w:t xml:space="preserve"> </w:t>
      </w:r>
      <w:r>
        <w:t>exploiting</w:t>
      </w:r>
      <w:r>
        <w:rPr>
          <w:spacing w:val="10"/>
        </w:rPr>
        <w:t xml:space="preserve"> </w:t>
      </w:r>
      <w:r>
        <w:t>the</w:t>
      </w:r>
      <w:r>
        <w:rPr>
          <w:spacing w:val="10"/>
        </w:rPr>
        <w:t xml:space="preserve"> </w:t>
      </w:r>
      <w:r>
        <w:t>spatiotemporal</w:t>
      </w:r>
      <w:r>
        <w:rPr>
          <w:spacing w:val="9"/>
        </w:rPr>
        <w:t xml:space="preserve"> </w:t>
      </w:r>
      <w:r>
        <w:t>relations</w:t>
      </w:r>
      <w:r>
        <w:rPr>
          <w:spacing w:val="10"/>
        </w:rPr>
        <w:t xml:space="preserve"> </w:t>
      </w:r>
      <w:r>
        <w:t>in</w:t>
      </w:r>
      <w:r>
        <w:rPr>
          <w:spacing w:val="9"/>
        </w:rPr>
        <w:t xml:space="preserve"> </w:t>
      </w:r>
      <w:r>
        <w:t>the</w:t>
      </w:r>
      <w:r>
        <w:rPr>
          <w:spacing w:val="10"/>
        </w:rPr>
        <w:t xml:space="preserve"> </w:t>
      </w:r>
      <w:r>
        <w:t>data</w:t>
      </w:r>
      <w:r>
        <w:rPr>
          <w:spacing w:val="9"/>
        </w:rPr>
        <w:t xml:space="preserve"> </w:t>
      </w:r>
      <w:r>
        <w:t>and</w:t>
      </w:r>
      <w:r>
        <w:rPr>
          <w:spacing w:val="10"/>
        </w:rPr>
        <w:t xml:space="preserve"> </w:t>
      </w:r>
      <w:r>
        <w:t>latent</w:t>
      </w:r>
      <w:r>
        <w:rPr>
          <w:spacing w:val="9"/>
        </w:rPr>
        <w:t xml:space="preserve"> </w:t>
      </w:r>
      <w:r>
        <w:t>space</w:t>
      </w:r>
      <w:r>
        <w:rPr>
          <w:spacing w:val="10"/>
        </w:rPr>
        <w:t xml:space="preserve"> </w:t>
      </w:r>
      <w:r>
        <w:t>as</w:t>
      </w:r>
      <w:r>
        <w:rPr>
          <w:spacing w:val="9"/>
        </w:rPr>
        <w:t xml:space="preserve"> </w:t>
      </w:r>
      <w:r>
        <w:t>an</w:t>
      </w:r>
      <w:r>
        <w:rPr>
          <w:spacing w:val="10"/>
        </w:rPr>
        <w:t xml:space="preserve"> </w:t>
      </w:r>
      <w:r>
        <w:t>image-to-video</w:t>
      </w:r>
      <w:r>
        <w:rPr>
          <w:spacing w:val="10"/>
        </w:rPr>
        <w:t xml:space="preserve"> </w:t>
      </w:r>
      <w:r>
        <w:rPr>
          <w:spacing w:val="-2"/>
        </w:rPr>
        <w:t>forecasting</w:t>
      </w:r>
    </w:p>
    <w:p w14:paraId="3B6175E1" w14:textId="6020265E" w:rsidR="0096722D" w:rsidRDefault="00BE2784">
      <w:pPr>
        <w:spacing w:before="171"/>
        <w:ind w:left="154"/>
        <w:rPr>
          <w:sz w:val="20"/>
        </w:rPr>
      </w:pPr>
      <w:r>
        <w:rPr>
          <w:spacing w:val="-2"/>
          <w:sz w:val="20"/>
        </w:rPr>
        <w:t>formulation.</w:t>
      </w:r>
    </w:p>
    <w:p w14:paraId="24F3FAC1" w14:textId="4C6CCAE0" w:rsidR="0096722D" w:rsidRDefault="00BE2784">
      <w:pPr>
        <w:pStyle w:val="BodyText"/>
        <w:tabs>
          <w:tab w:val="left" w:pos="818"/>
        </w:tabs>
        <w:spacing w:before="172"/>
      </w:pPr>
      <w:r>
        <w:rPr>
          <w:rFonts w:ascii="Arial"/>
          <w:sz w:val="10"/>
        </w:rPr>
        <w:tab/>
      </w:r>
      <w:r>
        <w:rPr>
          <w:spacing w:val="-2"/>
        </w:rPr>
        <w:t>The</w:t>
      </w:r>
      <w:r>
        <w:rPr>
          <w:spacing w:val="11"/>
        </w:rPr>
        <w:t xml:space="preserve"> </w:t>
      </w:r>
      <w:r>
        <w:rPr>
          <w:spacing w:val="-2"/>
        </w:rPr>
        <w:t>problem</w:t>
      </w:r>
      <w:r>
        <w:rPr>
          <w:spacing w:val="12"/>
        </w:rPr>
        <w:t xml:space="preserve"> </w:t>
      </w:r>
      <w:r>
        <w:rPr>
          <w:spacing w:val="-2"/>
        </w:rPr>
        <w:t>of</w:t>
      </w:r>
      <w:r>
        <w:rPr>
          <w:spacing w:val="12"/>
        </w:rPr>
        <w:t xml:space="preserve"> </w:t>
      </w:r>
      <w:r>
        <w:rPr>
          <w:spacing w:val="-2"/>
        </w:rPr>
        <w:t>image-to-video</w:t>
      </w:r>
      <w:r>
        <w:rPr>
          <w:spacing w:val="11"/>
        </w:rPr>
        <w:t xml:space="preserve"> </w:t>
      </w:r>
      <w:r>
        <w:rPr>
          <w:spacing w:val="-2"/>
        </w:rPr>
        <w:t>forecasting,</w:t>
      </w:r>
      <w:r>
        <w:rPr>
          <w:spacing w:val="15"/>
        </w:rPr>
        <w:t xml:space="preserve"> </w:t>
      </w:r>
      <w:r>
        <w:rPr>
          <w:spacing w:val="-2"/>
        </w:rPr>
        <w:t>also</w:t>
      </w:r>
      <w:r>
        <w:rPr>
          <w:spacing w:val="11"/>
        </w:rPr>
        <w:t xml:space="preserve"> </w:t>
      </w:r>
      <w:r>
        <w:rPr>
          <w:spacing w:val="-2"/>
        </w:rPr>
        <w:t>known</w:t>
      </w:r>
      <w:r>
        <w:rPr>
          <w:spacing w:val="12"/>
        </w:rPr>
        <w:t xml:space="preserve"> </w:t>
      </w:r>
      <w:r>
        <w:rPr>
          <w:spacing w:val="-2"/>
        </w:rPr>
        <w:t>as</w:t>
      </w:r>
      <w:r>
        <w:rPr>
          <w:spacing w:val="12"/>
        </w:rPr>
        <w:t xml:space="preserve"> </w:t>
      </w:r>
      <w:r>
        <w:rPr>
          <w:spacing w:val="-2"/>
        </w:rPr>
        <w:t>video</w:t>
      </w:r>
      <w:r>
        <w:rPr>
          <w:spacing w:val="11"/>
        </w:rPr>
        <w:t xml:space="preserve"> </w:t>
      </w:r>
      <w:r>
        <w:rPr>
          <w:spacing w:val="-2"/>
        </w:rPr>
        <w:t>synthesis,</w:t>
      </w:r>
      <w:r>
        <w:rPr>
          <w:spacing w:val="15"/>
        </w:rPr>
        <w:t xml:space="preserve"> </w:t>
      </w:r>
      <w:r>
        <w:rPr>
          <w:spacing w:val="-2"/>
        </w:rPr>
        <w:t>has</w:t>
      </w:r>
      <w:r>
        <w:rPr>
          <w:spacing w:val="11"/>
        </w:rPr>
        <w:t xml:space="preserve"> </w:t>
      </w:r>
      <w:r>
        <w:rPr>
          <w:spacing w:val="-2"/>
        </w:rPr>
        <w:t>been</w:t>
      </w:r>
      <w:r>
        <w:rPr>
          <w:spacing w:val="12"/>
        </w:rPr>
        <w:t xml:space="preserve"> </w:t>
      </w:r>
      <w:r>
        <w:rPr>
          <w:spacing w:val="-2"/>
        </w:rPr>
        <w:t>approached</w:t>
      </w:r>
      <w:r>
        <w:rPr>
          <w:spacing w:val="12"/>
        </w:rPr>
        <w:t xml:space="preserve"> </w:t>
      </w:r>
      <w:r>
        <w:rPr>
          <w:spacing w:val="-2"/>
        </w:rPr>
        <w:t>previ-</w:t>
      </w:r>
    </w:p>
    <w:p w14:paraId="3EE77290" w14:textId="04AFCE58" w:rsidR="0096722D" w:rsidRDefault="00BE2784">
      <w:pPr>
        <w:pStyle w:val="BodyText"/>
      </w:pPr>
      <w:r>
        <w:rPr>
          <w:spacing w:val="-2"/>
        </w:rPr>
        <w:t>ously</w:t>
      </w:r>
      <w:r>
        <w:rPr>
          <w:spacing w:val="-1"/>
        </w:rPr>
        <w:t xml:space="preserve"> </w:t>
      </w:r>
      <w:r>
        <w:rPr>
          <w:spacing w:val="-2"/>
        </w:rPr>
        <w:t>by researchers</w:t>
      </w:r>
      <w:r>
        <w:rPr>
          <w:spacing w:val="-1"/>
        </w:rPr>
        <w:t xml:space="preserve"> </w:t>
      </w:r>
      <w:r>
        <w:rPr>
          <w:spacing w:val="-2"/>
        </w:rPr>
        <w:t>in the field</w:t>
      </w:r>
      <w:r>
        <w:rPr>
          <w:spacing w:val="-1"/>
        </w:rPr>
        <w:t xml:space="preserve"> </w:t>
      </w:r>
      <w:r>
        <w:rPr>
          <w:spacing w:val="-2"/>
        </w:rPr>
        <w:t>of computer vision</w:t>
      </w:r>
      <w:r>
        <w:rPr>
          <w:spacing w:val="-1"/>
        </w:rPr>
        <w:t xml:space="preserve"> </w:t>
      </w:r>
      <w:r>
        <w:rPr>
          <w:spacing w:val="-2"/>
        </w:rPr>
        <w:t>[</w:t>
      </w:r>
      <w:hyperlink w:anchor="_bookmark75" w:history="1">
        <w:r>
          <w:rPr>
            <w:color w:val="0000FF"/>
            <w:spacing w:val="-2"/>
          </w:rPr>
          <w:t>61</w:t>
        </w:r>
      </w:hyperlink>
      <w:r>
        <w:rPr>
          <w:spacing w:val="-2"/>
        </w:rPr>
        <w:t>–</w:t>
      </w:r>
      <w:hyperlink w:anchor="_bookmark76" w:history="1">
        <w:r>
          <w:rPr>
            <w:color w:val="0000FF"/>
            <w:spacing w:val="-2"/>
          </w:rPr>
          <w:t>65</w:t>
        </w:r>
      </w:hyperlink>
      <w:r>
        <w:rPr>
          <w:spacing w:val="-2"/>
        </w:rPr>
        <w:t>].</w:t>
      </w:r>
      <w:r>
        <w:rPr>
          <w:spacing w:val="18"/>
        </w:rPr>
        <w:t xml:space="preserve"> </w:t>
      </w:r>
      <w:r>
        <w:rPr>
          <w:spacing w:val="-2"/>
        </w:rPr>
        <w:t>Iliadis</w:t>
      </w:r>
      <w:r>
        <w:rPr>
          <w:spacing w:val="-1"/>
        </w:rPr>
        <w:t xml:space="preserve"> </w:t>
      </w:r>
      <w:r>
        <w:rPr>
          <w:spacing w:val="-2"/>
        </w:rPr>
        <w:t>et al. [</w:t>
      </w:r>
      <w:hyperlink w:anchor="_bookmark77" w:history="1">
        <w:r>
          <w:rPr>
            <w:color w:val="0000FF"/>
            <w:spacing w:val="-2"/>
          </w:rPr>
          <w:t>66</w:t>
        </w:r>
      </w:hyperlink>
      <w:r>
        <w:rPr>
          <w:spacing w:val="-2"/>
        </w:rPr>
        <w:t>]</w:t>
      </w:r>
      <w:r>
        <w:rPr>
          <w:spacing w:val="-1"/>
        </w:rPr>
        <w:t xml:space="preserve"> </w:t>
      </w:r>
      <w:r>
        <w:rPr>
          <w:spacing w:val="-2"/>
        </w:rPr>
        <w:t>are one of</w:t>
      </w:r>
      <w:r>
        <w:rPr>
          <w:spacing w:val="-1"/>
        </w:rPr>
        <w:t xml:space="preserve"> </w:t>
      </w:r>
      <w:r>
        <w:rPr>
          <w:spacing w:val="-2"/>
        </w:rPr>
        <w:t>the first to develop</w:t>
      </w:r>
      <w:r>
        <w:rPr>
          <w:spacing w:val="-1"/>
        </w:rPr>
        <w:t xml:space="preserve"> </w:t>
      </w:r>
      <w:r>
        <w:rPr>
          <w:spacing w:val="-10"/>
        </w:rPr>
        <w:t>a</w:t>
      </w:r>
    </w:p>
    <w:p w14:paraId="5022DDD8" w14:textId="678BA6B6" w:rsidR="0096722D" w:rsidRDefault="00BE2784">
      <w:pPr>
        <w:pStyle w:val="BodyText"/>
      </w:pPr>
      <w:r>
        <w:rPr>
          <w:spacing w:val="-2"/>
        </w:rPr>
        <w:t>deep</w:t>
      </w:r>
      <w:r>
        <w:rPr>
          <w:spacing w:val="5"/>
        </w:rPr>
        <w:t xml:space="preserve"> </w:t>
      </w:r>
      <w:r>
        <w:rPr>
          <w:spacing w:val="-2"/>
        </w:rPr>
        <w:t>learning-based</w:t>
      </w:r>
      <w:r>
        <w:rPr>
          <w:spacing w:val="4"/>
        </w:rPr>
        <w:t xml:space="preserve"> </w:t>
      </w:r>
      <w:r>
        <w:rPr>
          <w:spacing w:val="-2"/>
        </w:rPr>
        <w:t>framework</w:t>
      </w:r>
      <w:r>
        <w:rPr>
          <w:spacing w:val="4"/>
        </w:rPr>
        <w:t xml:space="preserve"> </w:t>
      </w:r>
      <w:r>
        <w:rPr>
          <w:spacing w:val="-2"/>
        </w:rPr>
        <w:t>for</w:t>
      </w:r>
      <w:r>
        <w:rPr>
          <w:spacing w:val="4"/>
        </w:rPr>
        <w:t xml:space="preserve"> </w:t>
      </w:r>
      <w:r>
        <w:rPr>
          <w:spacing w:val="-2"/>
        </w:rPr>
        <w:t>video</w:t>
      </w:r>
      <w:r>
        <w:rPr>
          <w:spacing w:val="3"/>
        </w:rPr>
        <w:t xml:space="preserve"> </w:t>
      </w:r>
      <w:r>
        <w:rPr>
          <w:spacing w:val="-2"/>
        </w:rPr>
        <w:t>compressive</w:t>
      </w:r>
      <w:r>
        <w:rPr>
          <w:spacing w:val="4"/>
        </w:rPr>
        <w:t xml:space="preserve"> </w:t>
      </w:r>
      <w:r>
        <w:rPr>
          <w:spacing w:val="-2"/>
        </w:rPr>
        <w:t>sensing</w:t>
      </w:r>
      <w:r>
        <w:rPr>
          <w:spacing w:val="4"/>
        </w:rPr>
        <w:t xml:space="preserve"> </w:t>
      </w:r>
      <w:r>
        <w:rPr>
          <w:spacing w:val="-2"/>
        </w:rPr>
        <w:t>to</w:t>
      </w:r>
      <w:r>
        <w:rPr>
          <w:spacing w:val="4"/>
        </w:rPr>
        <w:t xml:space="preserve"> </w:t>
      </w:r>
      <w:r>
        <w:rPr>
          <w:spacing w:val="-2"/>
        </w:rPr>
        <w:t>reconstruct</w:t>
      </w:r>
      <w:r>
        <w:rPr>
          <w:spacing w:val="4"/>
        </w:rPr>
        <w:t xml:space="preserve"> </w:t>
      </w:r>
      <w:r>
        <w:rPr>
          <w:spacing w:val="-2"/>
        </w:rPr>
        <w:t>a</w:t>
      </w:r>
      <w:r>
        <w:rPr>
          <w:spacing w:val="4"/>
        </w:rPr>
        <w:t xml:space="preserve"> </w:t>
      </w:r>
      <w:r>
        <w:rPr>
          <w:spacing w:val="-2"/>
        </w:rPr>
        <w:t>video</w:t>
      </w:r>
      <w:r>
        <w:rPr>
          <w:spacing w:val="4"/>
        </w:rPr>
        <w:t xml:space="preserve"> </w:t>
      </w:r>
      <w:r>
        <w:rPr>
          <w:spacing w:val="-2"/>
        </w:rPr>
        <w:t>sequence</w:t>
      </w:r>
      <w:r>
        <w:rPr>
          <w:spacing w:val="4"/>
        </w:rPr>
        <w:t xml:space="preserve"> </w:t>
      </w:r>
      <w:r>
        <w:rPr>
          <w:spacing w:val="-2"/>
        </w:rPr>
        <w:t>from</w:t>
      </w:r>
      <w:r>
        <w:rPr>
          <w:spacing w:val="4"/>
        </w:rPr>
        <w:t xml:space="preserve"> </w:t>
      </w:r>
      <w:r>
        <w:rPr>
          <w:spacing w:val="-2"/>
        </w:rPr>
        <w:t>a</w:t>
      </w:r>
      <w:r>
        <w:rPr>
          <w:spacing w:val="4"/>
        </w:rPr>
        <w:t xml:space="preserve"> </w:t>
      </w:r>
      <w:r>
        <w:rPr>
          <w:spacing w:val="-2"/>
        </w:rPr>
        <w:t>single</w:t>
      </w:r>
    </w:p>
    <w:p w14:paraId="64A59802" w14:textId="6AB36C3B" w:rsidR="0096722D" w:rsidRDefault="00BE2784">
      <w:pPr>
        <w:pStyle w:val="BodyText"/>
        <w:spacing w:before="172"/>
      </w:pPr>
      <w:del w:id="81" w:author="Pyrcz, Michael" w:date="2023-09-16T09:07:00Z">
        <w:r w:rsidDel="00CD3F2E">
          <w:delText>measured</w:delText>
        </w:r>
        <w:r w:rsidDel="00CD3F2E">
          <w:rPr>
            <w:spacing w:val="8"/>
          </w:rPr>
          <w:delText xml:space="preserve"> </w:delText>
        </w:r>
        <w:r w:rsidDel="00CD3F2E">
          <w:delText>frame</w:delText>
        </w:r>
      </w:del>
      <w:ins w:id="82" w:author="Pyrcz, Michael" w:date="2023-09-16T09:07:00Z">
        <w:r w:rsidR="00CD3F2E">
          <w:t>image</w:t>
        </w:r>
      </w:ins>
      <w:commentRangeStart w:id="83"/>
      <w:r>
        <w:rPr>
          <w:spacing w:val="7"/>
        </w:rPr>
        <w:t xml:space="preserve"> </w:t>
      </w:r>
      <w:r>
        <w:t>using</w:t>
      </w:r>
      <w:r>
        <w:rPr>
          <w:spacing w:val="6"/>
        </w:rPr>
        <w:t xml:space="preserve"> </w:t>
      </w:r>
      <w:commentRangeEnd w:id="83"/>
      <w:r w:rsidR="00CD3F2E">
        <w:rPr>
          <w:rStyle w:val="CommentReference"/>
        </w:rPr>
        <w:commentReference w:id="83"/>
      </w:r>
      <w:r>
        <w:t>a</w:t>
      </w:r>
      <w:r>
        <w:rPr>
          <w:spacing w:val="7"/>
        </w:rPr>
        <w:t xml:space="preserve"> </w:t>
      </w:r>
      <w:r>
        <w:t>deep</w:t>
      </w:r>
      <w:r>
        <w:rPr>
          <w:spacing w:val="7"/>
        </w:rPr>
        <w:t xml:space="preserve"> </w:t>
      </w:r>
      <w:proofErr w:type="gramStart"/>
      <w:r>
        <w:t>fully-connected</w:t>
      </w:r>
      <w:proofErr w:type="gramEnd"/>
      <w:r>
        <w:rPr>
          <w:spacing w:val="6"/>
        </w:rPr>
        <w:t xml:space="preserve"> </w:t>
      </w:r>
      <w:r>
        <w:t>neural</w:t>
      </w:r>
      <w:r>
        <w:rPr>
          <w:spacing w:val="7"/>
        </w:rPr>
        <w:t xml:space="preserve"> </w:t>
      </w:r>
      <w:r>
        <w:t>network,</w:t>
      </w:r>
      <w:r>
        <w:rPr>
          <w:spacing w:val="9"/>
        </w:rPr>
        <w:t xml:space="preserve"> </w:t>
      </w:r>
      <w:r>
        <w:t>or</w:t>
      </w:r>
      <w:r>
        <w:rPr>
          <w:spacing w:val="7"/>
        </w:rPr>
        <w:t xml:space="preserve"> </w:t>
      </w:r>
      <w:r>
        <w:t>artificial</w:t>
      </w:r>
      <w:r>
        <w:rPr>
          <w:spacing w:val="6"/>
        </w:rPr>
        <w:t xml:space="preserve"> </w:t>
      </w:r>
      <w:r>
        <w:t>neural</w:t>
      </w:r>
      <w:r>
        <w:rPr>
          <w:spacing w:val="7"/>
        </w:rPr>
        <w:t xml:space="preserve"> </w:t>
      </w:r>
      <w:r>
        <w:t>network</w:t>
      </w:r>
      <w:r>
        <w:rPr>
          <w:spacing w:val="7"/>
        </w:rPr>
        <w:t xml:space="preserve"> </w:t>
      </w:r>
      <w:r>
        <w:t>(ANN).</w:t>
      </w:r>
      <w:r>
        <w:rPr>
          <w:spacing w:val="7"/>
        </w:rPr>
        <w:t xml:space="preserve"> </w:t>
      </w:r>
      <w:r>
        <w:rPr>
          <w:spacing w:val="-2"/>
        </w:rPr>
        <w:t>Despite</w:t>
      </w:r>
    </w:p>
    <w:p w14:paraId="3FC57E30" w14:textId="2FBCE8B8" w:rsidR="0096722D" w:rsidRDefault="00BE2784">
      <w:pPr>
        <w:pStyle w:val="BodyText"/>
      </w:pPr>
      <w:r>
        <w:t>excellent</w:t>
      </w:r>
      <w:r>
        <w:rPr>
          <w:spacing w:val="5"/>
        </w:rPr>
        <w:t xml:space="preserve"> </w:t>
      </w:r>
      <w:r>
        <w:t>accuracy</w:t>
      </w:r>
      <w:r>
        <w:rPr>
          <w:spacing w:val="5"/>
        </w:rPr>
        <w:t xml:space="preserve"> </w:t>
      </w:r>
      <w:r>
        <w:t>in</w:t>
      </w:r>
      <w:r>
        <w:rPr>
          <w:spacing w:val="4"/>
        </w:rPr>
        <w:t xml:space="preserve"> </w:t>
      </w:r>
      <w:r>
        <w:t>the</w:t>
      </w:r>
      <w:r>
        <w:rPr>
          <w:spacing w:val="5"/>
        </w:rPr>
        <w:t xml:space="preserve"> </w:t>
      </w:r>
      <w:r>
        <w:t>video</w:t>
      </w:r>
      <w:r>
        <w:rPr>
          <w:spacing w:val="4"/>
        </w:rPr>
        <w:t xml:space="preserve"> </w:t>
      </w:r>
      <w:r>
        <w:t>predictions,</w:t>
      </w:r>
      <w:r>
        <w:rPr>
          <w:spacing w:val="6"/>
        </w:rPr>
        <w:t xml:space="preserve"> </w:t>
      </w:r>
      <w:r>
        <w:t>this</w:t>
      </w:r>
      <w:r>
        <w:rPr>
          <w:spacing w:val="5"/>
        </w:rPr>
        <w:t xml:space="preserve"> </w:t>
      </w:r>
      <w:r>
        <w:t>method</w:t>
      </w:r>
      <w:r>
        <w:rPr>
          <w:spacing w:val="5"/>
        </w:rPr>
        <w:t xml:space="preserve"> </w:t>
      </w:r>
      <w:r>
        <w:t>is</w:t>
      </w:r>
      <w:r>
        <w:rPr>
          <w:spacing w:val="5"/>
        </w:rPr>
        <w:t xml:space="preserve"> </w:t>
      </w:r>
      <w:r>
        <w:t>still</w:t>
      </w:r>
      <w:r>
        <w:rPr>
          <w:spacing w:val="5"/>
        </w:rPr>
        <w:t xml:space="preserve"> </w:t>
      </w:r>
      <w:r>
        <w:t>limited</w:t>
      </w:r>
      <w:r>
        <w:rPr>
          <w:spacing w:val="4"/>
        </w:rPr>
        <w:t xml:space="preserve"> </w:t>
      </w:r>
      <w:r>
        <w:t>by</w:t>
      </w:r>
      <w:r>
        <w:rPr>
          <w:spacing w:val="5"/>
        </w:rPr>
        <w:t xml:space="preserve"> </w:t>
      </w:r>
      <w:r>
        <w:t>time-distributed</w:t>
      </w:r>
      <w:r>
        <w:rPr>
          <w:spacing w:val="4"/>
        </w:rPr>
        <w:t xml:space="preserve"> </w:t>
      </w:r>
      <w:r>
        <w:t>fully-</w:t>
      </w:r>
      <w:proofErr w:type="gramStart"/>
      <w:r>
        <w:rPr>
          <w:spacing w:val="-2"/>
        </w:rPr>
        <w:t>connected</w:t>
      </w:r>
      <w:proofErr w:type="gramEnd"/>
    </w:p>
    <w:p w14:paraId="1686BBC6" w14:textId="7D389835" w:rsidR="0096722D" w:rsidRDefault="00BE2784">
      <w:pPr>
        <w:pStyle w:val="BodyText"/>
      </w:pPr>
      <w:r>
        <w:t>layers</w:t>
      </w:r>
      <w:r>
        <w:rPr>
          <w:spacing w:val="22"/>
        </w:rPr>
        <w:t xml:space="preserve"> </w:t>
      </w:r>
      <w:r>
        <w:t>in</w:t>
      </w:r>
      <w:r>
        <w:rPr>
          <w:spacing w:val="22"/>
        </w:rPr>
        <w:t xml:space="preserve"> </w:t>
      </w:r>
      <w:r>
        <w:t>the</w:t>
      </w:r>
      <w:r>
        <w:rPr>
          <w:spacing w:val="21"/>
        </w:rPr>
        <w:t xml:space="preserve"> </w:t>
      </w:r>
      <w:r>
        <w:t>encoder</w:t>
      </w:r>
      <w:r>
        <w:rPr>
          <w:spacing w:val="21"/>
        </w:rPr>
        <w:t xml:space="preserve"> </w:t>
      </w:r>
      <w:r>
        <w:t>and</w:t>
      </w:r>
      <w:r>
        <w:rPr>
          <w:spacing w:val="22"/>
        </w:rPr>
        <w:t xml:space="preserve"> </w:t>
      </w:r>
      <w:r>
        <w:t>decoder</w:t>
      </w:r>
      <w:r>
        <w:rPr>
          <w:spacing w:val="22"/>
        </w:rPr>
        <w:t xml:space="preserve"> </w:t>
      </w:r>
      <w:r>
        <w:t>portions</w:t>
      </w:r>
      <w:r>
        <w:rPr>
          <w:spacing w:val="22"/>
        </w:rPr>
        <w:t xml:space="preserve"> </w:t>
      </w:r>
      <w:r>
        <w:t>of</w:t>
      </w:r>
      <w:r>
        <w:rPr>
          <w:spacing w:val="21"/>
        </w:rPr>
        <w:t xml:space="preserve"> </w:t>
      </w:r>
      <w:r>
        <w:t>the</w:t>
      </w:r>
      <w:r>
        <w:rPr>
          <w:spacing w:val="21"/>
        </w:rPr>
        <w:t xml:space="preserve"> </w:t>
      </w:r>
      <w:r>
        <w:t>network,</w:t>
      </w:r>
      <w:r>
        <w:rPr>
          <w:spacing w:val="27"/>
        </w:rPr>
        <w:t xml:space="preserve"> </w:t>
      </w:r>
      <w:r>
        <w:t>thus</w:t>
      </w:r>
      <w:r>
        <w:rPr>
          <w:spacing w:val="21"/>
        </w:rPr>
        <w:t xml:space="preserve"> </w:t>
      </w:r>
      <w:r>
        <w:t>not</w:t>
      </w:r>
      <w:r>
        <w:rPr>
          <w:spacing w:val="22"/>
        </w:rPr>
        <w:t xml:space="preserve"> </w:t>
      </w:r>
      <w:r>
        <w:t>exploiting</w:t>
      </w:r>
      <w:r>
        <w:rPr>
          <w:spacing w:val="21"/>
        </w:rPr>
        <w:t xml:space="preserve"> </w:t>
      </w:r>
      <w:r>
        <w:t>the</w:t>
      </w:r>
      <w:r>
        <w:rPr>
          <w:spacing w:val="22"/>
        </w:rPr>
        <w:t xml:space="preserve"> </w:t>
      </w:r>
      <w:r>
        <w:t>spatiotempor</w:t>
      </w:r>
      <w:r>
        <w:t>al</w:t>
      </w:r>
      <w:r>
        <w:rPr>
          <w:spacing w:val="22"/>
        </w:rPr>
        <w:t xml:space="preserve"> </w:t>
      </w:r>
      <w:r>
        <w:rPr>
          <w:spacing w:val="-2"/>
        </w:rPr>
        <w:t>rela-</w:t>
      </w:r>
    </w:p>
    <w:p w14:paraId="49DE6795" w14:textId="77777777" w:rsidR="0096722D" w:rsidRDefault="00BE2784">
      <w:pPr>
        <w:pStyle w:val="BodyText"/>
        <w:spacing w:before="172"/>
      </w:pPr>
      <w:proofErr w:type="gramStart"/>
      <w:r>
        <w:rPr>
          <w:rFonts w:ascii="Arial"/>
          <w:sz w:val="10"/>
        </w:rPr>
        <w:t>122</w:t>
      </w:r>
      <w:r>
        <w:rPr>
          <w:rFonts w:ascii="Arial"/>
          <w:spacing w:val="41"/>
          <w:sz w:val="10"/>
        </w:rPr>
        <w:t xml:space="preserve">  </w:t>
      </w:r>
      <w:r>
        <w:t>tionships</w:t>
      </w:r>
      <w:proofErr w:type="gramEnd"/>
      <w:r>
        <w:rPr>
          <w:spacing w:val="9"/>
        </w:rPr>
        <w:t xml:space="preserve"> </w:t>
      </w:r>
      <w:r>
        <w:t>in</w:t>
      </w:r>
      <w:r>
        <w:rPr>
          <w:spacing w:val="8"/>
        </w:rPr>
        <w:t xml:space="preserve"> </w:t>
      </w:r>
      <w:r>
        <w:t>the</w:t>
      </w:r>
      <w:r>
        <w:rPr>
          <w:spacing w:val="9"/>
        </w:rPr>
        <w:t xml:space="preserve"> </w:t>
      </w:r>
      <w:r>
        <w:t>data.</w:t>
      </w:r>
      <w:r>
        <w:rPr>
          <w:spacing w:val="42"/>
        </w:rPr>
        <w:t xml:space="preserve"> </w:t>
      </w:r>
      <w:r>
        <w:t>Xu</w:t>
      </w:r>
      <w:r>
        <w:rPr>
          <w:spacing w:val="8"/>
        </w:rPr>
        <w:t xml:space="preserve"> </w:t>
      </w:r>
      <w:r>
        <w:t>and</w:t>
      </w:r>
      <w:r>
        <w:rPr>
          <w:spacing w:val="8"/>
        </w:rPr>
        <w:t xml:space="preserve"> </w:t>
      </w:r>
      <w:r>
        <w:t>Ren</w:t>
      </w:r>
      <w:r>
        <w:rPr>
          <w:spacing w:val="8"/>
        </w:rPr>
        <w:t xml:space="preserve"> </w:t>
      </w:r>
      <w:r>
        <w:t>[</w:t>
      </w:r>
      <w:hyperlink w:anchor="_bookmark78" w:history="1">
        <w:r>
          <w:rPr>
            <w:color w:val="0000FF"/>
          </w:rPr>
          <w:t>67</w:t>
        </w:r>
      </w:hyperlink>
      <w:r>
        <w:t>]</w:t>
      </w:r>
      <w:r>
        <w:rPr>
          <w:spacing w:val="8"/>
        </w:rPr>
        <w:t xml:space="preserve"> </w:t>
      </w:r>
      <w:r>
        <w:t>develop</w:t>
      </w:r>
      <w:r>
        <w:rPr>
          <w:spacing w:val="7"/>
        </w:rPr>
        <w:t xml:space="preserve"> </w:t>
      </w:r>
      <w:r>
        <w:t>a</w:t>
      </w:r>
      <w:r>
        <w:rPr>
          <w:spacing w:val="8"/>
        </w:rPr>
        <w:t xml:space="preserve"> </w:t>
      </w:r>
      <w:r>
        <w:t>three-part</w:t>
      </w:r>
      <w:r>
        <w:rPr>
          <w:spacing w:val="8"/>
        </w:rPr>
        <w:t xml:space="preserve"> </w:t>
      </w:r>
      <w:r>
        <w:t>encoder-recurrent-decoder</w:t>
      </w:r>
      <w:r>
        <w:rPr>
          <w:spacing w:val="9"/>
        </w:rPr>
        <w:t xml:space="preserve"> </w:t>
      </w:r>
      <w:r>
        <w:t>network</w:t>
      </w:r>
      <w:r>
        <w:rPr>
          <w:spacing w:val="7"/>
        </w:rPr>
        <w:t xml:space="preserve"> </w:t>
      </w:r>
      <w:r>
        <w:t>for</w:t>
      </w:r>
      <w:r>
        <w:rPr>
          <w:spacing w:val="8"/>
        </w:rPr>
        <w:t xml:space="preserve"> </w:t>
      </w:r>
      <w:proofErr w:type="gramStart"/>
      <w:r>
        <w:rPr>
          <w:spacing w:val="-2"/>
        </w:rPr>
        <w:t>video</w:t>
      </w:r>
      <w:proofErr w:type="gramEnd"/>
    </w:p>
    <w:p w14:paraId="743891FF" w14:textId="77777777" w:rsidR="0096722D" w:rsidRDefault="0096722D">
      <w:pPr>
        <w:sectPr w:rsidR="0096722D">
          <w:pgSz w:w="12240" w:h="15840"/>
          <w:pgMar w:top="1440" w:right="1280" w:bottom="980" w:left="920" w:header="0" w:footer="792" w:gutter="0"/>
          <w:cols w:space="720"/>
        </w:sectPr>
      </w:pPr>
    </w:p>
    <w:p w14:paraId="3945DFCB" w14:textId="7F342063" w:rsidR="0096722D" w:rsidRDefault="00BE2784">
      <w:pPr>
        <w:pStyle w:val="BodyText"/>
        <w:spacing w:before="56"/>
      </w:pPr>
      <w:r>
        <w:rPr>
          <w:spacing w:val="-2"/>
        </w:rPr>
        <w:t>reconstruction</w:t>
      </w:r>
      <w:r>
        <w:rPr>
          <w:spacing w:val="-9"/>
        </w:rPr>
        <w:t xml:space="preserve"> </w:t>
      </w:r>
      <w:r>
        <w:rPr>
          <w:spacing w:val="-2"/>
        </w:rPr>
        <w:t>from</w:t>
      </w:r>
      <w:r>
        <w:rPr>
          <w:spacing w:val="-9"/>
        </w:rPr>
        <w:t xml:space="preserve"> </w:t>
      </w:r>
      <w:r>
        <w:rPr>
          <w:spacing w:val="-2"/>
        </w:rPr>
        <w:t>the</w:t>
      </w:r>
      <w:r>
        <w:rPr>
          <w:spacing w:val="-9"/>
        </w:rPr>
        <w:t xml:space="preserve"> </w:t>
      </w:r>
      <w:r>
        <w:rPr>
          <w:spacing w:val="-2"/>
        </w:rPr>
        <w:t>estimated</w:t>
      </w:r>
      <w:r>
        <w:rPr>
          <w:spacing w:val="-9"/>
        </w:rPr>
        <w:t xml:space="preserve"> </w:t>
      </w:r>
      <w:r>
        <w:rPr>
          <w:spacing w:val="-2"/>
        </w:rPr>
        <w:t>motion</w:t>
      </w:r>
      <w:r>
        <w:rPr>
          <w:spacing w:val="-10"/>
        </w:rPr>
        <w:t xml:space="preserve"> </w:t>
      </w:r>
      <w:r>
        <w:rPr>
          <w:spacing w:val="-2"/>
        </w:rPr>
        <w:t>fields</w:t>
      </w:r>
      <w:r>
        <w:rPr>
          <w:spacing w:val="-9"/>
        </w:rPr>
        <w:t xml:space="preserve"> </w:t>
      </w:r>
      <w:r>
        <w:rPr>
          <w:spacing w:val="-2"/>
        </w:rPr>
        <w:t>of</w:t>
      </w:r>
      <w:r>
        <w:rPr>
          <w:spacing w:val="-9"/>
        </w:rPr>
        <w:t xml:space="preserve"> </w:t>
      </w:r>
      <w:r>
        <w:rPr>
          <w:spacing w:val="-2"/>
        </w:rPr>
        <w:t>the</w:t>
      </w:r>
      <w:r>
        <w:rPr>
          <w:spacing w:val="-9"/>
        </w:rPr>
        <w:t xml:space="preserve"> </w:t>
      </w:r>
      <w:r>
        <w:rPr>
          <w:spacing w:val="-2"/>
        </w:rPr>
        <w:t>encoded</w:t>
      </w:r>
      <w:r>
        <w:rPr>
          <w:spacing w:val="-10"/>
        </w:rPr>
        <w:t xml:space="preserve"> </w:t>
      </w:r>
      <w:r>
        <w:rPr>
          <w:spacing w:val="-2"/>
        </w:rPr>
        <w:t>frames.</w:t>
      </w:r>
      <w:r>
        <w:rPr>
          <w:spacing w:val="15"/>
        </w:rPr>
        <w:t xml:space="preserve"> </w:t>
      </w:r>
      <w:r>
        <w:rPr>
          <w:spacing w:val="-2"/>
        </w:rPr>
        <w:t>The</w:t>
      </w:r>
      <w:r>
        <w:rPr>
          <w:spacing w:val="-9"/>
        </w:rPr>
        <w:t xml:space="preserve"> </w:t>
      </w:r>
      <w:r>
        <w:rPr>
          <w:spacing w:val="-2"/>
        </w:rPr>
        <w:t>implementation</w:t>
      </w:r>
      <w:r>
        <w:rPr>
          <w:spacing w:val="-9"/>
        </w:rPr>
        <w:t xml:space="preserve"> </w:t>
      </w:r>
      <w:r>
        <w:rPr>
          <w:spacing w:val="-2"/>
        </w:rPr>
        <w:t>is</w:t>
      </w:r>
      <w:r>
        <w:rPr>
          <w:spacing w:val="-9"/>
        </w:rPr>
        <w:t xml:space="preserve"> </w:t>
      </w:r>
      <w:r>
        <w:rPr>
          <w:spacing w:val="-2"/>
        </w:rPr>
        <w:t>similar</w:t>
      </w:r>
      <w:r>
        <w:rPr>
          <w:spacing w:val="-9"/>
        </w:rPr>
        <w:t xml:space="preserve"> </w:t>
      </w:r>
      <w:r>
        <w:rPr>
          <w:spacing w:val="-2"/>
        </w:rPr>
        <w:t>to</w:t>
      </w:r>
      <w:r>
        <w:rPr>
          <w:spacing w:val="-10"/>
        </w:rPr>
        <w:t xml:space="preserve"> </w:t>
      </w:r>
      <w:proofErr w:type="gramStart"/>
      <w:r>
        <w:rPr>
          <w:spacing w:val="-4"/>
        </w:rPr>
        <w:t>that</w:t>
      </w:r>
      <w:proofErr w:type="gramEnd"/>
    </w:p>
    <w:p w14:paraId="48A747D6" w14:textId="0DCB6EFA" w:rsidR="0096722D" w:rsidRDefault="00BE2784">
      <w:pPr>
        <w:pStyle w:val="BodyText"/>
      </w:pPr>
      <w:commentRangeStart w:id="84"/>
      <w:r>
        <w:t>of</w:t>
      </w:r>
      <w:commentRangeEnd w:id="84"/>
      <w:r w:rsidR="00CD3F2E">
        <w:rPr>
          <w:rStyle w:val="CommentReference"/>
        </w:rPr>
        <w:commentReference w:id="84"/>
      </w:r>
      <w:r>
        <w:rPr>
          <w:spacing w:val="-7"/>
        </w:rPr>
        <w:t xml:space="preserve"> </w:t>
      </w:r>
      <w:r>
        <w:t>[</w:t>
      </w:r>
      <w:hyperlink w:anchor="_bookmark37" w:history="1">
        <w:r>
          <w:rPr>
            <w:color w:val="0000FF"/>
          </w:rPr>
          <w:t>17</w:t>
        </w:r>
      </w:hyperlink>
      <w:r>
        <w:t>,</w:t>
      </w:r>
      <w:r>
        <w:rPr>
          <w:spacing w:val="-7"/>
        </w:rPr>
        <w:t xml:space="preserve"> </w:t>
      </w:r>
      <w:hyperlink w:anchor="_bookmark73" w:history="1">
        <w:r>
          <w:rPr>
            <w:color w:val="0000FF"/>
          </w:rPr>
          <w:t>59</w:t>
        </w:r>
      </w:hyperlink>
      <w:r>
        <w:t>,</w:t>
      </w:r>
      <w:r>
        <w:rPr>
          <w:spacing w:val="-7"/>
        </w:rPr>
        <w:t xml:space="preserve"> </w:t>
      </w:r>
      <w:hyperlink w:anchor="_bookmark74" w:history="1">
        <w:r>
          <w:rPr>
            <w:color w:val="0000FF"/>
          </w:rPr>
          <w:t>60</w:t>
        </w:r>
      </w:hyperlink>
      <w:r>
        <w:t>]</w:t>
      </w:r>
      <w:r>
        <w:rPr>
          <w:spacing w:val="-7"/>
        </w:rPr>
        <w:t xml:space="preserve"> </w:t>
      </w:r>
      <w:r>
        <w:t>in</w:t>
      </w:r>
      <w:r>
        <w:rPr>
          <w:spacing w:val="-7"/>
        </w:rPr>
        <w:t xml:space="preserve"> </w:t>
      </w:r>
      <w:r>
        <w:t>that</w:t>
      </w:r>
      <w:r>
        <w:rPr>
          <w:spacing w:val="-7"/>
        </w:rPr>
        <w:t xml:space="preserve"> </w:t>
      </w:r>
      <w:r>
        <w:t>it</w:t>
      </w:r>
      <w:r>
        <w:rPr>
          <w:spacing w:val="-7"/>
        </w:rPr>
        <w:t xml:space="preserve"> </w:t>
      </w:r>
      <w:r>
        <w:t>applies</w:t>
      </w:r>
      <w:r>
        <w:rPr>
          <w:spacing w:val="-7"/>
        </w:rPr>
        <w:t xml:space="preserve"> </w:t>
      </w:r>
      <w:r>
        <w:t>a</w:t>
      </w:r>
      <w:r>
        <w:rPr>
          <w:spacing w:val="-8"/>
        </w:rPr>
        <w:t xml:space="preserve"> </w:t>
      </w:r>
      <w:r>
        <w:t>recurrent</w:t>
      </w:r>
      <w:r>
        <w:rPr>
          <w:spacing w:val="-7"/>
        </w:rPr>
        <w:t xml:space="preserve"> </w:t>
      </w:r>
      <w:r>
        <w:t>update</w:t>
      </w:r>
      <w:r>
        <w:rPr>
          <w:spacing w:val="-7"/>
        </w:rPr>
        <w:t xml:space="preserve"> </w:t>
      </w:r>
      <w:r>
        <w:t>in</w:t>
      </w:r>
      <w:r>
        <w:rPr>
          <w:spacing w:val="-7"/>
        </w:rPr>
        <w:t xml:space="preserve"> </w:t>
      </w:r>
      <w:r>
        <w:t>the</w:t>
      </w:r>
      <w:r>
        <w:rPr>
          <w:spacing w:val="-7"/>
        </w:rPr>
        <w:t xml:space="preserve"> </w:t>
      </w:r>
      <w:r>
        <w:t>latent</w:t>
      </w:r>
      <w:r>
        <w:rPr>
          <w:spacing w:val="-7"/>
        </w:rPr>
        <w:t xml:space="preserve"> </w:t>
      </w:r>
      <w:r>
        <w:t>s</w:t>
      </w:r>
      <w:r>
        <w:t>pace</w:t>
      </w:r>
      <w:r>
        <w:rPr>
          <w:spacing w:val="-7"/>
        </w:rPr>
        <w:t xml:space="preserve"> </w:t>
      </w:r>
      <w:r>
        <w:t>but</w:t>
      </w:r>
      <w:r>
        <w:rPr>
          <w:spacing w:val="-7"/>
        </w:rPr>
        <w:t xml:space="preserve"> </w:t>
      </w:r>
      <w:r>
        <w:t>relies</w:t>
      </w:r>
      <w:r>
        <w:rPr>
          <w:spacing w:val="-7"/>
        </w:rPr>
        <w:t xml:space="preserve"> </w:t>
      </w:r>
      <w:r>
        <w:t>on</w:t>
      </w:r>
      <w:r>
        <w:rPr>
          <w:spacing w:val="-7"/>
        </w:rPr>
        <w:t xml:space="preserve"> </w:t>
      </w:r>
      <w:r>
        <w:t>time-distributed</w:t>
      </w:r>
      <w:r>
        <w:rPr>
          <w:spacing w:val="-7"/>
        </w:rPr>
        <w:t xml:space="preserve"> </w:t>
      </w:r>
      <w:r>
        <w:rPr>
          <w:spacing w:val="-2"/>
        </w:rPr>
        <w:t>deconvo-</w:t>
      </w:r>
    </w:p>
    <w:p w14:paraId="547BB575" w14:textId="506D2DC8" w:rsidR="0096722D" w:rsidRDefault="00BE2784">
      <w:pPr>
        <w:pStyle w:val="BodyText"/>
      </w:pPr>
      <w:r>
        <w:t>lutions for</w:t>
      </w:r>
      <w:r>
        <w:rPr>
          <w:spacing w:val="-2"/>
        </w:rPr>
        <w:t xml:space="preserve"> </w:t>
      </w:r>
      <w:r>
        <w:t>the</w:t>
      </w:r>
      <w:r>
        <w:rPr>
          <w:spacing w:val="-1"/>
        </w:rPr>
        <w:t xml:space="preserve"> </w:t>
      </w:r>
      <w:r>
        <w:t>video</w:t>
      </w:r>
      <w:r>
        <w:rPr>
          <w:spacing w:val="-1"/>
        </w:rPr>
        <w:t xml:space="preserve"> </w:t>
      </w:r>
      <w:r>
        <w:t>frames</w:t>
      </w:r>
      <w:r>
        <w:rPr>
          <w:spacing w:val="-1"/>
        </w:rPr>
        <w:t xml:space="preserve"> </w:t>
      </w:r>
      <w:r>
        <w:t>reconstruction</w:t>
      </w:r>
      <w:r>
        <w:rPr>
          <w:spacing w:val="-1"/>
        </w:rPr>
        <w:t xml:space="preserve"> </w:t>
      </w:r>
      <w:r>
        <w:t>to</w:t>
      </w:r>
      <w:r>
        <w:rPr>
          <w:spacing w:val="-1"/>
        </w:rPr>
        <w:t xml:space="preserve"> </w:t>
      </w:r>
      <w:r>
        <w:t>exploit</w:t>
      </w:r>
      <w:r>
        <w:rPr>
          <w:spacing w:val="-1"/>
        </w:rPr>
        <w:t xml:space="preserve"> </w:t>
      </w:r>
      <w:r>
        <w:t>spatiotemporal</w:t>
      </w:r>
      <w:r>
        <w:rPr>
          <w:spacing w:val="-1"/>
        </w:rPr>
        <w:t xml:space="preserve"> </w:t>
      </w:r>
      <w:r>
        <w:t>relationships</w:t>
      </w:r>
      <w:r>
        <w:rPr>
          <w:spacing w:val="-1"/>
        </w:rPr>
        <w:t xml:space="preserve"> </w:t>
      </w:r>
      <w:r>
        <w:t>in</w:t>
      </w:r>
      <w:r>
        <w:rPr>
          <w:spacing w:val="-1"/>
        </w:rPr>
        <w:t xml:space="preserve"> </w:t>
      </w:r>
      <w:r>
        <w:t>the</w:t>
      </w:r>
      <w:r>
        <w:rPr>
          <w:spacing w:val="-1"/>
        </w:rPr>
        <w:t xml:space="preserve"> </w:t>
      </w:r>
      <w:r>
        <w:t>data.</w:t>
      </w:r>
      <w:r>
        <w:rPr>
          <w:spacing w:val="15"/>
        </w:rPr>
        <w:t xml:space="preserve"> </w:t>
      </w:r>
      <w:r>
        <w:rPr>
          <w:spacing w:val="-2"/>
        </w:rPr>
        <w:t>Dorkenwald</w:t>
      </w:r>
    </w:p>
    <w:p w14:paraId="28ED25BE" w14:textId="07823E02" w:rsidR="0096722D" w:rsidRDefault="00BE2784">
      <w:pPr>
        <w:pStyle w:val="BodyText"/>
        <w:spacing w:before="172"/>
      </w:pPr>
      <w:r>
        <w:rPr>
          <w:spacing w:val="-2"/>
        </w:rPr>
        <w:t>et</w:t>
      </w:r>
      <w:r>
        <w:rPr>
          <w:spacing w:val="2"/>
        </w:rPr>
        <w:t xml:space="preserve"> </w:t>
      </w:r>
      <w:r>
        <w:rPr>
          <w:spacing w:val="-2"/>
        </w:rPr>
        <w:t>al.</w:t>
      </w:r>
      <w:r>
        <w:rPr>
          <w:spacing w:val="2"/>
        </w:rPr>
        <w:t xml:space="preserve"> </w:t>
      </w:r>
      <w:r>
        <w:rPr>
          <w:spacing w:val="-2"/>
        </w:rPr>
        <w:t>[</w:t>
      </w:r>
      <w:hyperlink w:anchor="_bookmark79" w:history="1">
        <w:r>
          <w:rPr>
            <w:color w:val="0000FF"/>
            <w:spacing w:val="-2"/>
          </w:rPr>
          <w:t>68</w:t>
        </w:r>
      </w:hyperlink>
      <w:r>
        <w:rPr>
          <w:spacing w:val="-2"/>
        </w:rPr>
        <w:t>]</w:t>
      </w:r>
      <w:r>
        <w:rPr>
          <w:spacing w:val="1"/>
        </w:rPr>
        <w:t xml:space="preserve"> </w:t>
      </w:r>
      <w:r>
        <w:rPr>
          <w:spacing w:val="-2"/>
        </w:rPr>
        <w:t>develop</w:t>
      </w:r>
      <w:r>
        <w:rPr>
          <w:spacing w:val="1"/>
        </w:rPr>
        <w:t xml:space="preserve"> </w:t>
      </w:r>
      <w:r>
        <w:rPr>
          <w:spacing w:val="-2"/>
        </w:rPr>
        <w:t>a</w:t>
      </w:r>
      <w:r>
        <w:rPr>
          <w:spacing w:val="1"/>
        </w:rPr>
        <w:t xml:space="preserve"> </w:t>
      </w:r>
      <w:r>
        <w:rPr>
          <w:spacing w:val="-2"/>
        </w:rPr>
        <w:t>conditional</w:t>
      </w:r>
      <w:r>
        <w:rPr>
          <w:spacing w:val="1"/>
        </w:rPr>
        <w:t xml:space="preserve"> </w:t>
      </w:r>
      <w:r>
        <w:rPr>
          <w:spacing w:val="-2"/>
        </w:rPr>
        <w:t>invertible</w:t>
      </w:r>
      <w:r>
        <w:rPr>
          <w:spacing w:val="2"/>
        </w:rPr>
        <w:t xml:space="preserve"> </w:t>
      </w:r>
      <w:r>
        <w:rPr>
          <w:spacing w:val="-2"/>
        </w:rPr>
        <w:t>neural</w:t>
      </w:r>
      <w:r>
        <w:rPr>
          <w:spacing w:val="1"/>
        </w:rPr>
        <w:t xml:space="preserve"> </w:t>
      </w:r>
      <w:r>
        <w:rPr>
          <w:spacing w:val="-2"/>
        </w:rPr>
        <w:t>network</w:t>
      </w:r>
      <w:r>
        <w:rPr>
          <w:spacing w:val="1"/>
        </w:rPr>
        <w:t xml:space="preserve"> </w:t>
      </w:r>
      <w:r>
        <w:rPr>
          <w:spacing w:val="-2"/>
        </w:rPr>
        <w:t>(cINN)</w:t>
      </w:r>
      <w:r>
        <w:rPr>
          <w:spacing w:val="1"/>
        </w:rPr>
        <w:t xml:space="preserve"> </w:t>
      </w:r>
      <w:r>
        <w:rPr>
          <w:spacing w:val="-2"/>
        </w:rPr>
        <w:t>as</w:t>
      </w:r>
      <w:r>
        <w:rPr>
          <w:spacing w:val="2"/>
        </w:rPr>
        <w:t xml:space="preserve"> </w:t>
      </w:r>
      <w:r>
        <w:rPr>
          <w:spacing w:val="-2"/>
        </w:rPr>
        <w:t>a</w:t>
      </w:r>
      <w:r>
        <w:rPr>
          <w:spacing w:val="1"/>
        </w:rPr>
        <w:t xml:space="preserve"> </w:t>
      </w:r>
      <w:r>
        <w:rPr>
          <w:spacing w:val="-2"/>
        </w:rPr>
        <w:t>bijective</w:t>
      </w:r>
      <w:r>
        <w:rPr>
          <w:spacing w:val="1"/>
        </w:rPr>
        <w:t xml:space="preserve"> </w:t>
      </w:r>
      <w:r>
        <w:rPr>
          <w:spacing w:val="-2"/>
        </w:rPr>
        <w:t>mapping</w:t>
      </w:r>
      <w:r>
        <w:rPr>
          <w:spacing w:val="1"/>
        </w:rPr>
        <w:t xml:space="preserve"> </w:t>
      </w:r>
      <w:r>
        <w:rPr>
          <w:spacing w:val="-2"/>
        </w:rPr>
        <w:t>between</w:t>
      </w:r>
      <w:r>
        <w:rPr>
          <w:spacing w:val="1"/>
        </w:rPr>
        <w:t xml:space="preserve"> </w:t>
      </w:r>
      <w:r>
        <w:rPr>
          <w:spacing w:val="-2"/>
        </w:rPr>
        <w:t>image</w:t>
      </w:r>
      <w:r>
        <w:rPr>
          <w:spacing w:val="2"/>
        </w:rPr>
        <w:t xml:space="preserve"> </w:t>
      </w:r>
      <w:r>
        <w:rPr>
          <w:spacing w:val="-5"/>
        </w:rPr>
        <w:t>and</w:t>
      </w:r>
    </w:p>
    <w:p w14:paraId="2CCDB481" w14:textId="59B83CE9" w:rsidR="0096722D" w:rsidRDefault="00BE2784">
      <w:pPr>
        <w:pStyle w:val="BodyText"/>
      </w:pPr>
      <w:r>
        <w:t>video</w:t>
      </w:r>
      <w:r>
        <w:rPr>
          <w:spacing w:val="13"/>
        </w:rPr>
        <w:t xml:space="preserve"> </w:t>
      </w:r>
      <w:r>
        <w:t>domains</w:t>
      </w:r>
      <w:r>
        <w:rPr>
          <w:spacing w:val="13"/>
        </w:rPr>
        <w:t xml:space="preserve"> </w:t>
      </w:r>
      <w:r>
        <w:t>using</w:t>
      </w:r>
      <w:r>
        <w:rPr>
          <w:spacing w:val="13"/>
        </w:rPr>
        <w:t xml:space="preserve"> </w:t>
      </w:r>
      <w:r>
        <w:t>a</w:t>
      </w:r>
      <w:r>
        <w:rPr>
          <w:spacing w:val="13"/>
        </w:rPr>
        <w:t xml:space="preserve"> </w:t>
      </w:r>
      <w:r>
        <w:t>dynamic</w:t>
      </w:r>
      <w:r>
        <w:rPr>
          <w:spacing w:val="13"/>
        </w:rPr>
        <w:t xml:space="preserve"> </w:t>
      </w:r>
      <w:r>
        <w:t>latent</w:t>
      </w:r>
      <w:r>
        <w:rPr>
          <w:spacing w:val="13"/>
        </w:rPr>
        <w:t xml:space="preserve"> </w:t>
      </w:r>
      <w:r>
        <w:t>representation.</w:t>
      </w:r>
      <w:r>
        <w:rPr>
          <w:spacing w:val="58"/>
        </w:rPr>
        <w:t xml:space="preserve"> </w:t>
      </w:r>
      <w:r>
        <w:t>The</w:t>
      </w:r>
      <w:r>
        <w:rPr>
          <w:spacing w:val="13"/>
        </w:rPr>
        <w:t xml:space="preserve"> </w:t>
      </w:r>
      <w:r>
        <w:t>cINN</w:t>
      </w:r>
      <w:r>
        <w:rPr>
          <w:spacing w:val="13"/>
        </w:rPr>
        <w:t xml:space="preserve"> </w:t>
      </w:r>
      <w:r>
        <w:t>architecture</w:t>
      </w:r>
      <w:r>
        <w:rPr>
          <w:spacing w:val="13"/>
        </w:rPr>
        <w:t xml:space="preserve"> </w:t>
      </w:r>
      <w:commentRangeStart w:id="85"/>
      <w:r>
        <w:t>allow</w:t>
      </w:r>
      <w:ins w:id="86" w:author="Pyrcz, Michael" w:date="2023-09-16T09:09:00Z">
        <w:r w:rsidR="00703D7E">
          <w:t>s</w:t>
        </w:r>
      </w:ins>
      <w:del w:id="87" w:author="Pyrcz, Michael" w:date="2023-09-16T09:09:00Z">
        <w:r w:rsidDel="00703D7E">
          <w:delText>ed</w:delText>
        </w:r>
      </w:del>
      <w:commentRangeEnd w:id="85"/>
      <w:r w:rsidR="00703D7E">
        <w:rPr>
          <w:rStyle w:val="CommentReference"/>
        </w:rPr>
        <w:commentReference w:id="85"/>
      </w:r>
      <w:r>
        <w:rPr>
          <w:spacing w:val="13"/>
        </w:rPr>
        <w:t xml:space="preserve"> </w:t>
      </w:r>
      <w:r>
        <w:t>for</w:t>
      </w:r>
      <w:r>
        <w:rPr>
          <w:spacing w:val="13"/>
        </w:rPr>
        <w:t xml:space="preserve"> </w:t>
      </w:r>
      <w:r>
        <w:t>video-to-</w:t>
      </w:r>
      <w:proofErr w:type="gramStart"/>
      <w:r>
        <w:rPr>
          <w:spacing w:val="-2"/>
        </w:rPr>
        <w:t>image</w:t>
      </w:r>
      <w:proofErr w:type="gramEnd"/>
    </w:p>
    <w:p w14:paraId="6A928177" w14:textId="29DD7CD4" w:rsidR="0096722D" w:rsidRDefault="00BE2784">
      <w:pPr>
        <w:pStyle w:val="BodyText"/>
      </w:pPr>
      <w:r>
        <w:t>and</w:t>
      </w:r>
      <w:r>
        <w:rPr>
          <w:spacing w:val="1"/>
        </w:rPr>
        <w:t xml:space="preserve"> </w:t>
      </w:r>
      <w:r>
        <w:t>image-to-video</w:t>
      </w:r>
      <w:r>
        <w:rPr>
          <w:spacing w:val="2"/>
        </w:rPr>
        <w:t xml:space="preserve"> </w:t>
      </w:r>
      <w:r>
        <w:t>predictions,</w:t>
      </w:r>
      <w:r>
        <w:rPr>
          <w:spacing w:val="2"/>
        </w:rPr>
        <w:t xml:space="preserve"> </w:t>
      </w:r>
      <w:del w:id="88" w:author="Pyrcz, Michael" w:date="2023-09-16T09:09:00Z">
        <w:r w:rsidDel="00703D7E">
          <w:delText>proving</w:delText>
        </w:r>
        <w:r w:rsidDel="00703D7E">
          <w:rPr>
            <w:spacing w:val="2"/>
          </w:rPr>
          <w:delText xml:space="preserve"> </w:delText>
        </w:r>
        <w:commentRangeStart w:id="89"/>
        <w:r w:rsidDel="00703D7E">
          <w:delText>possible</w:delText>
        </w:r>
      </w:del>
      <w:ins w:id="90" w:author="Pyrcz, Michael" w:date="2023-09-16T09:09:00Z">
        <w:r w:rsidR="00703D7E">
          <w:t>demonstrating</w:t>
        </w:r>
        <w:commentRangeEnd w:id="89"/>
        <w:r w:rsidR="00703D7E">
          <w:rPr>
            <w:rStyle w:val="CommentReference"/>
          </w:rPr>
          <w:commentReference w:id="89"/>
        </w:r>
      </w:ins>
      <w:r>
        <w:rPr>
          <w:spacing w:val="1"/>
        </w:rPr>
        <w:t xml:space="preserve"> </w:t>
      </w:r>
      <w:r>
        <w:t>the</w:t>
      </w:r>
      <w:r>
        <w:rPr>
          <w:spacing w:val="2"/>
        </w:rPr>
        <w:t xml:space="preserve"> </w:t>
      </w:r>
      <w:r>
        <w:t>generation</w:t>
      </w:r>
      <w:r>
        <w:rPr>
          <w:spacing w:val="1"/>
        </w:rPr>
        <w:t xml:space="preserve"> </w:t>
      </w:r>
      <w:r>
        <w:t>of</w:t>
      </w:r>
      <w:r>
        <w:rPr>
          <w:spacing w:val="1"/>
        </w:rPr>
        <w:t xml:space="preserve"> </w:t>
      </w:r>
      <w:r>
        <w:t>video</w:t>
      </w:r>
      <w:r>
        <w:rPr>
          <w:spacing w:val="2"/>
        </w:rPr>
        <w:t xml:space="preserve"> </w:t>
      </w:r>
      <w:r>
        <w:t>frames</w:t>
      </w:r>
      <w:r>
        <w:rPr>
          <w:spacing w:val="1"/>
        </w:rPr>
        <w:t xml:space="preserve"> </w:t>
      </w:r>
      <w:r>
        <w:t>from</w:t>
      </w:r>
      <w:r>
        <w:rPr>
          <w:spacing w:val="2"/>
        </w:rPr>
        <w:t xml:space="preserve"> </w:t>
      </w:r>
      <w:r>
        <w:t>a</w:t>
      </w:r>
      <w:r>
        <w:rPr>
          <w:spacing w:val="1"/>
        </w:rPr>
        <w:t xml:space="preserve"> </w:t>
      </w:r>
      <w:r>
        <w:t>static</w:t>
      </w:r>
      <w:r>
        <w:rPr>
          <w:spacing w:val="1"/>
        </w:rPr>
        <w:t xml:space="preserve"> </w:t>
      </w:r>
      <w:r>
        <w:t>input</w:t>
      </w:r>
      <w:r>
        <w:rPr>
          <w:spacing w:val="3"/>
        </w:rPr>
        <w:t xml:space="preserve"> </w:t>
      </w:r>
      <w:r>
        <w:rPr>
          <w:spacing w:val="-2"/>
        </w:rPr>
        <w:t>image.</w:t>
      </w:r>
    </w:p>
    <w:p w14:paraId="117DB2D0" w14:textId="2A01AF2A" w:rsidR="0096722D" w:rsidRDefault="00BE2784">
      <w:pPr>
        <w:pStyle w:val="BodyText"/>
        <w:spacing w:before="172"/>
      </w:pPr>
      <w:r>
        <w:t>Finally,</w:t>
      </w:r>
      <w:r>
        <w:rPr>
          <w:spacing w:val="10"/>
        </w:rPr>
        <w:t xml:space="preserve"> </w:t>
      </w:r>
      <w:r>
        <w:t>Holynski</w:t>
      </w:r>
      <w:r>
        <w:rPr>
          <w:spacing w:val="7"/>
        </w:rPr>
        <w:t xml:space="preserve"> </w:t>
      </w:r>
      <w:r>
        <w:t>et</w:t>
      </w:r>
      <w:r>
        <w:rPr>
          <w:spacing w:val="8"/>
        </w:rPr>
        <w:t xml:space="preserve"> </w:t>
      </w:r>
      <w:r>
        <w:t>al.</w:t>
      </w:r>
      <w:r>
        <w:rPr>
          <w:spacing w:val="7"/>
        </w:rPr>
        <w:t xml:space="preserve"> </w:t>
      </w:r>
      <w:r>
        <w:t>[</w:t>
      </w:r>
      <w:hyperlink w:anchor="_bookmark80" w:history="1">
        <w:r>
          <w:rPr>
            <w:color w:val="0000FF"/>
          </w:rPr>
          <w:t>69</w:t>
        </w:r>
      </w:hyperlink>
      <w:r>
        <w:t>]</w:t>
      </w:r>
      <w:r>
        <w:rPr>
          <w:spacing w:val="7"/>
        </w:rPr>
        <w:t xml:space="preserve"> </w:t>
      </w:r>
      <w:r>
        <w:t>implemented</w:t>
      </w:r>
      <w:r>
        <w:rPr>
          <w:spacing w:val="8"/>
        </w:rPr>
        <w:t xml:space="preserve"> </w:t>
      </w:r>
      <w:r>
        <w:t>the</w:t>
      </w:r>
      <w:r>
        <w:rPr>
          <w:spacing w:val="7"/>
        </w:rPr>
        <w:t xml:space="preserve"> </w:t>
      </w:r>
      <w:r>
        <w:t>idea</w:t>
      </w:r>
      <w:r>
        <w:rPr>
          <w:spacing w:val="7"/>
        </w:rPr>
        <w:t xml:space="preserve"> </w:t>
      </w:r>
      <w:r>
        <w:t>of</w:t>
      </w:r>
      <w:r>
        <w:rPr>
          <w:spacing w:val="8"/>
        </w:rPr>
        <w:t xml:space="preserve"> </w:t>
      </w:r>
      <w:r>
        <w:t>Eulerian</w:t>
      </w:r>
      <w:r>
        <w:rPr>
          <w:spacing w:val="7"/>
        </w:rPr>
        <w:t xml:space="preserve"> </w:t>
      </w:r>
      <w:r>
        <w:t>motion</w:t>
      </w:r>
      <w:r>
        <w:rPr>
          <w:spacing w:val="7"/>
        </w:rPr>
        <w:t xml:space="preserve"> </w:t>
      </w:r>
      <w:r>
        <w:t>fields</w:t>
      </w:r>
      <w:r>
        <w:rPr>
          <w:spacing w:val="8"/>
        </w:rPr>
        <w:t xml:space="preserve"> </w:t>
      </w:r>
      <w:r>
        <w:t>to</w:t>
      </w:r>
      <w:r>
        <w:rPr>
          <w:spacing w:val="7"/>
        </w:rPr>
        <w:t xml:space="preserve"> </w:t>
      </w:r>
      <w:r>
        <w:t>define</w:t>
      </w:r>
      <w:r>
        <w:rPr>
          <w:spacing w:val="7"/>
        </w:rPr>
        <w:t xml:space="preserve"> </w:t>
      </w:r>
      <w:r>
        <w:t>the</w:t>
      </w:r>
      <w:r>
        <w:rPr>
          <w:spacing w:val="8"/>
        </w:rPr>
        <w:t xml:space="preserve"> </w:t>
      </w:r>
      <w:r>
        <w:t>moving</w:t>
      </w:r>
      <w:r>
        <w:rPr>
          <w:spacing w:val="7"/>
        </w:rPr>
        <w:t xml:space="preserve"> </w:t>
      </w:r>
      <w:proofErr w:type="gramStart"/>
      <w:r>
        <w:rPr>
          <w:spacing w:val="-2"/>
        </w:rPr>
        <w:t>portions</w:t>
      </w:r>
      <w:proofErr w:type="gramEnd"/>
    </w:p>
    <w:p w14:paraId="1E417D5A" w14:textId="1A9C2124" w:rsidR="0096722D" w:rsidRDefault="00BE2784">
      <w:pPr>
        <w:pStyle w:val="BodyText"/>
      </w:pPr>
      <w:r>
        <w:t>of</w:t>
      </w:r>
      <w:r>
        <w:rPr>
          <w:spacing w:val="10"/>
        </w:rPr>
        <w:t xml:space="preserve"> </w:t>
      </w:r>
      <w:r>
        <w:t>the</w:t>
      </w:r>
      <w:r>
        <w:rPr>
          <w:spacing w:val="9"/>
        </w:rPr>
        <w:t xml:space="preserve"> </w:t>
      </w:r>
      <w:r>
        <w:t>image</w:t>
      </w:r>
      <w:r>
        <w:rPr>
          <w:spacing w:val="9"/>
        </w:rPr>
        <w:t xml:space="preserve"> </w:t>
      </w:r>
      <w:commentRangeStart w:id="91"/>
      <w:del w:id="92" w:author="Pyrcz, Michael" w:date="2023-09-16T09:10:00Z">
        <w:r w:rsidDel="00703D7E">
          <w:delText>and</w:delText>
        </w:r>
      </w:del>
      <w:commentRangeEnd w:id="91"/>
      <w:r w:rsidR="00703D7E">
        <w:rPr>
          <w:rStyle w:val="CommentReference"/>
        </w:rPr>
        <w:commentReference w:id="91"/>
      </w:r>
      <w:del w:id="93" w:author="Pyrcz, Michael" w:date="2023-09-16T09:10:00Z">
        <w:r w:rsidDel="00703D7E">
          <w:rPr>
            <w:spacing w:val="9"/>
          </w:rPr>
          <w:delText xml:space="preserve"> </w:delText>
        </w:r>
        <w:r w:rsidDel="00703D7E">
          <w:delText>thus</w:delText>
        </w:r>
        <w:r w:rsidDel="00703D7E">
          <w:rPr>
            <w:spacing w:val="9"/>
          </w:rPr>
          <w:delText xml:space="preserve"> </w:delText>
        </w:r>
        <w:r w:rsidDel="00703D7E">
          <w:delText>were</w:delText>
        </w:r>
        <w:r w:rsidDel="00703D7E">
          <w:rPr>
            <w:spacing w:val="9"/>
          </w:rPr>
          <w:delText xml:space="preserve"> </w:delText>
        </w:r>
        <w:r w:rsidDel="00703D7E">
          <w:delText>the</w:delText>
        </w:r>
        <w:r w:rsidDel="00703D7E">
          <w:rPr>
            <w:spacing w:val="9"/>
          </w:rPr>
          <w:delText xml:space="preserve"> </w:delText>
        </w:r>
        <w:r w:rsidDel="00703D7E">
          <w:delText>able</w:delText>
        </w:r>
        <w:r w:rsidDel="00703D7E">
          <w:rPr>
            <w:spacing w:val="9"/>
          </w:rPr>
          <w:delText xml:space="preserve"> </w:delText>
        </w:r>
      </w:del>
      <w:r>
        <w:t>to</w:t>
      </w:r>
      <w:r>
        <w:rPr>
          <w:spacing w:val="10"/>
        </w:rPr>
        <w:t xml:space="preserve"> </w:t>
      </w:r>
      <w:r>
        <w:t>accurately</w:t>
      </w:r>
      <w:r>
        <w:rPr>
          <w:spacing w:val="9"/>
        </w:rPr>
        <w:t xml:space="preserve"> </w:t>
      </w:r>
      <w:r>
        <w:t>reconstruct</w:t>
      </w:r>
      <w:r>
        <w:rPr>
          <w:spacing w:val="9"/>
        </w:rPr>
        <w:t xml:space="preserve"> </w:t>
      </w:r>
      <w:r>
        <w:t>a</w:t>
      </w:r>
      <w:r>
        <w:rPr>
          <w:spacing w:val="9"/>
        </w:rPr>
        <w:t xml:space="preserve"> </w:t>
      </w:r>
      <w:r>
        <w:t>series</w:t>
      </w:r>
      <w:r>
        <w:rPr>
          <w:spacing w:val="9"/>
        </w:rPr>
        <w:t xml:space="preserve"> </w:t>
      </w:r>
      <w:r>
        <w:t>of</w:t>
      </w:r>
      <w:r>
        <w:rPr>
          <w:spacing w:val="9"/>
        </w:rPr>
        <w:t xml:space="preserve"> </w:t>
      </w:r>
      <w:r>
        <w:t>video</w:t>
      </w:r>
      <w:r>
        <w:rPr>
          <w:spacing w:val="9"/>
        </w:rPr>
        <w:t xml:space="preserve"> </w:t>
      </w:r>
      <w:r>
        <w:t>frames</w:t>
      </w:r>
      <w:r>
        <w:rPr>
          <w:spacing w:val="9"/>
        </w:rPr>
        <w:t xml:space="preserve"> </w:t>
      </w:r>
      <w:r>
        <w:t>from</w:t>
      </w:r>
      <w:r>
        <w:rPr>
          <w:spacing w:val="9"/>
        </w:rPr>
        <w:t xml:space="preserve"> </w:t>
      </w:r>
      <w:r>
        <w:t>a</w:t>
      </w:r>
      <w:r>
        <w:rPr>
          <w:spacing w:val="9"/>
        </w:rPr>
        <w:t xml:space="preserve"> </w:t>
      </w:r>
      <w:r>
        <w:t>static</w:t>
      </w:r>
      <w:r>
        <w:rPr>
          <w:spacing w:val="9"/>
        </w:rPr>
        <w:t xml:space="preserve"> </w:t>
      </w:r>
      <w:r>
        <w:rPr>
          <w:spacing w:val="-2"/>
        </w:rPr>
        <w:t>image</w:t>
      </w:r>
    </w:p>
    <w:p w14:paraId="5172AA7B" w14:textId="12CC0B79" w:rsidR="0096722D" w:rsidRDefault="00BE2784">
      <w:pPr>
        <w:pStyle w:val="BodyText"/>
      </w:pPr>
      <w:r>
        <w:t>using</w:t>
      </w:r>
      <w:r>
        <w:rPr>
          <w:spacing w:val="4"/>
        </w:rPr>
        <w:t xml:space="preserve"> </w:t>
      </w:r>
      <w:proofErr w:type="gramStart"/>
      <w:r>
        <w:t>a</w:t>
      </w:r>
      <w:r>
        <w:rPr>
          <w:spacing w:val="4"/>
        </w:rPr>
        <w:t xml:space="preserve"> </w:t>
      </w:r>
      <w:r>
        <w:t>spatiotemporal</w:t>
      </w:r>
      <w:proofErr w:type="gramEnd"/>
      <w:r>
        <w:rPr>
          <w:spacing w:val="4"/>
        </w:rPr>
        <w:t xml:space="preserve"> </w:t>
      </w:r>
      <w:r>
        <w:t>latent</w:t>
      </w:r>
      <w:r>
        <w:rPr>
          <w:spacing w:val="4"/>
        </w:rPr>
        <w:t xml:space="preserve"> </w:t>
      </w:r>
      <w:r>
        <w:t>space</w:t>
      </w:r>
      <w:r>
        <w:rPr>
          <w:spacing w:val="3"/>
        </w:rPr>
        <w:t xml:space="preserve"> </w:t>
      </w:r>
      <w:r>
        <w:t>parameterization.</w:t>
      </w:r>
      <w:r>
        <w:rPr>
          <w:spacing w:val="30"/>
        </w:rPr>
        <w:t xml:space="preserve"> </w:t>
      </w:r>
      <w:r>
        <w:t>These</w:t>
      </w:r>
      <w:r>
        <w:rPr>
          <w:spacing w:val="4"/>
        </w:rPr>
        <w:t xml:space="preserve"> </w:t>
      </w:r>
      <w:r>
        <w:t>advancements</w:t>
      </w:r>
      <w:r>
        <w:rPr>
          <w:spacing w:val="3"/>
        </w:rPr>
        <w:t xml:space="preserve"> </w:t>
      </w:r>
      <w:r>
        <w:t>in</w:t>
      </w:r>
      <w:r>
        <w:rPr>
          <w:spacing w:val="4"/>
        </w:rPr>
        <w:t xml:space="preserve"> </w:t>
      </w:r>
      <w:r>
        <w:t>the</w:t>
      </w:r>
      <w:r>
        <w:rPr>
          <w:spacing w:val="4"/>
        </w:rPr>
        <w:t xml:space="preserve"> </w:t>
      </w:r>
      <w:r>
        <w:t>field</w:t>
      </w:r>
      <w:r>
        <w:rPr>
          <w:spacing w:val="4"/>
        </w:rPr>
        <w:t xml:space="preserve"> </w:t>
      </w:r>
      <w:r>
        <w:t>of</w:t>
      </w:r>
      <w:r>
        <w:rPr>
          <w:spacing w:val="4"/>
        </w:rPr>
        <w:t xml:space="preserve"> </w:t>
      </w:r>
      <w:r>
        <w:t>computer</w:t>
      </w:r>
      <w:r>
        <w:rPr>
          <w:spacing w:val="3"/>
        </w:rPr>
        <w:t xml:space="preserve"> </w:t>
      </w:r>
      <w:r>
        <w:rPr>
          <w:spacing w:val="-2"/>
        </w:rPr>
        <w:t>vision</w:t>
      </w:r>
    </w:p>
    <w:p w14:paraId="370300C8" w14:textId="469D15B9" w:rsidR="0096722D" w:rsidRDefault="00BE2784">
      <w:pPr>
        <w:pStyle w:val="BodyText"/>
        <w:spacing w:before="172"/>
      </w:pPr>
      <w:r>
        <w:rPr>
          <w:spacing w:val="-2"/>
        </w:rPr>
        <w:t>and</w:t>
      </w:r>
      <w:r>
        <w:rPr>
          <w:spacing w:val="3"/>
        </w:rPr>
        <w:t xml:space="preserve"> </w:t>
      </w:r>
      <w:r>
        <w:rPr>
          <w:spacing w:val="-2"/>
        </w:rPr>
        <w:t>video</w:t>
      </w:r>
      <w:r>
        <w:rPr>
          <w:spacing w:val="4"/>
        </w:rPr>
        <w:t xml:space="preserve"> </w:t>
      </w:r>
      <w:r>
        <w:rPr>
          <w:spacing w:val="-2"/>
        </w:rPr>
        <w:t>compressed</w:t>
      </w:r>
      <w:r>
        <w:rPr>
          <w:spacing w:val="3"/>
        </w:rPr>
        <w:t xml:space="preserve"> </w:t>
      </w:r>
      <w:r>
        <w:rPr>
          <w:spacing w:val="-2"/>
        </w:rPr>
        <w:t>sensing</w:t>
      </w:r>
      <w:r>
        <w:rPr>
          <w:spacing w:val="3"/>
        </w:rPr>
        <w:t xml:space="preserve"> </w:t>
      </w:r>
      <w:del w:id="94" w:author="Pyrcz, Michael" w:date="2023-09-16T09:10:00Z">
        <w:r w:rsidDel="00703D7E">
          <w:rPr>
            <w:spacing w:val="-2"/>
          </w:rPr>
          <w:delText>serve</w:delText>
        </w:r>
        <w:r w:rsidDel="00703D7E">
          <w:rPr>
            <w:spacing w:val="4"/>
          </w:rPr>
          <w:delText xml:space="preserve"> </w:delText>
        </w:r>
        <w:r w:rsidDel="00703D7E">
          <w:rPr>
            <w:spacing w:val="-2"/>
          </w:rPr>
          <w:delText>as</w:delText>
        </w:r>
      </w:del>
      <w:ins w:id="95" w:author="Pyrcz, Michael" w:date="2023-09-16T09:10:00Z">
        <w:r w:rsidR="00703D7E">
          <w:rPr>
            <w:spacing w:val="-2"/>
          </w:rPr>
          <w:t>are</w:t>
        </w:r>
      </w:ins>
      <w:r>
        <w:rPr>
          <w:spacing w:val="3"/>
        </w:rPr>
        <w:t xml:space="preserve"> </w:t>
      </w:r>
      <w:ins w:id="96" w:author="Pyrcz, Michael" w:date="2023-09-16T09:11:00Z">
        <w:r w:rsidR="00703D7E">
          <w:rPr>
            <w:spacing w:val="-2"/>
          </w:rPr>
          <w:t>the</w:t>
        </w:r>
      </w:ins>
      <w:del w:id="97" w:author="Pyrcz, Michael" w:date="2023-09-16T09:11:00Z">
        <w:r w:rsidDel="00703D7E">
          <w:rPr>
            <w:spacing w:val="-2"/>
          </w:rPr>
          <w:delText>a</w:delText>
        </w:r>
      </w:del>
      <w:r>
        <w:rPr>
          <w:spacing w:val="3"/>
        </w:rPr>
        <w:t xml:space="preserve"> </w:t>
      </w:r>
      <w:r>
        <w:rPr>
          <w:spacing w:val="-2"/>
        </w:rPr>
        <w:t>foundation</w:t>
      </w:r>
      <w:r>
        <w:rPr>
          <w:spacing w:val="4"/>
        </w:rPr>
        <w:t xml:space="preserve"> </w:t>
      </w:r>
      <w:r>
        <w:rPr>
          <w:spacing w:val="-2"/>
        </w:rPr>
        <w:t>for</w:t>
      </w:r>
      <w:r>
        <w:rPr>
          <w:spacing w:val="3"/>
        </w:rPr>
        <w:t xml:space="preserve"> </w:t>
      </w:r>
      <w:r>
        <w:rPr>
          <w:spacing w:val="-2"/>
        </w:rPr>
        <w:t>our</w:t>
      </w:r>
      <w:r>
        <w:rPr>
          <w:spacing w:val="3"/>
        </w:rPr>
        <w:t xml:space="preserve"> </w:t>
      </w:r>
      <w:r>
        <w:rPr>
          <w:spacing w:val="-2"/>
        </w:rPr>
        <w:t>image-to-video</w:t>
      </w:r>
      <w:r>
        <w:rPr>
          <w:spacing w:val="4"/>
        </w:rPr>
        <w:t xml:space="preserve"> </w:t>
      </w:r>
      <w:r>
        <w:rPr>
          <w:spacing w:val="-2"/>
        </w:rPr>
        <w:t>proxy</w:t>
      </w:r>
      <w:r>
        <w:rPr>
          <w:spacing w:val="3"/>
        </w:rPr>
        <w:t xml:space="preserve"> </w:t>
      </w:r>
      <w:r>
        <w:rPr>
          <w:spacing w:val="-2"/>
        </w:rPr>
        <w:t>model.</w:t>
      </w:r>
    </w:p>
    <w:p w14:paraId="0941D92B" w14:textId="43D326C8" w:rsidR="0096722D" w:rsidRDefault="00BE2784">
      <w:pPr>
        <w:pStyle w:val="BodyText"/>
        <w:tabs>
          <w:tab w:val="left" w:pos="818"/>
        </w:tabs>
      </w:pPr>
      <w:r>
        <w:rPr>
          <w:rFonts w:ascii="Arial"/>
          <w:sz w:val="10"/>
        </w:rPr>
        <w:tab/>
      </w:r>
      <w:r>
        <w:t>We</w:t>
      </w:r>
      <w:r>
        <w:rPr>
          <w:spacing w:val="20"/>
        </w:rPr>
        <w:t xml:space="preserve"> </w:t>
      </w:r>
      <w:r>
        <w:t>propose</w:t>
      </w:r>
      <w:r>
        <w:rPr>
          <w:spacing w:val="20"/>
        </w:rPr>
        <w:t xml:space="preserve"> </w:t>
      </w:r>
      <w:del w:id="98" w:author="Pyrcz, Michael" w:date="2023-09-16T09:11:00Z">
        <w:r w:rsidDel="00703D7E">
          <w:delText>the</w:delText>
        </w:r>
        <w:r w:rsidDel="00703D7E">
          <w:rPr>
            <w:spacing w:val="21"/>
          </w:rPr>
          <w:delText xml:space="preserve"> </w:delText>
        </w:r>
        <w:r w:rsidDel="00703D7E">
          <w:delText>Stochastic</w:delText>
        </w:r>
        <w:r w:rsidDel="00703D7E">
          <w:rPr>
            <w:spacing w:val="20"/>
          </w:rPr>
          <w:delText xml:space="preserve"> </w:delText>
        </w:r>
        <w:r w:rsidDel="00703D7E">
          <w:delText>pix2vid,</w:delText>
        </w:r>
        <w:r w:rsidDel="00703D7E">
          <w:rPr>
            <w:spacing w:val="26"/>
          </w:rPr>
          <w:delText xml:space="preserve"> </w:delText>
        </w:r>
      </w:del>
      <w:r>
        <w:t>a</w:t>
      </w:r>
      <w:r>
        <w:rPr>
          <w:spacing w:val="20"/>
        </w:rPr>
        <w:t xml:space="preserve"> </w:t>
      </w:r>
      <w:r>
        <w:t>novel</w:t>
      </w:r>
      <w:r>
        <w:rPr>
          <w:spacing w:val="21"/>
        </w:rPr>
        <w:t xml:space="preserve"> </w:t>
      </w:r>
      <w:r>
        <w:t>image-to-video</w:t>
      </w:r>
      <w:r>
        <w:rPr>
          <w:spacing w:val="20"/>
        </w:rPr>
        <w:t xml:space="preserve"> </w:t>
      </w:r>
      <w:r>
        <w:t>spatiotemporal</w:t>
      </w:r>
      <w:r>
        <w:rPr>
          <w:spacing w:val="20"/>
        </w:rPr>
        <w:t xml:space="preserve"> </w:t>
      </w:r>
      <w:r>
        <w:t>proxy</w:t>
      </w:r>
      <w:r>
        <w:rPr>
          <w:spacing w:val="20"/>
        </w:rPr>
        <w:t xml:space="preserve"> </w:t>
      </w:r>
      <w:r>
        <w:t>model</w:t>
      </w:r>
      <w:ins w:id="99" w:author="Pyrcz, Michael" w:date="2023-09-16T09:11:00Z">
        <w:r w:rsidR="00703D7E">
          <w:rPr>
            <w:spacing w:val="20"/>
          </w:rPr>
          <w:t xml:space="preserve">, </w:t>
        </w:r>
        <w:r w:rsidR="00703D7E">
          <w:t>Stochastic</w:t>
        </w:r>
        <w:r w:rsidR="00703D7E">
          <w:rPr>
            <w:spacing w:val="20"/>
          </w:rPr>
          <w:t xml:space="preserve"> </w:t>
        </w:r>
        <w:r w:rsidR="00703D7E">
          <w:t>pix2vid</w:t>
        </w:r>
        <w:r w:rsidR="00703D7E">
          <w:rPr>
            <w:spacing w:val="20"/>
          </w:rPr>
          <w:t xml:space="preserve">, </w:t>
        </w:r>
      </w:ins>
      <w:del w:id="100" w:author="Pyrcz, Michael" w:date="2023-09-16T09:11:00Z">
        <w:r w:rsidDel="00703D7E">
          <w:rPr>
            <w:spacing w:val="20"/>
          </w:rPr>
          <w:delText xml:space="preserve"> </w:delText>
        </w:r>
      </w:del>
      <w:r>
        <w:t>for</w:t>
      </w:r>
      <w:r>
        <w:rPr>
          <w:spacing w:val="20"/>
        </w:rPr>
        <w:t xml:space="preserve"> </w:t>
      </w:r>
      <w:r>
        <w:t>the</w:t>
      </w:r>
      <w:r>
        <w:rPr>
          <w:spacing w:val="20"/>
        </w:rPr>
        <w:t xml:space="preserve"> </w:t>
      </w:r>
      <w:r>
        <w:rPr>
          <w:spacing w:val="-4"/>
        </w:rPr>
        <w:t>pre-</w:t>
      </w:r>
    </w:p>
    <w:p w14:paraId="3E34F84D" w14:textId="4878460F" w:rsidR="0096722D" w:rsidDel="00703D7E" w:rsidRDefault="00BE2784" w:rsidP="00703D7E">
      <w:pPr>
        <w:pStyle w:val="BodyText"/>
        <w:rPr>
          <w:del w:id="101" w:author="Pyrcz, Michael" w:date="2023-09-16T09:12:00Z"/>
        </w:rPr>
      </w:pPr>
      <w:r>
        <w:t>diction</w:t>
      </w:r>
      <w:r>
        <w:rPr>
          <w:spacing w:val="11"/>
        </w:rPr>
        <w:t xml:space="preserve"> </w:t>
      </w:r>
      <w:r>
        <w:t>of</w:t>
      </w:r>
      <w:r>
        <w:rPr>
          <w:spacing w:val="11"/>
        </w:rPr>
        <w:t xml:space="preserve"> </w:t>
      </w:r>
      <w:r>
        <w:t>dynamic</w:t>
      </w:r>
      <w:r>
        <w:rPr>
          <w:spacing w:val="11"/>
        </w:rPr>
        <w:t xml:space="preserve"> </w:t>
      </w:r>
      <w:r>
        <w:t>reservoir</w:t>
      </w:r>
      <w:r>
        <w:rPr>
          <w:spacing w:val="11"/>
        </w:rPr>
        <w:t xml:space="preserve"> </w:t>
      </w:r>
      <w:r>
        <w:t>behavior</w:t>
      </w:r>
      <w:r>
        <w:rPr>
          <w:spacing w:val="11"/>
        </w:rPr>
        <w:t xml:space="preserve"> </w:t>
      </w:r>
      <w:r>
        <w:t>over</w:t>
      </w:r>
      <w:r>
        <w:rPr>
          <w:spacing w:val="11"/>
        </w:rPr>
        <w:t xml:space="preserve"> </w:t>
      </w:r>
      <w:r>
        <w:t>time</w:t>
      </w:r>
      <w:r>
        <w:rPr>
          <w:spacing w:val="11"/>
        </w:rPr>
        <w:t xml:space="preserve"> </w:t>
      </w:r>
      <w:r>
        <w:t>from</w:t>
      </w:r>
      <w:r>
        <w:rPr>
          <w:spacing w:val="11"/>
        </w:rPr>
        <w:t xml:space="preserve"> </w:t>
      </w:r>
      <w:r>
        <w:t>a</w:t>
      </w:r>
      <w:r>
        <w:rPr>
          <w:spacing w:val="11"/>
        </w:rPr>
        <w:t xml:space="preserve"> </w:t>
      </w:r>
      <w:ins w:id="102" w:author="Pyrcz, Michael" w:date="2023-09-16T09:12:00Z">
        <w:r w:rsidR="00703D7E">
          <w:rPr>
            <w:spacing w:val="11"/>
          </w:rPr>
          <w:t>subsurface</w:t>
        </w:r>
      </w:ins>
      <w:ins w:id="103" w:author="Pyrcz, Michael" w:date="2023-09-16T09:11:00Z">
        <w:r w:rsidR="00703D7E">
          <w:rPr>
            <w:spacing w:val="11"/>
          </w:rPr>
          <w:t xml:space="preserve"> uncertainty</w:t>
        </w:r>
      </w:ins>
      <w:ins w:id="104" w:author="Pyrcz, Michael" w:date="2023-09-16T09:12:00Z">
        <w:r w:rsidR="00703D7E">
          <w:rPr>
            <w:spacing w:val="11"/>
          </w:rPr>
          <w:t xml:space="preserve"> model, </w:t>
        </w:r>
      </w:ins>
      <w:r>
        <w:t>suite</w:t>
      </w:r>
      <w:r>
        <w:rPr>
          <w:spacing w:val="10"/>
        </w:rPr>
        <w:t xml:space="preserve"> </w:t>
      </w:r>
      <w:r>
        <w:t>of</w:t>
      </w:r>
      <w:r>
        <w:rPr>
          <w:spacing w:val="11"/>
        </w:rPr>
        <w:t xml:space="preserve"> </w:t>
      </w:r>
      <w:r>
        <w:t>static</w:t>
      </w:r>
      <w:r>
        <w:rPr>
          <w:spacing w:val="11"/>
        </w:rPr>
        <w:t xml:space="preserve"> </w:t>
      </w:r>
      <w:r>
        <w:t>geologic</w:t>
      </w:r>
      <w:r>
        <w:rPr>
          <w:spacing w:val="11"/>
        </w:rPr>
        <w:t xml:space="preserve"> </w:t>
      </w:r>
      <w:r>
        <w:t>realizations</w:t>
      </w:r>
      <w:del w:id="105" w:author="Pyrcz, Michael" w:date="2023-09-16T09:12:00Z">
        <w:r w:rsidDel="00703D7E">
          <w:rPr>
            <w:spacing w:val="11"/>
          </w:rPr>
          <w:delText xml:space="preserve"> </w:delText>
        </w:r>
        <w:r w:rsidDel="00703D7E">
          <w:delText>representing</w:delText>
        </w:r>
        <w:r w:rsidDel="00703D7E">
          <w:rPr>
            <w:spacing w:val="11"/>
          </w:rPr>
          <w:delText xml:space="preserve"> </w:delText>
        </w:r>
        <w:r w:rsidDel="00703D7E">
          <w:rPr>
            <w:spacing w:val="-10"/>
          </w:rPr>
          <w:delText>a</w:delText>
        </w:r>
      </w:del>
    </w:p>
    <w:p w14:paraId="112665DC" w14:textId="64885B8C" w:rsidR="0096722D" w:rsidRDefault="00BE2784">
      <w:pPr>
        <w:pStyle w:val="BodyText"/>
        <w:spacing w:before="172"/>
      </w:pPr>
      <w:del w:id="106" w:author="Pyrcz, Michael" w:date="2023-09-16T09:12:00Z">
        <w:r w:rsidDel="00703D7E">
          <w:delText>subsurface</w:delText>
        </w:r>
        <w:r w:rsidDel="00703D7E">
          <w:rPr>
            <w:spacing w:val="14"/>
          </w:rPr>
          <w:delText xml:space="preserve"> </w:delText>
        </w:r>
        <w:r w:rsidDel="00703D7E">
          <w:delText>uncertainty</w:delText>
        </w:r>
        <w:r w:rsidDel="00703D7E">
          <w:rPr>
            <w:spacing w:val="15"/>
          </w:rPr>
          <w:delText xml:space="preserve"> </w:delText>
        </w:r>
        <w:r w:rsidDel="00703D7E">
          <w:delText>model</w:delText>
        </w:r>
      </w:del>
      <w:r>
        <w:t>.</w:t>
      </w:r>
      <w:r>
        <w:rPr>
          <w:spacing w:val="55"/>
        </w:rPr>
        <w:t xml:space="preserve"> </w:t>
      </w:r>
      <w:r>
        <w:t>Our</w:t>
      </w:r>
      <w:r>
        <w:rPr>
          <w:spacing w:val="15"/>
        </w:rPr>
        <w:t xml:space="preserve"> </w:t>
      </w:r>
      <w:r>
        <w:t>model</w:t>
      </w:r>
      <w:r>
        <w:rPr>
          <w:spacing w:val="15"/>
        </w:rPr>
        <w:t xml:space="preserve"> </w:t>
      </w:r>
      <w:r>
        <w:t>exploits</w:t>
      </w:r>
      <w:r>
        <w:rPr>
          <w:spacing w:val="14"/>
        </w:rPr>
        <w:t xml:space="preserve"> </w:t>
      </w:r>
      <w:r>
        <w:t>the</w:t>
      </w:r>
      <w:r>
        <w:rPr>
          <w:spacing w:val="15"/>
        </w:rPr>
        <w:t xml:space="preserve"> </w:t>
      </w:r>
      <w:r>
        <w:t>spatial</w:t>
      </w:r>
      <w:r>
        <w:rPr>
          <w:spacing w:val="14"/>
        </w:rPr>
        <w:t xml:space="preserve"> </w:t>
      </w:r>
      <w:r>
        <w:t>and</w:t>
      </w:r>
      <w:r>
        <w:rPr>
          <w:spacing w:val="15"/>
        </w:rPr>
        <w:t xml:space="preserve"> </w:t>
      </w:r>
      <w:r>
        <w:t>temporal</w:t>
      </w:r>
      <w:r>
        <w:rPr>
          <w:spacing w:val="15"/>
        </w:rPr>
        <w:t xml:space="preserve"> </w:t>
      </w:r>
      <w:r>
        <w:t>structures</w:t>
      </w:r>
      <w:r>
        <w:rPr>
          <w:spacing w:val="14"/>
        </w:rPr>
        <w:t xml:space="preserve"> </w:t>
      </w:r>
      <w:r>
        <w:t>in</w:t>
      </w:r>
      <w:r>
        <w:rPr>
          <w:spacing w:val="14"/>
        </w:rPr>
        <w:t xml:space="preserve"> </w:t>
      </w:r>
      <w:r>
        <w:t>latent</w:t>
      </w:r>
      <w:r>
        <w:rPr>
          <w:spacing w:val="14"/>
        </w:rPr>
        <w:t xml:space="preserve"> </w:t>
      </w:r>
      <w:r>
        <w:t>space</w:t>
      </w:r>
      <w:r>
        <w:rPr>
          <w:spacing w:val="15"/>
        </w:rPr>
        <w:t xml:space="preserve"> </w:t>
      </w:r>
      <w:r>
        <w:rPr>
          <w:spacing w:val="-5"/>
        </w:rPr>
        <w:t>to</w:t>
      </w:r>
    </w:p>
    <w:p w14:paraId="091E7221" w14:textId="25B12DD2" w:rsidR="0096722D" w:rsidRDefault="00BE2784">
      <w:pPr>
        <w:pStyle w:val="BodyText"/>
      </w:pPr>
      <w:r>
        <w:rPr>
          <w:spacing w:val="-2"/>
        </w:rPr>
        <w:t>d</w:t>
      </w:r>
      <w:r>
        <w:rPr>
          <w:spacing w:val="-2"/>
        </w:rPr>
        <w:t>ynamically</w:t>
      </w:r>
      <w:r>
        <w:rPr>
          <w:spacing w:val="-3"/>
        </w:rPr>
        <w:t xml:space="preserve"> </w:t>
      </w:r>
      <w:r>
        <w:rPr>
          <w:spacing w:val="-2"/>
        </w:rPr>
        <w:t>reconstruct</w:t>
      </w:r>
      <w:r>
        <w:rPr>
          <w:spacing w:val="-4"/>
        </w:rPr>
        <w:t xml:space="preserve"> </w:t>
      </w:r>
      <w:r>
        <w:rPr>
          <w:spacing w:val="-2"/>
        </w:rPr>
        <w:t>the</w:t>
      </w:r>
      <w:r>
        <w:rPr>
          <w:spacing w:val="-3"/>
        </w:rPr>
        <w:t xml:space="preserve"> </w:t>
      </w:r>
      <w:r>
        <w:rPr>
          <w:spacing w:val="-2"/>
        </w:rPr>
        <w:t>time-dependent</w:t>
      </w:r>
      <w:r>
        <w:rPr>
          <w:spacing w:val="-4"/>
        </w:rPr>
        <w:t xml:space="preserve"> </w:t>
      </w:r>
      <w:r>
        <w:rPr>
          <w:spacing w:val="-2"/>
        </w:rPr>
        <w:t>pressure</w:t>
      </w:r>
      <w:r>
        <w:rPr>
          <w:spacing w:val="-4"/>
        </w:rPr>
        <w:t xml:space="preserve"> </w:t>
      </w:r>
      <w:r>
        <w:rPr>
          <w:spacing w:val="-2"/>
        </w:rPr>
        <w:t>and</w:t>
      </w:r>
      <w:r>
        <w:rPr>
          <w:spacing w:val="-3"/>
        </w:rPr>
        <w:t xml:space="preserve"> </w:t>
      </w:r>
      <w:ins w:id="107" w:author="Pyrcz, Michael" w:date="2023-09-16T09:12:00Z">
        <w:r w:rsidR="00703D7E">
          <w:rPr>
            <w:spacing w:val="-3"/>
          </w:rPr>
          <w:t xml:space="preserve">multiphase </w:t>
        </w:r>
      </w:ins>
      <w:r>
        <w:rPr>
          <w:spacing w:val="-2"/>
        </w:rPr>
        <w:t>saturation</w:t>
      </w:r>
      <w:r>
        <w:rPr>
          <w:spacing w:val="-4"/>
        </w:rPr>
        <w:t xml:space="preserve"> </w:t>
      </w:r>
      <w:r>
        <w:rPr>
          <w:spacing w:val="-2"/>
        </w:rPr>
        <w:t>states</w:t>
      </w:r>
      <w:r>
        <w:rPr>
          <w:spacing w:val="-4"/>
        </w:rPr>
        <w:t xml:space="preserve"> </w:t>
      </w:r>
      <w:r>
        <w:rPr>
          <w:spacing w:val="-2"/>
        </w:rPr>
        <w:t>from</w:t>
      </w:r>
      <w:r>
        <w:rPr>
          <w:spacing w:val="-3"/>
        </w:rPr>
        <w:t xml:space="preserve"> </w:t>
      </w:r>
      <w:r>
        <w:rPr>
          <w:spacing w:val="-2"/>
        </w:rPr>
        <w:t>a</w:t>
      </w:r>
      <w:r>
        <w:rPr>
          <w:spacing w:val="-4"/>
        </w:rPr>
        <w:t xml:space="preserve"> </w:t>
      </w:r>
      <w:r>
        <w:rPr>
          <w:spacing w:val="-2"/>
        </w:rPr>
        <w:t>static</w:t>
      </w:r>
      <w:r>
        <w:rPr>
          <w:spacing w:val="-4"/>
        </w:rPr>
        <w:t xml:space="preserve"> </w:t>
      </w:r>
      <w:r>
        <w:rPr>
          <w:spacing w:val="-2"/>
        </w:rPr>
        <w:t>geologic</w:t>
      </w:r>
      <w:r>
        <w:rPr>
          <w:spacing w:val="-3"/>
        </w:rPr>
        <w:t xml:space="preserve"> </w:t>
      </w:r>
      <w:r>
        <w:rPr>
          <w:spacing w:val="-2"/>
        </w:rPr>
        <w:t>realization.</w:t>
      </w:r>
    </w:p>
    <w:p w14:paraId="700D2138" w14:textId="09DC074F" w:rsidR="0096722D" w:rsidDel="00703D7E" w:rsidRDefault="00BE2784" w:rsidP="00703D7E">
      <w:pPr>
        <w:pStyle w:val="BodyText"/>
        <w:rPr>
          <w:del w:id="108" w:author="Pyrcz, Michael" w:date="2023-09-16T09:14:00Z"/>
        </w:rPr>
      </w:pPr>
      <w:r>
        <w:t>The</w:t>
      </w:r>
      <w:r>
        <w:rPr>
          <w:spacing w:val="7"/>
        </w:rPr>
        <w:t xml:space="preserve"> </w:t>
      </w:r>
      <w:r>
        <w:t>encoder</w:t>
      </w:r>
      <w:r>
        <w:rPr>
          <w:spacing w:val="8"/>
        </w:rPr>
        <w:t xml:space="preserve"> </w:t>
      </w:r>
      <w:r>
        <w:t>portion</w:t>
      </w:r>
      <w:r>
        <w:rPr>
          <w:spacing w:val="7"/>
        </w:rPr>
        <w:t xml:space="preserve"> </w:t>
      </w:r>
      <w:r>
        <w:t>of</w:t>
      </w:r>
      <w:r>
        <w:rPr>
          <w:spacing w:val="7"/>
        </w:rPr>
        <w:t xml:space="preserve"> </w:t>
      </w:r>
      <w:r>
        <w:t>the</w:t>
      </w:r>
      <w:r>
        <w:rPr>
          <w:spacing w:val="8"/>
        </w:rPr>
        <w:t xml:space="preserve"> </w:t>
      </w:r>
      <w:r>
        <w:t>network</w:t>
      </w:r>
      <w:r>
        <w:rPr>
          <w:spacing w:val="7"/>
        </w:rPr>
        <w:t xml:space="preserve"> </w:t>
      </w:r>
      <w:r>
        <w:t>receives</w:t>
      </w:r>
      <w:r>
        <w:rPr>
          <w:spacing w:val="7"/>
        </w:rPr>
        <w:t xml:space="preserve"> </w:t>
      </w:r>
      <w:r>
        <w:t>as</w:t>
      </w:r>
      <w:r>
        <w:rPr>
          <w:spacing w:val="8"/>
        </w:rPr>
        <w:t xml:space="preserve"> </w:t>
      </w:r>
      <w:r>
        <w:t>inputs</w:t>
      </w:r>
      <w:r>
        <w:rPr>
          <w:spacing w:val="7"/>
        </w:rPr>
        <w:t xml:space="preserve"> </w:t>
      </w:r>
      <w:r>
        <w:t>the</w:t>
      </w:r>
      <w:r>
        <w:rPr>
          <w:spacing w:val="7"/>
        </w:rPr>
        <w:t xml:space="preserve"> </w:t>
      </w:r>
      <w:r>
        <w:t>static</w:t>
      </w:r>
      <w:r>
        <w:rPr>
          <w:spacing w:val="8"/>
        </w:rPr>
        <w:t xml:space="preserve"> </w:t>
      </w:r>
      <w:r>
        <w:t>geologic</w:t>
      </w:r>
      <w:r>
        <w:rPr>
          <w:spacing w:val="7"/>
        </w:rPr>
        <w:t xml:space="preserve"> </w:t>
      </w:r>
      <w:r>
        <w:t>realization</w:t>
      </w:r>
      <w:ins w:id="109" w:author="Pyrcz, Michael" w:date="2023-09-16T09:13:00Z">
        <w:r w:rsidR="00703D7E">
          <w:t>s</w:t>
        </w:r>
      </w:ins>
      <w:r>
        <w:rPr>
          <w:spacing w:val="7"/>
        </w:rPr>
        <w:t xml:space="preserve"> </w:t>
      </w:r>
      <w:r>
        <w:t>with</w:t>
      </w:r>
      <w:r>
        <w:rPr>
          <w:spacing w:val="8"/>
        </w:rPr>
        <w:t xml:space="preserve"> </w:t>
      </w:r>
      <w:ins w:id="110" w:author="Pyrcz, Michael" w:date="2023-09-16T09:13:00Z">
        <w:r w:rsidR="00703D7E">
          <w:rPr>
            <w:spacing w:val="8"/>
          </w:rPr>
          <w:t xml:space="preserve">multiple </w:t>
        </w:r>
      </w:ins>
      <w:ins w:id="111" w:author="Pyrcz, Michael" w:date="2023-09-16T09:14:00Z">
        <w:r w:rsidR="00703D7E">
          <w:rPr>
            <w:spacing w:val="8"/>
          </w:rPr>
          <w:t>features</w:t>
        </w:r>
      </w:ins>
      <w:ins w:id="112" w:author="Pyrcz, Michael" w:date="2023-09-16T09:13:00Z">
        <w:r w:rsidR="00703D7E">
          <w:rPr>
            <w:spacing w:val="8"/>
          </w:rPr>
          <w:t xml:space="preserve"> including</w:t>
        </w:r>
      </w:ins>
      <w:del w:id="113" w:author="Pyrcz, Michael" w:date="2023-09-16T09:14:00Z">
        <w:r w:rsidDel="00703D7E">
          <w:delText>geological</w:delText>
        </w:r>
        <w:r w:rsidDel="00703D7E">
          <w:rPr>
            <w:spacing w:val="7"/>
          </w:rPr>
          <w:delText xml:space="preserve"> </w:delText>
        </w:r>
        <w:r w:rsidDel="00703D7E">
          <w:rPr>
            <w:spacing w:val="-2"/>
          </w:rPr>
          <w:delText>depo-</w:delText>
        </w:r>
      </w:del>
    </w:p>
    <w:p w14:paraId="42C05B41" w14:textId="59111E3D" w:rsidR="0096722D" w:rsidRDefault="00BE2784" w:rsidP="00703D7E">
      <w:pPr>
        <w:pStyle w:val="BodyText"/>
        <w:pPrChange w:id="114" w:author="Pyrcz, Michael" w:date="2023-09-16T09:14:00Z">
          <w:pPr>
            <w:pStyle w:val="BodyText"/>
            <w:spacing w:before="172"/>
          </w:pPr>
        </w:pPrChange>
      </w:pPr>
      <w:del w:id="115" w:author="Pyrcz, Michael" w:date="2023-09-16T09:14:00Z">
        <w:r w:rsidDel="00703D7E">
          <w:rPr>
            <w:spacing w:val="-2"/>
          </w:rPr>
          <w:delText>sitional</w:delText>
        </w:r>
      </w:del>
      <w:del w:id="116" w:author="Pyrcz, Michael" w:date="2023-09-16T09:13:00Z">
        <w:r w:rsidDel="00703D7E">
          <w:rPr>
            <w:spacing w:val="-2"/>
          </w:rPr>
          <w:delText>,</w:delText>
        </w:r>
        <w:r w:rsidDel="00703D7E">
          <w:rPr>
            <w:spacing w:val="5"/>
          </w:rPr>
          <w:delText xml:space="preserve"> </w:delText>
        </w:r>
        <w:r w:rsidDel="00703D7E">
          <w:rPr>
            <w:spacing w:val="-2"/>
          </w:rPr>
          <w:delText>high</w:delText>
        </w:r>
        <w:r w:rsidDel="00703D7E">
          <w:rPr>
            <w:spacing w:val="5"/>
          </w:rPr>
          <w:delText xml:space="preserve"> </w:delText>
        </w:r>
        <w:r w:rsidDel="00703D7E">
          <w:rPr>
            <w:spacing w:val="-2"/>
          </w:rPr>
          <w:delText>permeability</w:delText>
        </w:r>
        <w:r w:rsidDel="00703D7E">
          <w:rPr>
            <w:spacing w:val="4"/>
          </w:rPr>
          <w:delText xml:space="preserve"> </w:delText>
        </w:r>
        <w:r w:rsidDel="00703D7E">
          <w:rPr>
            <w:spacing w:val="-2"/>
          </w:rPr>
          <w:delText>channels</w:delText>
        </w:r>
        <w:r w:rsidDel="00703D7E">
          <w:rPr>
            <w:spacing w:val="5"/>
          </w:rPr>
          <w:delText xml:space="preserve"> </w:delText>
        </w:r>
        <w:r w:rsidDel="00703D7E">
          <w:rPr>
            <w:spacing w:val="-2"/>
          </w:rPr>
          <w:delText>representing</w:delText>
        </w:r>
        <w:r w:rsidDel="00703D7E">
          <w:rPr>
            <w:spacing w:val="5"/>
          </w:rPr>
          <w:delText xml:space="preserve"> </w:delText>
        </w:r>
        <w:r w:rsidDel="00703D7E">
          <w:rPr>
            <w:spacing w:val="-2"/>
          </w:rPr>
          <w:delText>the</w:delText>
        </w:r>
        <w:r w:rsidDel="00703D7E">
          <w:rPr>
            <w:spacing w:val="5"/>
          </w:rPr>
          <w:delText xml:space="preserve"> </w:delText>
        </w:r>
      </w:del>
      <w:r>
        <w:rPr>
          <w:spacing w:val="-2"/>
        </w:rPr>
        <w:t>porosity,</w:t>
      </w:r>
      <w:r>
        <w:rPr>
          <w:spacing w:val="4"/>
        </w:rPr>
        <w:t xml:space="preserve"> </w:t>
      </w:r>
      <w:r>
        <w:rPr>
          <w:spacing w:val="-2"/>
        </w:rPr>
        <w:t>permeability,</w:t>
      </w:r>
      <w:r>
        <w:rPr>
          <w:spacing w:val="5"/>
        </w:rPr>
        <w:t xml:space="preserve"> </w:t>
      </w:r>
      <w:r>
        <w:rPr>
          <w:spacing w:val="-2"/>
        </w:rPr>
        <w:t>and</w:t>
      </w:r>
      <w:r>
        <w:rPr>
          <w:spacing w:val="5"/>
        </w:rPr>
        <w:t xml:space="preserve"> </w:t>
      </w:r>
      <w:r>
        <w:rPr>
          <w:spacing w:val="-2"/>
        </w:rPr>
        <w:t>facies</w:t>
      </w:r>
      <w:r>
        <w:rPr>
          <w:spacing w:val="5"/>
        </w:rPr>
        <w:t xml:space="preserve"> </w:t>
      </w:r>
      <w:r>
        <w:rPr>
          <w:spacing w:val="-2"/>
        </w:rPr>
        <w:t>spatial</w:t>
      </w:r>
      <w:r>
        <w:rPr>
          <w:spacing w:val="4"/>
        </w:rPr>
        <w:t xml:space="preserve"> </w:t>
      </w:r>
      <w:r>
        <w:rPr>
          <w:spacing w:val="-2"/>
        </w:rPr>
        <w:t>distributions,</w:t>
      </w:r>
    </w:p>
    <w:p w14:paraId="68799478" w14:textId="108B8246" w:rsidR="0096722D" w:rsidRDefault="00BE2784">
      <w:pPr>
        <w:pStyle w:val="BodyText"/>
      </w:pPr>
      <w:r>
        <w:t>a</w:t>
      </w:r>
      <w:r>
        <w:t>nd</w:t>
      </w:r>
      <w:r>
        <w:rPr>
          <w:spacing w:val="-3"/>
        </w:rPr>
        <w:t xml:space="preserve"> </w:t>
      </w:r>
      <w:r>
        <w:t>the</w:t>
      </w:r>
      <w:r>
        <w:rPr>
          <w:spacing w:val="-4"/>
        </w:rPr>
        <w:t xml:space="preserve"> </w:t>
      </w:r>
      <w:r>
        <w:t>location</w:t>
      </w:r>
      <w:r>
        <w:rPr>
          <w:spacing w:val="-5"/>
        </w:rPr>
        <w:t xml:space="preserve"> </w:t>
      </w:r>
      <w:r>
        <w:t>of</w:t>
      </w:r>
      <w:r>
        <w:rPr>
          <w:spacing w:val="-4"/>
        </w:rPr>
        <w:t xml:space="preserve"> </w:t>
      </w:r>
      <w:r>
        <w:t>CO</w:t>
      </w:r>
      <w:r>
        <w:rPr>
          <w:rFonts w:ascii="Kepler Std Ext Subh"/>
          <w:vertAlign w:val="subscript"/>
        </w:rPr>
        <w:t>2</w:t>
      </w:r>
      <w:r>
        <w:rPr>
          <w:rFonts w:ascii="Kepler Std Ext Subh"/>
          <w:spacing w:val="9"/>
        </w:rPr>
        <w:t xml:space="preserve"> </w:t>
      </w:r>
      <w:r>
        <w:t>injection</w:t>
      </w:r>
      <w:r>
        <w:rPr>
          <w:spacing w:val="-4"/>
        </w:rPr>
        <w:t xml:space="preserve"> </w:t>
      </w:r>
      <w:commentRangeStart w:id="117"/>
      <w:r>
        <w:t>well(s).</w:t>
      </w:r>
      <w:r>
        <w:rPr>
          <w:spacing w:val="16"/>
        </w:rPr>
        <w:t xml:space="preserve"> </w:t>
      </w:r>
      <w:commentRangeEnd w:id="117"/>
      <w:r w:rsidR="00703D7E">
        <w:rPr>
          <w:rStyle w:val="CommentReference"/>
        </w:rPr>
        <w:commentReference w:id="117"/>
      </w:r>
      <w:r>
        <w:t>The</w:t>
      </w:r>
      <w:r>
        <w:rPr>
          <w:spacing w:val="-4"/>
        </w:rPr>
        <w:t xml:space="preserve"> </w:t>
      </w:r>
      <w:r>
        <w:t>model</w:t>
      </w:r>
      <w:r>
        <w:rPr>
          <w:spacing w:val="-5"/>
        </w:rPr>
        <w:t xml:space="preserve"> </w:t>
      </w:r>
      <w:r>
        <w:t>then</w:t>
      </w:r>
      <w:r>
        <w:rPr>
          <w:spacing w:val="-4"/>
        </w:rPr>
        <w:t xml:space="preserve"> </w:t>
      </w:r>
      <w:r>
        <w:t>reconstructs</w:t>
      </w:r>
      <w:r>
        <w:rPr>
          <w:spacing w:val="-4"/>
        </w:rPr>
        <w:t xml:space="preserve"> </w:t>
      </w:r>
      <w:r>
        <w:t>the</w:t>
      </w:r>
      <w:r>
        <w:rPr>
          <w:spacing w:val="-5"/>
        </w:rPr>
        <w:t xml:space="preserve"> </w:t>
      </w:r>
      <w:r>
        <w:t>dynamic</w:t>
      </w:r>
      <w:r>
        <w:rPr>
          <w:spacing w:val="-4"/>
        </w:rPr>
        <w:t xml:space="preserve"> </w:t>
      </w:r>
      <w:r>
        <w:t>pressure</w:t>
      </w:r>
      <w:r>
        <w:rPr>
          <w:spacing w:val="-4"/>
        </w:rPr>
        <w:t xml:space="preserve"> </w:t>
      </w:r>
      <w:r>
        <w:t>and</w:t>
      </w:r>
      <w:r>
        <w:rPr>
          <w:spacing w:val="-4"/>
        </w:rPr>
        <w:t xml:space="preserve"> </w:t>
      </w:r>
      <w:proofErr w:type="gramStart"/>
      <w:r>
        <w:rPr>
          <w:spacing w:val="-2"/>
        </w:rPr>
        <w:t>saturation</w:t>
      </w:r>
      <w:proofErr w:type="gramEnd"/>
    </w:p>
    <w:p w14:paraId="1B41A0DA" w14:textId="53117D56" w:rsidR="0096722D" w:rsidRDefault="00BE2784">
      <w:pPr>
        <w:pStyle w:val="BodyText"/>
        <w:spacing w:before="140"/>
      </w:pPr>
      <w:r>
        <w:rPr>
          <w:spacing w:val="-2"/>
        </w:rPr>
        <w:t>distributions</w:t>
      </w:r>
      <w:r>
        <w:rPr>
          <w:spacing w:val="8"/>
        </w:rPr>
        <w:t xml:space="preserve"> </w:t>
      </w:r>
      <w:r>
        <w:rPr>
          <w:spacing w:val="-2"/>
        </w:rPr>
        <w:t>using</w:t>
      </w:r>
      <w:r>
        <w:rPr>
          <w:spacing w:val="8"/>
        </w:rPr>
        <w:t xml:space="preserve"> </w:t>
      </w:r>
      <w:r>
        <w:rPr>
          <w:spacing w:val="-2"/>
        </w:rPr>
        <w:t>a</w:t>
      </w:r>
      <w:r>
        <w:rPr>
          <w:spacing w:val="8"/>
        </w:rPr>
        <w:t xml:space="preserve"> </w:t>
      </w:r>
      <w:r>
        <w:rPr>
          <w:spacing w:val="-2"/>
        </w:rPr>
        <w:t>spatiotemporal</w:t>
      </w:r>
      <w:r>
        <w:rPr>
          <w:spacing w:val="8"/>
        </w:rPr>
        <w:t xml:space="preserve"> </w:t>
      </w:r>
      <w:r>
        <w:rPr>
          <w:spacing w:val="-2"/>
        </w:rPr>
        <w:t>decoder</w:t>
      </w:r>
      <w:r>
        <w:rPr>
          <w:spacing w:val="8"/>
        </w:rPr>
        <w:t xml:space="preserve"> </w:t>
      </w:r>
      <w:r>
        <w:rPr>
          <w:spacing w:val="-2"/>
        </w:rPr>
        <w:t>network</w:t>
      </w:r>
      <w:r>
        <w:rPr>
          <w:spacing w:val="8"/>
        </w:rPr>
        <w:t xml:space="preserve"> </w:t>
      </w:r>
      <w:r>
        <w:rPr>
          <w:spacing w:val="-2"/>
        </w:rPr>
        <w:t>with</w:t>
      </w:r>
      <w:r>
        <w:rPr>
          <w:spacing w:val="8"/>
        </w:rPr>
        <w:t xml:space="preserve"> </w:t>
      </w:r>
      <w:r>
        <w:rPr>
          <w:spacing w:val="-2"/>
        </w:rPr>
        <w:t>convolutional</w:t>
      </w:r>
      <w:r>
        <w:rPr>
          <w:spacing w:val="8"/>
        </w:rPr>
        <w:t xml:space="preserve"> </w:t>
      </w:r>
      <w:r>
        <w:rPr>
          <w:spacing w:val="-2"/>
        </w:rPr>
        <w:t>long</w:t>
      </w:r>
      <w:r>
        <w:rPr>
          <w:spacing w:val="8"/>
        </w:rPr>
        <w:t xml:space="preserve"> </w:t>
      </w:r>
      <w:r>
        <w:rPr>
          <w:spacing w:val="-2"/>
        </w:rPr>
        <w:t>short-term</w:t>
      </w:r>
      <w:r>
        <w:rPr>
          <w:spacing w:val="8"/>
        </w:rPr>
        <w:t xml:space="preserve"> </w:t>
      </w:r>
      <w:r>
        <w:rPr>
          <w:spacing w:val="-2"/>
        </w:rPr>
        <w:t>memory</w:t>
      </w:r>
      <w:r>
        <w:rPr>
          <w:spacing w:val="8"/>
        </w:rPr>
        <w:t xml:space="preserve"> </w:t>
      </w:r>
      <w:r>
        <w:rPr>
          <w:spacing w:val="-2"/>
        </w:rPr>
        <w:t>(ConvL-</w:t>
      </w:r>
    </w:p>
    <w:p w14:paraId="3FC49C31" w14:textId="61023823" w:rsidR="0096722D" w:rsidRDefault="00BE2784">
      <w:pPr>
        <w:pStyle w:val="BodyText"/>
      </w:pPr>
      <w:r>
        <w:t>STM)</w:t>
      </w:r>
      <w:r>
        <w:rPr>
          <w:spacing w:val="19"/>
        </w:rPr>
        <w:t xml:space="preserve"> </w:t>
      </w:r>
      <w:r>
        <w:t>layers,</w:t>
      </w:r>
      <w:r>
        <w:rPr>
          <w:spacing w:val="24"/>
        </w:rPr>
        <w:t xml:space="preserve"> </w:t>
      </w:r>
      <w:r>
        <w:t>which</w:t>
      </w:r>
      <w:r>
        <w:rPr>
          <w:spacing w:val="19"/>
        </w:rPr>
        <w:t xml:space="preserve"> </w:t>
      </w:r>
      <w:r>
        <w:t>are</w:t>
      </w:r>
      <w:r>
        <w:rPr>
          <w:spacing w:val="20"/>
        </w:rPr>
        <w:t xml:space="preserve"> </w:t>
      </w:r>
      <w:r>
        <w:t>concatenated</w:t>
      </w:r>
      <w:r>
        <w:rPr>
          <w:spacing w:val="19"/>
        </w:rPr>
        <w:t xml:space="preserve"> </w:t>
      </w:r>
      <w:r>
        <w:t>with</w:t>
      </w:r>
      <w:r>
        <w:rPr>
          <w:spacing w:val="20"/>
        </w:rPr>
        <w:t xml:space="preserve"> </w:t>
      </w:r>
      <w:r>
        <w:t>the</w:t>
      </w:r>
      <w:r>
        <w:rPr>
          <w:spacing w:val="19"/>
        </w:rPr>
        <w:t xml:space="preserve"> </w:t>
      </w:r>
      <w:r>
        <w:t>residuals</w:t>
      </w:r>
      <w:r>
        <w:rPr>
          <w:spacing w:val="20"/>
        </w:rPr>
        <w:t xml:space="preserve"> </w:t>
      </w:r>
      <w:r>
        <w:t>of</w:t>
      </w:r>
      <w:r>
        <w:rPr>
          <w:spacing w:val="19"/>
        </w:rPr>
        <w:t xml:space="preserve"> </w:t>
      </w:r>
      <w:r>
        <w:t>the</w:t>
      </w:r>
      <w:r>
        <w:rPr>
          <w:spacing w:val="19"/>
        </w:rPr>
        <w:t xml:space="preserve"> </w:t>
      </w:r>
      <w:r>
        <w:t>spatial</w:t>
      </w:r>
      <w:r>
        <w:rPr>
          <w:spacing w:val="20"/>
        </w:rPr>
        <w:t xml:space="preserve"> </w:t>
      </w:r>
      <w:r>
        <w:t>latent</w:t>
      </w:r>
      <w:r>
        <w:rPr>
          <w:spacing w:val="20"/>
        </w:rPr>
        <w:t xml:space="preserve"> </w:t>
      </w:r>
      <w:r>
        <w:t>parameterizations</w:t>
      </w:r>
      <w:r>
        <w:rPr>
          <w:spacing w:val="19"/>
        </w:rPr>
        <w:t xml:space="preserve"> </w:t>
      </w:r>
      <w:r>
        <w:t>from</w:t>
      </w:r>
      <w:r>
        <w:rPr>
          <w:spacing w:val="19"/>
        </w:rPr>
        <w:t xml:space="preserve"> </w:t>
      </w:r>
      <w:r>
        <w:rPr>
          <w:spacing w:val="-5"/>
        </w:rPr>
        <w:t>the</w:t>
      </w:r>
    </w:p>
    <w:p w14:paraId="74A8EB33" w14:textId="2D308622" w:rsidR="0096722D" w:rsidRDefault="00BE2784">
      <w:pPr>
        <w:pStyle w:val="BodyText"/>
      </w:pPr>
      <w:r>
        <w:t>encoder</w:t>
      </w:r>
      <w:r>
        <w:rPr>
          <w:spacing w:val="-9"/>
        </w:rPr>
        <w:t xml:space="preserve"> </w:t>
      </w:r>
      <w:r>
        <w:t>network.</w:t>
      </w:r>
      <w:r>
        <w:rPr>
          <w:spacing w:val="8"/>
        </w:rPr>
        <w:t xml:space="preserve"> </w:t>
      </w:r>
      <w:r>
        <w:t>Thus,</w:t>
      </w:r>
      <w:r>
        <w:rPr>
          <w:spacing w:val="-8"/>
        </w:rPr>
        <w:t xml:space="preserve"> </w:t>
      </w:r>
      <w:r>
        <w:t>it</w:t>
      </w:r>
      <w:r>
        <w:rPr>
          <w:spacing w:val="-11"/>
        </w:rPr>
        <w:t xml:space="preserve"> </w:t>
      </w:r>
      <w:r>
        <w:t>is</w:t>
      </w:r>
      <w:r>
        <w:rPr>
          <w:spacing w:val="-10"/>
        </w:rPr>
        <w:t xml:space="preserve"> </w:t>
      </w:r>
      <w:r>
        <w:t>not</w:t>
      </w:r>
      <w:r>
        <w:rPr>
          <w:spacing w:val="-10"/>
        </w:rPr>
        <w:t xml:space="preserve"> </w:t>
      </w:r>
      <w:r>
        <w:t>an</w:t>
      </w:r>
      <w:r>
        <w:rPr>
          <w:spacing w:val="-10"/>
        </w:rPr>
        <w:t xml:space="preserve"> </w:t>
      </w:r>
      <w:r>
        <w:t>encoder-recurrent-decoder</w:t>
      </w:r>
      <w:r>
        <w:rPr>
          <w:spacing w:val="-10"/>
        </w:rPr>
        <w:t xml:space="preserve"> </w:t>
      </w:r>
      <w:r>
        <w:t>architecture,</w:t>
      </w:r>
      <w:r>
        <w:rPr>
          <w:spacing w:val="-9"/>
        </w:rPr>
        <w:t xml:space="preserve"> </w:t>
      </w:r>
      <w:r>
        <w:t>but</w:t>
      </w:r>
      <w:r>
        <w:rPr>
          <w:spacing w:val="-11"/>
        </w:rPr>
        <w:t xml:space="preserve"> </w:t>
      </w:r>
      <w:r>
        <w:t>instead</w:t>
      </w:r>
      <w:r>
        <w:rPr>
          <w:spacing w:val="-10"/>
        </w:rPr>
        <w:t xml:space="preserve"> </w:t>
      </w:r>
      <w:r>
        <w:t>a</w:t>
      </w:r>
      <w:r>
        <w:rPr>
          <w:spacing w:val="-10"/>
        </w:rPr>
        <w:t xml:space="preserve"> </w:t>
      </w:r>
      <w:r>
        <w:t>fully</w:t>
      </w:r>
      <w:r>
        <w:rPr>
          <w:spacing w:val="-10"/>
        </w:rPr>
        <w:t xml:space="preserve"> </w:t>
      </w:r>
      <w:r>
        <w:rPr>
          <w:spacing w:val="-2"/>
        </w:rPr>
        <w:t>spatiotempo-</w:t>
      </w:r>
    </w:p>
    <w:p w14:paraId="0F53F6D8" w14:textId="3567240F" w:rsidR="0096722D" w:rsidRDefault="00BE2784">
      <w:pPr>
        <w:pStyle w:val="BodyText"/>
        <w:spacing w:before="172"/>
      </w:pPr>
      <w:r>
        <w:rPr>
          <w:spacing w:val="-2"/>
        </w:rPr>
        <w:t>ral</w:t>
      </w:r>
      <w:r>
        <w:rPr>
          <w:spacing w:val="6"/>
        </w:rPr>
        <w:t xml:space="preserve"> </w:t>
      </w:r>
      <w:r>
        <w:rPr>
          <w:spacing w:val="-2"/>
        </w:rPr>
        <w:t>convolutional-recurrent</w:t>
      </w:r>
      <w:r>
        <w:rPr>
          <w:spacing w:val="5"/>
        </w:rPr>
        <w:t xml:space="preserve"> </w:t>
      </w:r>
      <w:r>
        <w:rPr>
          <w:spacing w:val="-2"/>
        </w:rPr>
        <w:t>image-to-video</w:t>
      </w:r>
      <w:r>
        <w:rPr>
          <w:spacing w:val="4"/>
        </w:rPr>
        <w:t xml:space="preserve"> </w:t>
      </w:r>
      <w:r>
        <w:rPr>
          <w:spacing w:val="-2"/>
        </w:rPr>
        <w:t>synthesis</w:t>
      </w:r>
      <w:r>
        <w:rPr>
          <w:spacing w:val="4"/>
        </w:rPr>
        <w:t xml:space="preserve"> </w:t>
      </w:r>
      <w:r>
        <w:rPr>
          <w:spacing w:val="-2"/>
        </w:rPr>
        <w:t>model.</w:t>
      </w:r>
      <w:r>
        <w:rPr>
          <w:spacing w:val="26"/>
        </w:rPr>
        <w:t xml:space="preserve"> </w:t>
      </w:r>
      <w:r>
        <w:rPr>
          <w:spacing w:val="-2"/>
        </w:rPr>
        <w:t>Our</w:t>
      </w:r>
      <w:r>
        <w:rPr>
          <w:spacing w:val="4"/>
        </w:rPr>
        <w:t xml:space="preserve"> </w:t>
      </w:r>
      <w:r>
        <w:rPr>
          <w:spacing w:val="-2"/>
        </w:rPr>
        <w:t>stochastic</w:t>
      </w:r>
      <w:r>
        <w:rPr>
          <w:spacing w:val="4"/>
        </w:rPr>
        <w:t xml:space="preserve"> </w:t>
      </w:r>
      <w:r>
        <w:rPr>
          <w:spacing w:val="-2"/>
        </w:rPr>
        <w:t>pix2vid</w:t>
      </w:r>
      <w:r>
        <w:rPr>
          <w:spacing w:val="5"/>
        </w:rPr>
        <w:t xml:space="preserve"> </w:t>
      </w:r>
      <w:r>
        <w:rPr>
          <w:spacing w:val="-2"/>
        </w:rPr>
        <w:t>model</w:t>
      </w:r>
      <w:r>
        <w:rPr>
          <w:spacing w:val="5"/>
        </w:rPr>
        <w:t xml:space="preserve"> </w:t>
      </w:r>
      <w:ins w:id="118" w:author="Pyrcz, Michael" w:date="2023-09-16T09:15:00Z">
        <w:r w:rsidR="00703D7E">
          <w:rPr>
            <w:spacing w:val="-2"/>
          </w:rPr>
          <w:t>has</w:t>
        </w:r>
      </w:ins>
      <w:del w:id="119" w:author="Pyrcz, Michael" w:date="2023-09-16T09:15:00Z">
        <w:r w:rsidDel="00703D7E">
          <w:rPr>
            <w:spacing w:val="-2"/>
          </w:rPr>
          <w:delText>shows</w:delText>
        </w:r>
      </w:del>
      <w:r>
        <w:rPr>
          <w:spacing w:val="4"/>
        </w:rPr>
        <w:t xml:space="preserve"> </w:t>
      </w:r>
      <w:proofErr w:type="gramStart"/>
      <w:r>
        <w:rPr>
          <w:spacing w:val="-2"/>
        </w:rPr>
        <w:t>significant</w:t>
      </w:r>
      <w:proofErr w:type="gramEnd"/>
    </w:p>
    <w:p w14:paraId="233184ED" w14:textId="631EE2E0" w:rsidR="0096722D" w:rsidRDefault="00BE2784">
      <w:pPr>
        <w:pStyle w:val="BodyText"/>
      </w:pPr>
      <w:r>
        <w:rPr>
          <w:spacing w:val="-2"/>
        </w:rPr>
        <w:t>advantages</w:t>
      </w:r>
      <w:r>
        <w:rPr>
          <w:spacing w:val="13"/>
        </w:rPr>
        <w:t xml:space="preserve"> </w:t>
      </w:r>
      <w:r>
        <w:rPr>
          <w:spacing w:val="-2"/>
        </w:rPr>
        <w:t>compared</w:t>
      </w:r>
      <w:r>
        <w:rPr>
          <w:spacing w:val="11"/>
        </w:rPr>
        <w:t xml:space="preserve"> </w:t>
      </w:r>
      <w:r>
        <w:rPr>
          <w:spacing w:val="-2"/>
        </w:rPr>
        <w:t>to</w:t>
      </w:r>
      <w:r>
        <w:rPr>
          <w:spacing w:val="12"/>
        </w:rPr>
        <w:t xml:space="preserve"> </w:t>
      </w:r>
      <w:r>
        <w:rPr>
          <w:spacing w:val="-2"/>
        </w:rPr>
        <w:t>image-to-image</w:t>
      </w:r>
      <w:r>
        <w:rPr>
          <w:spacing w:val="11"/>
        </w:rPr>
        <w:t xml:space="preserve"> </w:t>
      </w:r>
      <w:r>
        <w:rPr>
          <w:spacing w:val="-2"/>
        </w:rPr>
        <w:t>and</w:t>
      </w:r>
      <w:r>
        <w:rPr>
          <w:spacing w:val="12"/>
        </w:rPr>
        <w:t xml:space="preserve"> </w:t>
      </w:r>
      <w:r>
        <w:rPr>
          <w:spacing w:val="-2"/>
        </w:rPr>
        <w:t>encoder-recurrent-decoder</w:t>
      </w:r>
      <w:r>
        <w:rPr>
          <w:spacing w:val="11"/>
        </w:rPr>
        <w:t xml:space="preserve"> </w:t>
      </w:r>
      <w:r>
        <w:rPr>
          <w:spacing w:val="-2"/>
        </w:rPr>
        <w:t>models</w:t>
      </w:r>
      <w:r>
        <w:rPr>
          <w:spacing w:val="12"/>
        </w:rPr>
        <w:t xml:space="preserve"> </w:t>
      </w:r>
      <w:r>
        <w:rPr>
          <w:spacing w:val="-2"/>
        </w:rPr>
        <w:t>in</w:t>
      </w:r>
      <w:r>
        <w:rPr>
          <w:spacing w:val="12"/>
        </w:rPr>
        <w:t xml:space="preserve"> </w:t>
      </w:r>
      <w:r>
        <w:rPr>
          <w:spacing w:val="-2"/>
        </w:rPr>
        <w:t>terms</w:t>
      </w:r>
      <w:r>
        <w:rPr>
          <w:spacing w:val="11"/>
        </w:rPr>
        <w:t xml:space="preserve"> </w:t>
      </w:r>
      <w:r>
        <w:rPr>
          <w:spacing w:val="-2"/>
        </w:rPr>
        <w:t>of</w:t>
      </w:r>
      <w:r>
        <w:rPr>
          <w:spacing w:val="12"/>
        </w:rPr>
        <w:t xml:space="preserve"> </w:t>
      </w:r>
      <w:proofErr w:type="gramStart"/>
      <w:r>
        <w:rPr>
          <w:spacing w:val="-2"/>
        </w:rPr>
        <w:t>computational</w:t>
      </w:r>
      <w:proofErr w:type="gramEnd"/>
    </w:p>
    <w:p w14:paraId="3DC54460" w14:textId="32F298C5" w:rsidR="0096722D" w:rsidRDefault="00BE2784">
      <w:pPr>
        <w:pStyle w:val="BodyText"/>
      </w:pPr>
      <w:r>
        <w:t>efficiency</w:t>
      </w:r>
      <w:r>
        <w:rPr>
          <w:spacing w:val="4"/>
        </w:rPr>
        <w:t xml:space="preserve"> </w:t>
      </w:r>
      <w:r>
        <w:t>and</w:t>
      </w:r>
      <w:r>
        <w:rPr>
          <w:spacing w:val="3"/>
        </w:rPr>
        <w:t xml:space="preserve"> </w:t>
      </w:r>
      <w:r>
        <w:t>prediction</w:t>
      </w:r>
      <w:r>
        <w:rPr>
          <w:spacing w:val="3"/>
        </w:rPr>
        <w:t xml:space="preserve"> </w:t>
      </w:r>
      <w:r>
        <w:t>accuracy</w:t>
      </w:r>
      <w:r>
        <w:rPr>
          <w:spacing w:val="3"/>
        </w:rPr>
        <w:t xml:space="preserve"> </w:t>
      </w:r>
      <w:r>
        <w:t>and</w:t>
      </w:r>
      <w:r>
        <w:rPr>
          <w:spacing w:val="3"/>
        </w:rPr>
        <w:t xml:space="preserve"> </w:t>
      </w:r>
      <w:r>
        <w:t>can</w:t>
      </w:r>
      <w:r>
        <w:rPr>
          <w:spacing w:val="3"/>
        </w:rPr>
        <w:t xml:space="preserve"> </w:t>
      </w:r>
      <w:r>
        <w:t>be</w:t>
      </w:r>
      <w:r>
        <w:rPr>
          <w:spacing w:val="3"/>
        </w:rPr>
        <w:t xml:space="preserve"> </w:t>
      </w:r>
      <w:r>
        <w:t>used</w:t>
      </w:r>
      <w:r>
        <w:rPr>
          <w:spacing w:val="3"/>
        </w:rPr>
        <w:t xml:space="preserve"> </w:t>
      </w:r>
      <w:r>
        <w:t>as</w:t>
      </w:r>
      <w:r>
        <w:rPr>
          <w:spacing w:val="3"/>
        </w:rPr>
        <w:t xml:space="preserve"> </w:t>
      </w:r>
      <w:r>
        <w:t>a</w:t>
      </w:r>
      <w:r>
        <w:rPr>
          <w:spacing w:val="3"/>
        </w:rPr>
        <w:t xml:space="preserve"> </w:t>
      </w:r>
      <w:r>
        <w:t>replacement</w:t>
      </w:r>
      <w:r>
        <w:rPr>
          <w:spacing w:val="3"/>
        </w:rPr>
        <w:t xml:space="preserve"> </w:t>
      </w:r>
      <w:r>
        <w:t>for</w:t>
      </w:r>
      <w:r>
        <w:rPr>
          <w:spacing w:val="3"/>
        </w:rPr>
        <w:t xml:space="preserve"> </w:t>
      </w:r>
      <w:commentRangeStart w:id="120"/>
      <w:r>
        <w:t>high-fidelity</w:t>
      </w:r>
      <w:r>
        <w:rPr>
          <w:spacing w:val="3"/>
        </w:rPr>
        <w:t xml:space="preserve"> </w:t>
      </w:r>
      <w:r>
        <w:t>simulations</w:t>
      </w:r>
      <w:r>
        <w:rPr>
          <w:spacing w:val="3"/>
        </w:rPr>
        <w:t xml:space="preserve"> </w:t>
      </w:r>
      <w:commentRangeEnd w:id="120"/>
      <w:r w:rsidR="00703D7E">
        <w:rPr>
          <w:rStyle w:val="CommentReference"/>
        </w:rPr>
        <w:commentReference w:id="120"/>
      </w:r>
      <w:r>
        <w:t>(HFS)</w:t>
      </w:r>
      <w:r>
        <w:rPr>
          <w:spacing w:val="4"/>
        </w:rPr>
        <w:t xml:space="preserve"> </w:t>
      </w:r>
      <w:r>
        <w:rPr>
          <w:spacing w:val="-5"/>
        </w:rPr>
        <w:t>in</w:t>
      </w:r>
    </w:p>
    <w:p w14:paraId="53DCED44" w14:textId="1FDB9EE7" w:rsidR="0096722D" w:rsidRDefault="00BE2784">
      <w:pPr>
        <w:pStyle w:val="BodyText"/>
        <w:spacing w:before="172"/>
      </w:pPr>
      <w:r>
        <w:t>GCS</w:t>
      </w:r>
      <w:r>
        <w:rPr>
          <w:spacing w:val="5"/>
        </w:rPr>
        <w:t xml:space="preserve"> </w:t>
      </w:r>
      <w:r>
        <w:t>projects</w:t>
      </w:r>
      <w:r>
        <w:rPr>
          <w:spacing w:val="5"/>
        </w:rPr>
        <w:t xml:space="preserve"> </w:t>
      </w:r>
      <w:r>
        <w:t>as</w:t>
      </w:r>
      <w:r>
        <w:rPr>
          <w:spacing w:val="5"/>
        </w:rPr>
        <w:t xml:space="preserve"> </w:t>
      </w:r>
      <w:r>
        <w:t>an</w:t>
      </w:r>
      <w:r>
        <w:rPr>
          <w:spacing w:val="5"/>
        </w:rPr>
        <w:t xml:space="preserve"> </w:t>
      </w:r>
      <w:r>
        <w:t>image-to-video</w:t>
      </w:r>
      <w:r>
        <w:rPr>
          <w:spacing w:val="5"/>
        </w:rPr>
        <w:t xml:space="preserve"> </w:t>
      </w:r>
      <w:r>
        <w:t>mapping</w:t>
      </w:r>
      <w:r>
        <w:rPr>
          <w:spacing w:val="5"/>
        </w:rPr>
        <w:t xml:space="preserve"> </w:t>
      </w:r>
      <w:r>
        <w:rPr>
          <w:spacing w:val="-2"/>
        </w:rPr>
        <w:t>operator.</w:t>
      </w:r>
    </w:p>
    <w:p w14:paraId="5D87341A" w14:textId="05E84B5E" w:rsidR="0096722D" w:rsidRDefault="00BE2784">
      <w:pPr>
        <w:pStyle w:val="BodyText"/>
        <w:tabs>
          <w:tab w:val="left" w:pos="818"/>
        </w:tabs>
      </w:pPr>
      <w:r>
        <w:rPr>
          <w:rFonts w:ascii="Arial"/>
          <w:sz w:val="10"/>
        </w:rPr>
        <w:tab/>
      </w:r>
      <w:r>
        <w:rPr>
          <w:spacing w:val="-2"/>
        </w:rPr>
        <w:t>In</w:t>
      </w:r>
      <w:r>
        <w:rPr>
          <w:spacing w:val="-1"/>
        </w:rPr>
        <w:t xml:space="preserve"> </w:t>
      </w:r>
      <w:r>
        <w:rPr>
          <w:spacing w:val="-2"/>
        </w:rPr>
        <w:t>the</w:t>
      </w:r>
      <w:r>
        <w:t xml:space="preserve"> </w:t>
      </w:r>
      <w:r>
        <w:rPr>
          <w:spacing w:val="-2"/>
        </w:rPr>
        <w:t>methodology</w:t>
      </w:r>
      <w:r>
        <w:t xml:space="preserve"> </w:t>
      </w:r>
      <w:r>
        <w:rPr>
          <w:spacing w:val="-2"/>
        </w:rPr>
        <w:t>section,</w:t>
      </w:r>
      <w:r>
        <w:t xml:space="preserve"> </w:t>
      </w:r>
      <w:r>
        <w:rPr>
          <w:spacing w:val="-2"/>
        </w:rPr>
        <w:t>we</w:t>
      </w:r>
      <w:r>
        <w:t xml:space="preserve"> </w:t>
      </w:r>
      <w:r>
        <w:rPr>
          <w:spacing w:val="-2"/>
        </w:rPr>
        <w:t>dis</w:t>
      </w:r>
      <w:ins w:id="121" w:author="Pyrcz, Michael" w:date="2023-09-16T09:16:00Z">
        <w:r w:rsidR="00703D7E">
          <w:rPr>
            <w:spacing w:val="-2"/>
          </w:rPr>
          <w:t>cribe</w:t>
        </w:r>
      </w:ins>
      <w:del w:id="122" w:author="Pyrcz, Michael" w:date="2023-09-16T09:16:00Z">
        <w:r w:rsidDel="00703D7E">
          <w:rPr>
            <w:spacing w:val="-2"/>
          </w:rPr>
          <w:delText>cuss</w:delText>
        </w:r>
      </w:del>
      <w:r>
        <w:t xml:space="preserve"> </w:t>
      </w:r>
      <w:r>
        <w:rPr>
          <w:spacing w:val="-2"/>
        </w:rPr>
        <w:t>the</w:t>
      </w:r>
      <w:r>
        <w:t xml:space="preserve"> </w:t>
      </w:r>
      <w:r>
        <w:rPr>
          <w:spacing w:val="-2"/>
        </w:rPr>
        <w:t>proposed</w:t>
      </w:r>
      <w:r>
        <w:t xml:space="preserve"> </w:t>
      </w:r>
      <w:r>
        <w:rPr>
          <w:spacing w:val="-2"/>
        </w:rPr>
        <w:t>spatiotemporal</w:t>
      </w:r>
      <w:r>
        <w:rPr>
          <w:spacing w:val="-1"/>
        </w:rPr>
        <w:t xml:space="preserve"> </w:t>
      </w:r>
      <w:r>
        <w:rPr>
          <w:spacing w:val="-2"/>
        </w:rPr>
        <w:t>proxy</w:t>
      </w:r>
      <w:r>
        <w:t xml:space="preserve"> </w:t>
      </w:r>
      <w:r>
        <w:rPr>
          <w:spacing w:val="-2"/>
        </w:rPr>
        <w:t>model</w:t>
      </w:r>
      <w:r>
        <w:t xml:space="preserve"> </w:t>
      </w:r>
      <w:r>
        <w:rPr>
          <w:spacing w:val="-2"/>
        </w:rPr>
        <w:t>architecture</w:t>
      </w:r>
      <w:r>
        <w:t xml:space="preserve"> </w:t>
      </w:r>
      <w:r>
        <w:rPr>
          <w:spacing w:val="-2"/>
        </w:rPr>
        <w:t>as</w:t>
      </w:r>
      <w:r>
        <w:rPr>
          <w:spacing w:val="-1"/>
        </w:rPr>
        <w:t xml:space="preserve"> </w:t>
      </w:r>
      <w:r>
        <w:rPr>
          <w:spacing w:val="-2"/>
        </w:rPr>
        <w:t>well</w:t>
      </w:r>
      <w:r>
        <w:t xml:space="preserve"> </w:t>
      </w:r>
      <w:r>
        <w:rPr>
          <w:spacing w:val="-5"/>
        </w:rPr>
        <w:t>as</w:t>
      </w:r>
    </w:p>
    <w:p w14:paraId="26E6A097" w14:textId="0A1F929A" w:rsidR="0096722D" w:rsidRDefault="00BE2784">
      <w:pPr>
        <w:pStyle w:val="BodyText"/>
      </w:pPr>
      <w:r>
        <w:t>the</w:t>
      </w:r>
      <w:r>
        <w:rPr>
          <w:spacing w:val="6"/>
        </w:rPr>
        <w:t xml:space="preserve"> </w:t>
      </w:r>
      <w:commentRangeStart w:id="123"/>
      <w:r>
        <w:t>geologic</w:t>
      </w:r>
      <w:r>
        <w:rPr>
          <w:spacing w:val="6"/>
        </w:rPr>
        <w:t xml:space="preserve"> </w:t>
      </w:r>
      <w:r>
        <w:t>modeling</w:t>
      </w:r>
      <w:r>
        <w:rPr>
          <w:spacing w:val="7"/>
        </w:rPr>
        <w:t xml:space="preserve"> </w:t>
      </w:r>
      <w:r>
        <w:t>and</w:t>
      </w:r>
      <w:r>
        <w:rPr>
          <w:spacing w:val="5"/>
        </w:rPr>
        <w:t xml:space="preserve"> </w:t>
      </w:r>
      <w:r>
        <w:t>numerical</w:t>
      </w:r>
      <w:r>
        <w:rPr>
          <w:spacing w:val="6"/>
        </w:rPr>
        <w:t xml:space="preserve"> </w:t>
      </w:r>
      <w:r>
        <w:t>reservoir</w:t>
      </w:r>
      <w:r>
        <w:rPr>
          <w:spacing w:val="6"/>
        </w:rPr>
        <w:t xml:space="preserve"> </w:t>
      </w:r>
      <w:r>
        <w:t>simulation</w:t>
      </w:r>
      <w:r>
        <w:rPr>
          <w:spacing w:val="6"/>
        </w:rPr>
        <w:t xml:space="preserve"> </w:t>
      </w:r>
      <w:r>
        <w:t>steps</w:t>
      </w:r>
      <w:r>
        <w:rPr>
          <w:spacing w:val="6"/>
        </w:rPr>
        <w:t xml:space="preserve"> </w:t>
      </w:r>
      <w:r>
        <w:t>required</w:t>
      </w:r>
      <w:r>
        <w:rPr>
          <w:spacing w:val="6"/>
        </w:rPr>
        <w:t xml:space="preserve"> </w:t>
      </w:r>
      <w:r>
        <w:t>to</w:t>
      </w:r>
      <w:r>
        <w:rPr>
          <w:spacing w:val="6"/>
        </w:rPr>
        <w:t xml:space="preserve"> </w:t>
      </w:r>
      <w:r>
        <w:t>generate</w:t>
      </w:r>
      <w:r>
        <w:rPr>
          <w:spacing w:val="5"/>
        </w:rPr>
        <w:t xml:space="preserve"> </w:t>
      </w:r>
      <w:r>
        <w:t>the</w:t>
      </w:r>
      <w:r>
        <w:rPr>
          <w:spacing w:val="6"/>
        </w:rPr>
        <w:t xml:space="preserve"> </w:t>
      </w:r>
      <w:r>
        <w:t>training</w:t>
      </w:r>
      <w:r>
        <w:rPr>
          <w:spacing w:val="7"/>
        </w:rPr>
        <w:t xml:space="preserve"> </w:t>
      </w:r>
      <w:r>
        <w:t>data</w:t>
      </w:r>
      <w:commentRangeEnd w:id="123"/>
      <w:r w:rsidR="00703D7E">
        <w:rPr>
          <w:rStyle w:val="CommentReference"/>
        </w:rPr>
        <w:commentReference w:id="123"/>
      </w:r>
      <w:r>
        <w:t>.</w:t>
      </w:r>
      <w:r>
        <w:rPr>
          <w:spacing w:val="37"/>
        </w:rPr>
        <w:t xml:space="preserve"> </w:t>
      </w:r>
      <w:r>
        <w:rPr>
          <w:spacing w:val="-5"/>
        </w:rPr>
        <w:t>In</w:t>
      </w:r>
    </w:p>
    <w:p w14:paraId="78AB7DD8" w14:textId="7847C4E8" w:rsidR="0096722D" w:rsidRDefault="00BE2784">
      <w:pPr>
        <w:pStyle w:val="BodyText"/>
        <w:spacing w:before="172"/>
      </w:pPr>
      <w:r>
        <w:t>the results</w:t>
      </w:r>
      <w:r>
        <w:rPr>
          <w:spacing w:val="-1"/>
        </w:rPr>
        <w:t xml:space="preserve"> </w:t>
      </w:r>
      <w:r>
        <w:t>and discussion sections,</w:t>
      </w:r>
      <w:r>
        <w:rPr>
          <w:spacing w:val="1"/>
        </w:rPr>
        <w:t xml:space="preserve"> </w:t>
      </w:r>
      <w:r>
        <w:t>we evaluate the training and performance</w:t>
      </w:r>
      <w:r>
        <w:rPr>
          <w:spacing w:val="-1"/>
        </w:rPr>
        <w:t xml:space="preserve"> </w:t>
      </w:r>
      <w:r>
        <w:t xml:space="preserve">of the proposed proxy </w:t>
      </w:r>
      <w:proofErr w:type="gramStart"/>
      <w:r>
        <w:rPr>
          <w:spacing w:val="-2"/>
        </w:rPr>
        <w:t>model</w:t>
      </w:r>
      <w:proofErr w:type="gramEnd"/>
    </w:p>
    <w:p w14:paraId="6607C220" w14:textId="7459E380" w:rsidR="0096722D" w:rsidRDefault="00BE2784">
      <w:pPr>
        <w:pStyle w:val="BodyText"/>
      </w:pPr>
      <w:r>
        <w:t>and</w:t>
      </w:r>
      <w:r>
        <w:rPr>
          <w:spacing w:val="-3"/>
        </w:rPr>
        <w:t xml:space="preserve"> </w:t>
      </w:r>
      <w:r>
        <w:t>compare</w:t>
      </w:r>
      <w:r>
        <w:rPr>
          <w:spacing w:val="-4"/>
        </w:rPr>
        <w:t xml:space="preserve"> </w:t>
      </w:r>
      <w:r>
        <w:t>its</w:t>
      </w:r>
      <w:r>
        <w:rPr>
          <w:spacing w:val="-4"/>
        </w:rPr>
        <w:t xml:space="preserve"> </w:t>
      </w:r>
      <w:r>
        <w:t>efficiency</w:t>
      </w:r>
      <w:r>
        <w:rPr>
          <w:spacing w:val="-5"/>
        </w:rPr>
        <w:t xml:space="preserve"> </w:t>
      </w:r>
      <w:r>
        <w:t>and</w:t>
      </w:r>
      <w:r>
        <w:rPr>
          <w:spacing w:val="-3"/>
        </w:rPr>
        <w:t xml:space="preserve"> </w:t>
      </w:r>
      <w:r>
        <w:t>accurac</w:t>
      </w:r>
      <w:r>
        <w:t>y</w:t>
      </w:r>
      <w:r>
        <w:rPr>
          <w:spacing w:val="-5"/>
        </w:rPr>
        <w:t xml:space="preserve"> </w:t>
      </w:r>
      <w:r>
        <w:t>to</w:t>
      </w:r>
      <w:r>
        <w:rPr>
          <w:spacing w:val="-4"/>
        </w:rPr>
        <w:t xml:space="preserve"> </w:t>
      </w:r>
      <w:r>
        <w:t>high-fidelity</w:t>
      </w:r>
      <w:r>
        <w:rPr>
          <w:spacing w:val="-4"/>
        </w:rPr>
        <w:t xml:space="preserve"> </w:t>
      </w:r>
      <w:r>
        <w:t>numerical</w:t>
      </w:r>
      <w:r>
        <w:rPr>
          <w:spacing w:val="-4"/>
        </w:rPr>
        <w:t xml:space="preserve"> </w:t>
      </w:r>
      <w:r>
        <w:t>simulations</w:t>
      </w:r>
      <w:r>
        <w:rPr>
          <w:spacing w:val="-4"/>
        </w:rPr>
        <w:t xml:space="preserve"> </w:t>
      </w:r>
      <w:r>
        <w:t>using</w:t>
      </w:r>
      <w:r>
        <w:rPr>
          <w:spacing w:val="-4"/>
        </w:rPr>
        <w:t xml:space="preserve"> </w:t>
      </w:r>
      <w:r>
        <w:t>a</w:t>
      </w:r>
      <w:r>
        <w:rPr>
          <w:spacing w:val="-4"/>
        </w:rPr>
        <w:t xml:space="preserve"> </w:t>
      </w:r>
      <w:r>
        <w:t>2D</w:t>
      </w:r>
      <w:r>
        <w:rPr>
          <w:spacing w:val="-5"/>
        </w:rPr>
        <w:t xml:space="preserve"> </w:t>
      </w:r>
      <w:r>
        <w:t>synthetic</w:t>
      </w:r>
      <w:r>
        <w:rPr>
          <w:spacing w:val="-4"/>
        </w:rPr>
        <w:t xml:space="preserve"> </w:t>
      </w:r>
      <w:r>
        <w:t>case</w:t>
      </w:r>
      <w:r>
        <w:rPr>
          <w:spacing w:val="-4"/>
        </w:rPr>
        <w:t xml:space="preserve"> </w:t>
      </w:r>
      <w:r>
        <w:rPr>
          <w:spacing w:val="-5"/>
        </w:rPr>
        <w:t>for</w:t>
      </w:r>
    </w:p>
    <w:p w14:paraId="52AF2CCD" w14:textId="77777777" w:rsidR="0096722D" w:rsidRDefault="00BE2784">
      <w:pPr>
        <w:pStyle w:val="BodyText"/>
      </w:pPr>
      <w:proofErr w:type="gramStart"/>
      <w:r>
        <w:rPr>
          <w:rFonts w:ascii="Arial"/>
          <w:sz w:val="10"/>
        </w:rPr>
        <w:t>151</w:t>
      </w:r>
      <w:r>
        <w:rPr>
          <w:rFonts w:ascii="Arial"/>
          <w:spacing w:val="60"/>
          <w:sz w:val="10"/>
        </w:rPr>
        <w:t xml:space="preserve">  </w:t>
      </w:r>
      <w:r>
        <w:t>large</w:t>
      </w:r>
      <w:proofErr w:type="gramEnd"/>
      <w:r>
        <w:t>-scale</w:t>
      </w:r>
      <w:r>
        <w:rPr>
          <w:spacing w:val="11"/>
        </w:rPr>
        <w:t xml:space="preserve"> </w:t>
      </w:r>
      <w:r>
        <w:t>GCS</w:t>
      </w:r>
      <w:r>
        <w:rPr>
          <w:spacing w:val="11"/>
        </w:rPr>
        <w:t xml:space="preserve"> </w:t>
      </w:r>
      <w:r>
        <w:rPr>
          <w:spacing w:val="-2"/>
        </w:rPr>
        <w:t>operations.</w:t>
      </w:r>
    </w:p>
    <w:p w14:paraId="255692E2" w14:textId="77777777" w:rsidR="0096722D" w:rsidRDefault="0096722D">
      <w:pPr>
        <w:sectPr w:rsidR="0096722D">
          <w:pgSz w:w="12240" w:h="15840"/>
          <w:pgMar w:top="1400" w:right="1280" w:bottom="980" w:left="920" w:header="0" w:footer="792" w:gutter="0"/>
          <w:cols w:space="720"/>
        </w:sectPr>
      </w:pPr>
    </w:p>
    <w:p w14:paraId="054DBCD9" w14:textId="3779A301" w:rsidR="0096722D" w:rsidRDefault="00BE2784">
      <w:pPr>
        <w:spacing w:before="42"/>
        <w:ind w:left="154"/>
        <w:rPr>
          <w:b/>
          <w:sz w:val="28"/>
        </w:rPr>
      </w:pPr>
      <w:r>
        <w:rPr>
          <w:b/>
          <w:sz w:val="28"/>
        </w:rPr>
        <w:t>2</w:t>
      </w:r>
      <w:r>
        <w:rPr>
          <w:b/>
          <w:spacing w:val="30"/>
          <w:sz w:val="28"/>
        </w:rPr>
        <w:t xml:space="preserve"> </w:t>
      </w:r>
      <w:r>
        <w:rPr>
          <w:b/>
          <w:spacing w:val="-2"/>
          <w:sz w:val="28"/>
        </w:rPr>
        <w:t>Methodology</w:t>
      </w:r>
    </w:p>
    <w:p w14:paraId="12529505" w14:textId="77777777" w:rsidR="0096722D" w:rsidRDefault="0096722D">
      <w:pPr>
        <w:pStyle w:val="BodyText"/>
        <w:spacing w:before="124"/>
        <w:ind w:left="0"/>
        <w:rPr>
          <w:b/>
        </w:rPr>
      </w:pPr>
    </w:p>
    <w:p w14:paraId="052B9F89" w14:textId="506F40CB" w:rsidR="0096722D" w:rsidRDefault="00BE2784">
      <w:pPr>
        <w:pStyle w:val="BodyText"/>
        <w:spacing w:before="0"/>
      </w:pPr>
      <w:r>
        <w:rPr>
          <w:spacing w:val="-2"/>
        </w:rPr>
        <w:t>This</w:t>
      </w:r>
      <w:r>
        <w:rPr>
          <w:spacing w:val="-1"/>
        </w:rPr>
        <w:t xml:space="preserve"> </w:t>
      </w:r>
      <w:r>
        <w:rPr>
          <w:spacing w:val="-2"/>
        </w:rPr>
        <w:t>section</w:t>
      </w:r>
      <w:r>
        <w:rPr>
          <w:spacing w:val="-1"/>
        </w:rPr>
        <w:t xml:space="preserve"> </w:t>
      </w:r>
      <w:r>
        <w:rPr>
          <w:spacing w:val="-2"/>
        </w:rPr>
        <w:t>describes</w:t>
      </w:r>
      <w:r>
        <w:t xml:space="preserve"> </w:t>
      </w:r>
      <w:r>
        <w:rPr>
          <w:spacing w:val="-2"/>
        </w:rPr>
        <w:t>the</w:t>
      </w:r>
      <w:r>
        <w:rPr>
          <w:spacing w:val="-1"/>
        </w:rPr>
        <w:t xml:space="preserve"> </w:t>
      </w:r>
      <w:r>
        <w:rPr>
          <w:spacing w:val="-2"/>
        </w:rPr>
        <w:t>governing</w:t>
      </w:r>
      <w:r>
        <w:rPr>
          <w:spacing w:val="-1"/>
        </w:rPr>
        <w:t xml:space="preserve"> </w:t>
      </w:r>
      <w:r>
        <w:rPr>
          <w:spacing w:val="-2"/>
        </w:rPr>
        <w:t>equations,</w:t>
      </w:r>
      <w:r>
        <w:rPr>
          <w:spacing w:val="1"/>
        </w:rPr>
        <w:t xml:space="preserve"> </w:t>
      </w:r>
      <w:r>
        <w:rPr>
          <w:spacing w:val="-2"/>
        </w:rPr>
        <w:t>reservoir</w:t>
      </w:r>
      <w:r>
        <w:rPr>
          <w:spacing w:val="-1"/>
        </w:rPr>
        <w:t xml:space="preserve"> </w:t>
      </w:r>
      <w:r>
        <w:rPr>
          <w:spacing w:val="-2"/>
        </w:rPr>
        <w:t>model</w:t>
      </w:r>
      <w:r>
        <w:rPr>
          <w:spacing w:val="-1"/>
        </w:rPr>
        <w:t xml:space="preserve"> </w:t>
      </w:r>
      <w:r>
        <w:rPr>
          <w:spacing w:val="-2"/>
        </w:rPr>
        <w:t>and</w:t>
      </w:r>
      <w:r>
        <w:t xml:space="preserve"> </w:t>
      </w:r>
      <w:r>
        <w:rPr>
          <w:spacing w:val="-2"/>
        </w:rPr>
        <w:t>simulation</w:t>
      </w:r>
      <w:r>
        <w:rPr>
          <w:spacing w:val="-1"/>
        </w:rPr>
        <w:t xml:space="preserve"> </w:t>
      </w:r>
      <w:r>
        <w:rPr>
          <w:spacing w:val="-2"/>
        </w:rPr>
        <w:t>specifications,</w:t>
      </w:r>
      <w:r>
        <w:t xml:space="preserve"> </w:t>
      </w:r>
      <w:r>
        <w:rPr>
          <w:spacing w:val="-2"/>
        </w:rPr>
        <w:t>and</w:t>
      </w:r>
      <w:r>
        <w:t xml:space="preserve"> </w:t>
      </w:r>
      <w:r>
        <w:rPr>
          <w:spacing w:val="-2"/>
        </w:rPr>
        <w:t>the</w:t>
      </w:r>
      <w:r>
        <w:rPr>
          <w:spacing w:val="-1"/>
        </w:rPr>
        <w:t xml:space="preserve"> </w:t>
      </w:r>
      <w:r>
        <w:rPr>
          <w:spacing w:val="-2"/>
        </w:rPr>
        <w:t>archi-</w:t>
      </w:r>
    </w:p>
    <w:p w14:paraId="7593FF84" w14:textId="57158702" w:rsidR="0096722D" w:rsidRDefault="00BE2784">
      <w:pPr>
        <w:pStyle w:val="BodyText"/>
      </w:pPr>
      <w:r>
        <w:t>tecture</w:t>
      </w:r>
      <w:r>
        <w:rPr>
          <w:spacing w:val="8"/>
        </w:rPr>
        <w:t xml:space="preserve"> </w:t>
      </w:r>
      <w:r>
        <w:t>and</w:t>
      </w:r>
      <w:r>
        <w:rPr>
          <w:spacing w:val="6"/>
        </w:rPr>
        <w:t xml:space="preserve"> </w:t>
      </w:r>
      <w:r>
        <w:t>training</w:t>
      </w:r>
      <w:r>
        <w:rPr>
          <w:spacing w:val="7"/>
        </w:rPr>
        <w:t xml:space="preserve"> </w:t>
      </w:r>
      <w:r>
        <w:t>strategy</w:t>
      </w:r>
      <w:r>
        <w:rPr>
          <w:spacing w:val="6"/>
        </w:rPr>
        <w:t xml:space="preserve"> </w:t>
      </w:r>
      <w:r>
        <w:t>of</w:t>
      </w:r>
      <w:r>
        <w:rPr>
          <w:spacing w:val="6"/>
        </w:rPr>
        <w:t xml:space="preserve"> </w:t>
      </w:r>
      <w:r>
        <w:t>the</w:t>
      </w:r>
      <w:r>
        <w:rPr>
          <w:spacing w:val="7"/>
        </w:rPr>
        <w:t xml:space="preserve"> </w:t>
      </w:r>
      <w:r>
        <w:t>Stochastic</w:t>
      </w:r>
      <w:r>
        <w:rPr>
          <w:spacing w:val="6"/>
        </w:rPr>
        <w:t xml:space="preserve"> </w:t>
      </w:r>
      <w:r>
        <w:t>pix2vid</w:t>
      </w:r>
      <w:r>
        <w:rPr>
          <w:spacing w:val="7"/>
        </w:rPr>
        <w:t xml:space="preserve"> </w:t>
      </w:r>
      <w:r>
        <w:rPr>
          <w:spacing w:val="-2"/>
        </w:rPr>
        <w:t>model.</w:t>
      </w:r>
    </w:p>
    <w:p w14:paraId="49BE665C" w14:textId="6FE93AB4" w:rsidR="0096722D" w:rsidRDefault="00BE2784">
      <w:pPr>
        <w:tabs>
          <w:tab w:val="left" w:pos="818"/>
        </w:tabs>
        <w:spacing w:before="172"/>
        <w:ind w:left="154"/>
        <w:rPr>
          <w:sz w:val="20"/>
        </w:rPr>
      </w:pPr>
      <w:r>
        <w:rPr>
          <w:rFonts w:ascii="Arial"/>
          <w:sz w:val="10"/>
        </w:rPr>
        <w:tab/>
      </w:r>
      <w:r>
        <w:rPr>
          <w:b/>
          <w:sz w:val="20"/>
        </w:rPr>
        <w:t>2.1</w:t>
      </w:r>
      <w:r>
        <w:rPr>
          <w:b/>
          <w:spacing w:val="4"/>
          <w:sz w:val="20"/>
        </w:rPr>
        <w:t xml:space="preserve"> </w:t>
      </w:r>
      <w:r>
        <w:rPr>
          <w:b/>
          <w:sz w:val="20"/>
        </w:rPr>
        <w:t>Governing</w:t>
      </w:r>
      <w:r>
        <w:rPr>
          <w:b/>
          <w:spacing w:val="4"/>
          <w:sz w:val="20"/>
        </w:rPr>
        <w:t xml:space="preserve"> </w:t>
      </w:r>
      <w:r>
        <w:rPr>
          <w:b/>
          <w:sz w:val="20"/>
        </w:rPr>
        <w:t>equations</w:t>
      </w:r>
      <w:r>
        <w:rPr>
          <w:b/>
          <w:spacing w:val="-2"/>
          <w:sz w:val="20"/>
        </w:rPr>
        <w:t xml:space="preserve"> </w:t>
      </w:r>
      <w:r>
        <w:rPr>
          <w:sz w:val="20"/>
        </w:rPr>
        <w:t>For the CO</w:t>
      </w:r>
      <w:r>
        <w:rPr>
          <w:rFonts w:ascii="Kepler Std Ext Subh"/>
          <w:sz w:val="20"/>
          <w:vertAlign w:val="subscript"/>
        </w:rPr>
        <w:t>2</w:t>
      </w:r>
      <w:r>
        <w:rPr>
          <w:sz w:val="20"/>
        </w:rPr>
        <w:t>-water multiphase flow problem,</w:t>
      </w:r>
      <w:r>
        <w:rPr>
          <w:spacing w:val="2"/>
          <w:sz w:val="20"/>
        </w:rPr>
        <w:t xml:space="preserve"> </w:t>
      </w:r>
      <w:r>
        <w:rPr>
          <w:sz w:val="20"/>
        </w:rPr>
        <w:t xml:space="preserve">the general form of the </w:t>
      </w:r>
      <w:r>
        <w:rPr>
          <w:spacing w:val="-4"/>
          <w:sz w:val="20"/>
        </w:rPr>
        <w:t>mass</w:t>
      </w:r>
    </w:p>
    <w:p w14:paraId="2869B78E" w14:textId="617E0991" w:rsidR="0096722D" w:rsidRDefault="00BE2784">
      <w:pPr>
        <w:pStyle w:val="BodyText"/>
        <w:spacing w:before="113"/>
      </w:pPr>
      <w:r>
        <w:t>accumulation</w:t>
      </w:r>
      <w:r>
        <w:rPr>
          <w:spacing w:val="8"/>
        </w:rPr>
        <w:t xml:space="preserve"> </w:t>
      </w:r>
      <w:r>
        <w:t>for</w:t>
      </w:r>
      <w:r>
        <w:rPr>
          <w:spacing w:val="9"/>
        </w:rPr>
        <w:t xml:space="preserve"> </w:t>
      </w:r>
      <w:r>
        <w:t>component</w:t>
      </w:r>
      <w:r>
        <w:rPr>
          <w:spacing w:val="8"/>
        </w:rPr>
        <w:t xml:space="preserve"> </w:t>
      </w:r>
      <w:r>
        <w:rPr>
          <w:rFonts w:ascii="Palatino Linotype" w:hAnsi="Palatino Linotype"/>
          <w:i/>
        </w:rPr>
        <w:t>κ</w:t>
      </w:r>
      <w:r>
        <w:rPr>
          <w:rFonts w:ascii="Palatino Linotype" w:hAnsi="Palatino Linotype"/>
          <w:i/>
          <w:spacing w:val="6"/>
        </w:rPr>
        <w:t xml:space="preserve"> </w:t>
      </w:r>
      <w:r>
        <w:t>=</w:t>
      </w:r>
      <w:r>
        <w:rPr>
          <w:spacing w:val="9"/>
        </w:rPr>
        <w:t xml:space="preserve"> </w:t>
      </w:r>
      <w:r>
        <w:t>CO</w:t>
      </w:r>
      <w:r>
        <w:rPr>
          <w:rFonts w:ascii="Kepler Std Ext Subh" w:hAnsi="Kepler Std Ext Subh"/>
          <w:vertAlign w:val="subscript"/>
        </w:rPr>
        <w:t>2</w:t>
      </w:r>
      <w:r>
        <w:rPr>
          <w:rFonts w:ascii="Kepler Std Ext Subh" w:hAnsi="Kepler Std Ext Subh"/>
          <w:spacing w:val="23"/>
        </w:rPr>
        <w:t xml:space="preserve"> </w:t>
      </w:r>
      <w:r>
        <w:t>or</w:t>
      </w:r>
      <w:r>
        <w:rPr>
          <w:spacing w:val="9"/>
        </w:rPr>
        <w:t xml:space="preserve"> </w:t>
      </w:r>
      <w:r>
        <w:t>water</w:t>
      </w:r>
      <w:r>
        <w:rPr>
          <w:spacing w:val="8"/>
        </w:rPr>
        <w:t xml:space="preserve"> </w:t>
      </w:r>
      <w:r>
        <w:t>is</w:t>
      </w:r>
      <w:r>
        <w:rPr>
          <w:spacing w:val="9"/>
        </w:rPr>
        <w:t xml:space="preserve"> </w:t>
      </w:r>
      <w:r>
        <w:t>given</w:t>
      </w:r>
      <w:r>
        <w:rPr>
          <w:spacing w:val="9"/>
        </w:rPr>
        <w:t xml:space="preserve"> </w:t>
      </w:r>
      <w:r>
        <w:t>by</w:t>
      </w:r>
      <w:r>
        <w:rPr>
          <w:spacing w:val="8"/>
        </w:rPr>
        <w:t xml:space="preserve"> </w:t>
      </w:r>
      <w:r>
        <w:rPr>
          <w:spacing w:val="-2"/>
        </w:rPr>
        <w:t>[</w:t>
      </w:r>
      <w:hyperlink w:anchor="_bookmark81" w:history="1">
        <w:r>
          <w:rPr>
            <w:color w:val="0000FF"/>
            <w:spacing w:val="-2"/>
          </w:rPr>
          <w:t>70</w:t>
        </w:r>
      </w:hyperlink>
      <w:r>
        <w:rPr>
          <w:spacing w:val="-2"/>
        </w:rPr>
        <w:t>]:</w:t>
      </w:r>
    </w:p>
    <w:p w14:paraId="7AB39E25" w14:textId="77777777" w:rsidR="0096722D" w:rsidRDefault="0096722D">
      <w:pPr>
        <w:pStyle w:val="BodyText"/>
        <w:spacing w:before="82"/>
        <w:ind w:left="0"/>
      </w:pPr>
    </w:p>
    <w:p w14:paraId="57C6F04B" w14:textId="77777777" w:rsidR="0096722D" w:rsidRDefault="0096722D">
      <w:pPr>
        <w:sectPr w:rsidR="0096722D">
          <w:pgSz w:w="12240" w:h="15840"/>
          <w:pgMar w:top="1340" w:right="1280" w:bottom="980" w:left="920" w:header="0" w:footer="792" w:gutter="0"/>
          <w:cols w:space="720"/>
        </w:sectPr>
      </w:pPr>
    </w:p>
    <w:p w14:paraId="05FD5B05" w14:textId="77777777" w:rsidR="0096722D" w:rsidRDefault="00BE2784">
      <w:pPr>
        <w:spacing w:before="67"/>
        <w:ind w:left="4218"/>
        <w:jc w:val="center"/>
        <w:rPr>
          <w:i/>
          <w:sz w:val="20"/>
        </w:rPr>
      </w:pPr>
      <w:bookmarkStart w:id="124" w:name="_bookmark3"/>
      <w:bookmarkEnd w:id="124"/>
      <w:r>
        <w:rPr>
          <w:rFonts w:ascii="Palatino Linotype" w:hAnsi="Palatino Linotype"/>
          <w:i/>
          <w:spacing w:val="-5"/>
          <w:sz w:val="20"/>
        </w:rPr>
        <w:t>∂M</w:t>
      </w:r>
      <w:r>
        <w:rPr>
          <w:i/>
          <w:spacing w:val="-5"/>
          <w:sz w:val="20"/>
          <w:vertAlign w:val="superscript"/>
        </w:rPr>
        <w:t>k</w:t>
      </w:r>
    </w:p>
    <w:p w14:paraId="63998643" w14:textId="77777777" w:rsidR="0096722D" w:rsidRDefault="0096722D">
      <w:pPr>
        <w:pStyle w:val="BodyText"/>
        <w:spacing w:before="3"/>
        <w:ind w:left="0"/>
        <w:rPr>
          <w:i/>
          <w:sz w:val="2"/>
        </w:rPr>
      </w:pPr>
    </w:p>
    <w:p w14:paraId="13C0A211" w14:textId="77777777" w:rsidR="0096722D" w:rsidRDefault="00BE2784">
      <w:pPr>
        <w:pStyle w:val="BodyText"/>
        <w:spacing w:before="0" w:line="20" w:lineRule="exact"/>
        <w:ind w:left="4218" w:right="-72"/>
        <w:rPr>
          <w:sz w:val="2"/>
        </w:rPr>
      </w:pPr>
      <w:r>
        <w:rPr>
          <w:noProof/>
          <w:sz w:val="2"/>
        </w:rPr>
        <mc:AlternateContent>
          <mc:Choice Requires="wpg">
            <w:drawing>
              <wp:inline distT="0" distB="0" distL="0" distR="0" wp14:anchorId="62A78BD4" wp14:editId="50AC3EBF">
                <wp:extent cx="273050" cy="5080"/>
                <wp:effectExtent l="9525" t="0" r="0" b="444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3050" cy="5080"/>
                          <a:chOff x="0" y="0"/>
                          <a:chExt cx="273050" cy="5080"/>
                        </a:xfrm>
                      </wpg:grpSpPr>
                      <wps:wsp>
                        <wps:cNvPr id="6" name="Graphic 6"/>
                        <wps:cNvSpPr/>
                        <wps:spPr>
                          <a:xfrm>
                            <a:off x="0" y="2527"/>
                            <a:ext cx="273050" cy="1270"/>
                          </a:xfrm>
                          <a:custGeom>
                            <a:avLst/>
                            <a:gdLst/>
                            <a:ahLst/>
                            <a:cxnLst/>
                            <a:rect l="l" t="t" r="r" b="b"/>
                            <a:pathLst>
                              <a:path w="273050">
                                <a:moveTo>
                                  <a:pt x="0" y="0"/>
                                </a:moveTo>
                                <a:lnTo>
                                  <a:pt x="272999"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180DB258" id="Group 5" o:spid="_x0000_s1026" style="width:21.5pt;height:.4pt;mso-position-horizontal-relative:char;mso-position-vertical-relative:line" coordsize="27305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">
                <v:shape id="Graphic 6" o:spid="_x0000_s1027" style="position:absolute;top:2527;width:273050;height:1270;visibility:visible;mso-wrap-style:square;v-text-anchor:top" coordsize="2730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" path="m,l272999,e" filled="f" strokeweight=".14039mm">
                  <v:path arrowok="t"/>
                </v:shape>
                <w10:anchorlock/>
              </v:group>
            </w:pict>
          </mc:Fallback>
        </mc:AlternateContent>
      </w:r>
    </w:p>
    <w:p w14:paraId="601624F7" w14:textId="77777777" w:rsidR="0096722D" w:rsidRDefault="00BE2784">
      <w:pPr>
        <w:ind w:left="4232"/>
        <w:jc w:val="center"/>
        <w:rPr>
          <w:rFonts w:ascii="Palatino Linotype" w:hAnsi="Palatino Linotype"/>
          <w:i/>
          <w:sz w:val="20"/>
        </w:rPr>
      </w:pPr>
      <w:r>
        <w:rPr>
          <w:rFonts w:ascii="Palatino Linotype" w:hAnsi="Palatino Linotype"/>
          <w:i/>
          <w:spacing w:val="-5"/>
          <w:w w:val="105"/>
          <w:sz w:val="20"/>
        </w:rPr>
        <w:t>∂t</w:t>
      </w:r>
    </w:p>
    <w:p w14:paraId="4C94F9D0" w14:textId="77777777" w:rsidR="0096722D" w:rsidRDefault="00BE2784">
      <w:pPr>
        <w:spacing w:before="166"/>
        <w:ind w:left="52"/>
        <w:rPr>
          <w:i/>
          <w:sz w:val="20"/>
        </w:rPr>
      </w:pPr>
      <w:r>
        <w:br w:type="column"/>
      </w:r>
      <w:r>
        <w:rPr>
          <w:spacing w:val="-2"/>
          <w:sz w:val="20"/>
        </w:rPr>
        <w:t>=</w:t>
      </w:r>
      <w:r>
        <w:rPr>
          <w:spacing w:val="-10"/>
          <w:sz w:val="20"/>
        </w:rPr>
        <w:t xml:space="preserve"> </w:t>
      </w:r>
      <w:r>
        <w:rPr>
          <w:rFonts w:ascii="Meiryo UI" w:hAnsi="Meiryo UI"/>
          <w:i/>
          <w:spacing w:val="-2"/>
          <w:sz w:val="20"/>
        </w:rPr>
        <w:t>−∇</w:t>
      </w:r>
      <w:r>
        <w:rPr>
          <w:rFonts w:ascii="Meiryo UI" w:hAnsi="Meiryo UI"/>
          <w:i/>
          <w:spacing w:val="-24"/>
          <w:sz w:val="20"/>
        </w:rPr>
        <w:t xml:space="preserve"> </w:t>
      </w:r>
      <w:r>
        <w:rPr>
          <w:rFonts w:ascii="Meiryo UI" w:hAnsi="Meiryo UI"/>
          <w:i/>
          <w:spacing w:val="-2"/>
          <w:sz w:val="20"/>
        </w:rPr>
        <w:t>•</w:t>
      </w:r>
      <w:r>
        <w:rPr>
          <w:rFonts w:ascii="Meiryo UI" w:hAnsi="Meiryo UI"/>
          <w:i/>
          <w:spacing w:val="-24"/>
          <w:sz w:val="20"/>
        </w:rPr>
        <w:t xml:space="preserve"> </w:t>
      </w:r>
      <w:r>
        <w:rPr>
          <w:rFonts w:ascii="Palatino Linotype" w:hAnsi="Palatino Linotype"/>
          <w:i/>
          <w:spacing w:val="-5"/>
          <w:sz w:val="20"/>
        </w:rPr>
        <w:t>F</w:t>
      </w:r>
      <w:r>
        <w:rPr>
          <w:i/>
          <w:spacing w:val="-5"/>
          <w:sz w:val="20"/>
          <w:vertAlign w:val="superscript"/>
        </w:rPr>
        <w:t>κ</w:t>
      </w:r>
    </w:p>
    <w:p w14:paraId="0A40717D" w14:textId="77777777" w:rsidR="0096722D" w:rsidRDefault="00BE2784">
      <w:pPr>
        <w:spacing w:before="202"/>
        <w:ind w:left="14"/>
        <w:rPr>
          <w:i/>
          <w:sz w:val="20"/>
        </w:rPr>
      </w:pPr>
      <w:r>
        <w:br w:type="column"/>
      </w:r>
      <w:r>
        <w:rPr>
          <w:w w:val="115"/>
          <w:sz w:val="20"/>
        </w:rPr>
        <w:t>+</w:t>
      </w:r>
      <w:r>
        <w:rPr>
          <w:spacing w:val="-5"/>
          <w:w w:val="115"/>
          <w:sz w:val="20"/>
        </w:rPr>
        <w:t xml:space="preserve"> </w:t>
      </w:r>
      <w:r>
        <w:rPr>
          <w:rFonts w:ascii="Palatino Linotype" w:hAnsi="Palatino Linotype"/>
          <w:i/>
          <w:spacing w:val="-5"/>
          <w:w w:val="115"/>
          <w:sz w:val="20"/>
        </w:rPr>
        <w:t>q</w:t>
      </w:r>
      <w:r>
        <w:rPr>
          <w:i/>
          <w:spacing w:val="-5"/>
          <w:w w:val="115"/>
          <w:sz w:val="20"/>
          <w:vertAlign w:val="superscript"/>
        </w:rPr>
        <w:t>κ</w:t>
      </w:r>
    </w:p>
    <w:p w14:paraId="654E827A" w14:textId="77777777" w:rsidR="0096722D" w:rsidRDefault="00BE2784">
      <w:pPr>
        <w:tabs>
          <w:tab w:val="left" w:pos="3445"/>
        </w:tabs>
        <w:spacing w:before="202"/>
        <w:ind w:left="-30"/>
        <w:rPr>
          <w:sz w:val="20"/>
        </w:rPr>
      </w:pPr>
      <w:r>
        <w:br w:type="column"/>
      </w:r>
      <w:r>
        <w:rPr>
          <w:rFonts w:ascii="Palatino Linotype"/>
          <w:i/>
          <w:spacing w:val="-10"/>
          <w:w w:val="110"/>
          <w:sz w:val="20"/>
        </w:rPr>
        <w:t>.</w:t>
      </w:r>
      <w:r>
        <w:rPr>
          <w:rFonts w:ascii="Palatino Linotype"/>
          <w:i/>
          <w:sz w:val="20"/>
        </w:rPr>
        <w:tab/>
      </w:r>
      <w:r>
        <w:rPr>
          <w:spacing w:val="-5"/>
          <w:w w:val="110"/>
          <w:sz w:val="20"/>
        </w:rPr>
        <w:t>(1)</w:t>
      </w:r>
    </w:p>
    <w:p w14:paraId="0FF079C2" w14:textId="77777777" w:rsidR="0096722D" w:rsidRDefault="0096722D">
      <w:pPr>
        <w:rPr>
          <w:sz w:val="20"/>
        </w:rPr>
        <w:sectPr w:rsidR="0096722D">
          <w:type w:val="continuous"/>
          <w:pgSz w:w="12240" w:h="15840"/>
          <w:pgMar w:top="1340" w:right="1280" w:bottom="980" w:left="920" w:header="0" w:footer="792" w:gutter="0"/>
          <w:cols w:num="4" w:space="720" w:equalWidth="0">
            <w:col w:w="4636" w:space="40"/>
            <w:col w:w="1022" w:space="39"/>
            <w:col w:w="403" w:space="39"/>
            <w:col w:w="3861"/>
          </w:cols>
        </w:sectPr>
      </w:pPr>
    </w:p>
    <w:p w14:paraId="047059ED" w14:textId="77777777" w:rsidR="0096722D" w:rsidRDefault="00BE2784">
      <w:pPr>
        <w:pStyle w:val="BodyText"/>
        <w:spacing w:before="148"/>
      </w:pPr>
      <w:r>
        <w:br w:type="column"/>
        <w:t>For</w:t>
      </w:r>
      <w:r>
        <w:rPr>
          <w:spacing w:val="-5"/>
        </w:rPr>
        <w:t xml:space="preserve"> </w:t>
      </w:r>
      <w:r>
        <w:t>each</w:t>
      </w:r>
      <w:r>
        <w:rPr>
          <w:spacing w:val="-4"/>
        </w:rPr>
        <w:t xml:space="preserve"> </w:t>
      </w:r>
      <w:r>
        <w:t>component</w:t>
      </w:r>
      <w:r>
        <w:rPr>
          <w:spacing w:val="-4"/>
        </w:rPr>
        <w:t xml:space="preserve"> </w:t>
      </w:r>
      <w:r>
        <w:rPr>
          <w:rFonts w:ascii="Palatino Linotype" w:hAnsi="Palatino Linotype"/>
          <w:i/>
        </w:rPr>
        <w:t>κ</w:t>
      </w:r>
      <w:r>
        <w:t>,</w:t>
      </w:r>
      <w:r>
        <w:rPr>
          <w:spacing w:val="-4"/>
        </w:rPr>
        <w:t xml:space="preserve"> </w:t>
      </w:r>
      <w:r>
        <w:t>the</w:t>
      </w:r>
      <w:r>
        <w:rPr>
          <w:spacing w:val="-5"/>
        </w:rPr>
        <w:t xml:space="preserve"> </w:t>
      </w:r>
      <w:r>
        <w:t>mass</w:t>
      </w:r>
      <w:r>
        <w:rPr>
          <w:spacing w:val="-4"/>
        </w:rPr>
        <w:t xml:space="preserve"> </w:t>
      </w:r>
      <w:r>
        <w:t>accumulation</w:t>
      </w:r>
      <w:r>
        <w:rPr>
          <w:spacing w:val="-4"/>
        </w:rPr>
        <w:t xml:space="preserve"> </w:t>
      </w:r>
      <w:r>
        <w:t>term</w:t>
      </w:r>
      <w:r>
        <w:rPr>
          <w:spacing w:val="-4"/>
        </w:rPr>
        <w:t xml:space="preserve"> </w:t>
      </w:r>
      <w:r>
        <w:rPr>
          <w:rFonts w:ascii="Palatino Linotype" w:hAnsi="Palatino Linotype"/>
          <w:i/>
          <w:spacing w:val="10"/>
        </w:rPr>
        <w:t>M</w:t>
      </w:r>
      <w:r>
        <w:rPr>
          <w:i/>
          <w:spacing w:val="10"/>
          <w:vertAlign w:val="superscript"/>
        </w:rPr>
        <w:t>κ</w:t>
      </w:r>
      <w:r>
        <w:rPr>
          <w:i/>
          <w:spacing w:val="3"/>
        </w:rPr>
        <w:t xml:space="preserve"> </w:t>
      </w:r>
      <w:r>
        <w:t>is</w:t>
      </w:r>
      <w:r>
        <w:rPr>
          <w:spacing w:val="-4"/>
        </w:rPr>
        <w:t xml:space="preserve"> </w:t>
      </w:r>
      <w:r>
        <w:t>summed</w:t>
      </w:r>
      <w:r>
        <w:rPr>
          <w:spacing w:val="-4"/>
        </w:rPr>
        <w:t xml:space="preserve"> </w:t>
      </w:r>
      <w:r>
        <w:t>over</w:t>
      </w:r>
      <w:r>
        <w:rPr>
          <w:spacing w:val="-5"/>
        </w:rPr>
        <w:t xml:space="preserve"> </w:t>
      </w:r>
      <w:r>
        <w:t>all</w:t>
      </w:r>
      <w:r>
        <w:rPr>
          <w:spacing w:val="-4"/>
        </w:rPr>
        <w:t xml:space="preserve"> </w:t>
      </w:r>
      <w:r>
        <w:t>phases</w:t>
      </w:r>
      <w:r>
        <w:rPr>
          <w:spacing w:val="-4"/>
        </w:rPr>
        <w:t xml:space="preserve"> </w:t>
      </w:r>
      <w:r>
        <w:rPr>
          <w:rFonts w:ascii="Palatino Linotype" w:hAnsi="Palatino Linotype"/>
          <w:i/>
          <w:spacing w:val="-5"/>
        </w:rPr>
        <w:t>p</w:t>
      </w:r>
      <w:r>
        <w:rPr>
          <w:spacing w:val="-5"/>
        </w:rPr>
        <w:t>,</w:t>
      </w:r>
    </w:p>
    <w:p w14:paraId="65369F01" w14:textId="77777777" w:rsidR="0096722D" w:rsidRDefault="0096722D">
      <w:pPr>
        <w:pStyle w:val="BodyText"/>
        <w:spacing w:before="0"/>
        <w:ind w:left="0"/>
      </w:pPr>
    </w:p>
    <w:p w14:paraId="7B7ED542" w14:textId="77777777" w:rsidR="0096722D" w:rsidRDefault="0096722D">
      <w:pPr>
        <w:pStyle w:val="BodyText"/>
        <w:spacing w:before="72"/>
        <w:ind w:left="0"/>
      </w:pPr>
    </w:p>
    <w:p w14:paraId="4BC83465" w14:textId="77777777" w:rsidR="0096722D" w:rsidRDefault="00BE2784">
      <w:pPr>
        <w:spacing w:before="1"/>
        <w:ind w:left="3663"/>
        <w:rPr>
          <w:i/>
          <w:iCs/>
          <w:sz w:val="20"/>
          <w:szCs w:val="20"/>
        </w:rPr>
      </w:pPr>
      <w:r>
        <w:rPr>
          <w:noProof/>
        </w:rPr>
        <mc:AlternateContent>
          <mc:Choice Requires="wps">
            <w:drawing>
              <wp:anchor distT="0" distB="0" distL="0" distR="0" simplePos="0" relativeHeight="486575104" behindDoc="1" locked="0" layoutInCell="1" allowOverlap="1" wp14:anchorId="7AF01374" wp14:editId="672742D2">
                <wp:simplePos x="0" y="0"/>
                <wp:positionH relativeFrom="page">
                  <wp:posOffset>4364761</wp:posOffset>
                </wp:positionH>
                <wp:positionV relativeFrom="paragraph">
                  <wp:posOffset>98688</wp:posOffset>
                </wp:positionV>
                <wp:extent cx="52705" cy="88900"/>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3D254215" w14:textId="77777777" w:rsidR="0096722D" w:rsidRDefault="00BE2784">
                            <w:pPr>
                              <w:spacing w:line="135" w:lineRule="exact"/>
                              <w:rPr>
                                <w:i/>
                                <w:sz w:val="14"/>
                              </w:rPr>
                            </w:pPr>
                            <w:r>
                              <w:rPr>
                                <w:i/>
                                <w:spacing w:val="-10"/>
                                <w:sz w:val="14"/>
                              </w:rPr>
                              <w:t>p</w:t>
                            </w:r>
                          </w:p>
                        </w:txbxContent>
                      </wps:txbx>
                      <wps:bodyPr wrap="square" lIns="0" tIns="0" rIns="0" bIns="0" rtlCol="0">
                        <a:noAutofit/>
                      </wps:bodyPr>
                    </wps:wsp>
                  </a:graphicData>
                </a:graphic>
              </wp:anchor>
            </w:drawing>
          </mc:Choice>
          <mc:Fallback>
            <w:pict>
              <v:shapetype w14:anchorId="7AF01374" id="_x0000_t202" coordsize="21600,21600" o:spt="202" path="m,l,21600r21600,l21600,xe">
                <v:stroke joinstyle="miter"/>
                <v:path gradientshapeok="t" o:connecttype="rect"/>
              </v:shapetype>
              <v:shape id="Textbox 7" o:spid="_x0000_s1026" type="#_x0000_t202" style="position:absolute;left:0;text-align:left;margin-left:343.7pt;margin-top:7.75pt;width:4.15pt;height:7pt;z-index:-167413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" filled="f" stroked="f">
                <v:textbox inset="0,0,0,0">
                  <w:txbxContent>
                    <w:p w14:paraId="3D254215" w14:textId="77777777" w:rsidR="0096722D" w:rsidRDefault="00BE2784">
                      <w:pPr>
                        <w:spacing w:line="135" w:lineRule="exact"/>
                        <w:rPr>
                          <w:i/>
                          <w:sz w:val="14"/>
                        </w:rPr>
                      </w:pPr>
                      <w:r>
                        <w:rPr>
                          <w:i/>
                          <w:spacing w:val="-10"/>
                          <w:sz w:val="14"/>
                        </w:rPr>
                        <w:t>p</w:t>
                      </w:r>
                    </w:p>
                  </w:txbxContent>
                </v:textbox>
                <w10:wrap anchorx="page"/>
              </v:shape>
            </w:pict>
          </mc:Fallback>
        </mc:AlternateContent>
      </w:r>
      <w:r>
        <w:rPr>
          <w:rFonts w:ascii="Palatino Linotype" w:eastAsia="Palatino Linotype" w:hAnsi="Palatino Linotype" w:cs="Palatino Linotype"/>
          <w:i/>
          <w:iCs/>
          <w:spacing w:val="10"/>
          <w:w w:val="110"/>
          <w:sz w:val="20"/>
          <w:szCs w:val="20"/>
        </w:rPr>
        <w:t>M</w:t>
      </w:r>
      <w:r>
        <w:rPr>
          <w:i/>
          <w:iCs/>
          <w:spacing w:val="10"/>
          <w:w w:val="110"/>
          <w:sz w:val="20"/>
          <w:szCs w:val="20"/>
          <w:vertAlign w:val="superscript"/>
        </w:rPr>
        <w:t>k</w:t>
      </w:r>
      <w:r>
        <w:rPr>
          <w:i/>
          <w:iCs/>
          <w:spacing w:val="12"/>
          <w:w w:val="110"/>
          <w:sz w:val="20"/>
          <w:szCs w:val="20"/>
        </w:rPr>
        <w:t xml:space="preserve"> </w:t>
      </w:r>
      <w:r>
        <w:rPr>
          <w:w w:val="110"/>
          <w:sz w:val="20"/>
          <w:szCs w:val="20"/>
        </w:rPr>
        <w:t>=</w:t>
      </w:r>
      <w:r>
        <w:rPr>
          <w:spacing w:val="-1"/>
          <w:w w:val="110"/>
          <w:sz w:val="20"/>
          <w:szCs w:val="20"/>
        </w:rPr>
        <w:t xml:space="preserve"> </w:t>
      </w:r>
      <w:r>
        <w:rPr>
          <w:rFonts w:ascii="Palatino Linotype" w:eastAsia="Palatino Linotype" w:hAnsi="Palatino Linotype" w:cs="Palatino Linotype"/>
          <w:i/>
          <w:iCs/>
          <w:w w:val="110"/>
          <w:sz w:val="20"/>
          <w:szCs w:val="20"/>
        </w:rPr>
        <w:t>ϕ</w:t>
      </w:r>
      <w:r>
        <w:rPr>
          <w:rFonts w:ascii="Arial" w:eastAsia="Arial" w:hAnsi="Arial" w:cs="Arial"/>
          <w:spacing w:val="51"/>
          <w:w w:val="110"/>
          <w:position w:val="19"/>
          <w:sz w:val="20"/>
          <w:szCs w:val="20"/>
        </w:rPr>
        <w:t xml:space="preserve">   </w:t>
      </w:r>
      <w:r>
        <w:rPr>
          <w:rFonts w:ascii="Palatino Linotype" w:eastAsia="Palatino Linotype" w:hAnsi="Palatino Linotype" w:cs="Palatino Linotype"/>
          <w:i/>
          <w:iCs/>
          <w:spacing w:val="-2"/>
          <w:w w:val="110"/>
          <w:sz w:val="20"/>
          <w:szCs w:val="20"/>
        </w:rPr>
        <w:t>S</w:t>
      </w:r>
      <w:r>
        <w:rPr>
          <w:i/>
          <w:iCs/>
          <w:spacing w:val="-2"/>
          <w:w w:val="110"/>
          <w:sz w:val="20"/>
          <w:szCs w:val="20"/>
          <w:vertAlign w:val="subscript"/>
        </w:rPr>
        <w:t>p</w:t>
      </w:r>
      <w:r>
        <w:rPr>
          <w:rFonts w:ascii="Palatino Linotype" w:eastAsia="Palatino Linotype" w:hAnsi="Palatino Linotype" w:cs="Palatino Linotype"/>
          <w:i/>
          <w:iCs/>
          <w:spacing w:val="-2"/>
          <w:w w:val="110"/>
          <w:sz w:val="20"/>
          <w:szCs w:val="20"/>
        </w:rPr>
        <w:t>ρ</w:t>
      </w:r>
      <w:r>
        <w:rPr>
          <w:i/>
          <w:iCs/>
          <w:spacing w:val="-2"/>
          <w:w w:val="110"/>
          <w:sz w:val="20"/>
          <w:szCs w:val="20"/>
          <w:vertAlign w:val="subscript"/>
        </w:rPr>
        <w:t>p</w:t>
      </w:r>
      <w:r>
        <w:rPr>
          <w:rFonts w:ascii="Palatino Linotype" w:eastAsia="Palatino Linotype" w:hAnsi="Palatino Linotype" w:cs="Palatino Linotype"/>
          <w:i/>
          <w:iCs/>
          <w:spacing w:val="-2"/>
          <w:w w:val="110"/>
          <w:sz w:val="20"/>
          <w:szCs w:val="20"/>
        </w:rPr>
        <w:t>X</w:t>
      </w:r>
      <w:r>
        <w:rPr>
          <w:i/>
          <w:iCs/>
          <w:spacing w:val="-2"/>
          <w:w w:val="110"/>
          <w:sz w:val="20"/>
          <w:szCs w:val="20"/>
          <w:vertAlign w:val="superscript"/>
        </w:rPr>
        <w:t>κ</w:t>
      </w:r>
    </w:p>
    <w:p w14:paraId="5A8EE46D" w14:textId="77777777" w:rsidR="0096722D" w:rsidRDefault="00BE2784">
      <w:pPr>
        <w:rPr>
          <w:i/>
          <w:sz w:val="20"/>
        </w:rPr>
      </w:pPr>
      <w:r>
        <w:br w:type="column"/>
      </w:r>
    </w:p>
    <w:p w14:paraId="36DE0C5B" w14:textId="77777777" w:rsidR="0096722D" w:rsidRDefault="0096722D">
      <w:pPr>
        <w:pStyle w:val="BodyText"/>
        <w:spacing w:before="0"/>
        <w:ind w:left="0"/>
        <w:rPr>
          <w:i/>
        </w:rPr>
      </w:pPr>
    </w:p>
    <w:p w14:paraId="7F8CC1F7" w14:textId="77777777" w:rsidR="0096722D" w:rsidRDefault="0096722D">
      <w:pPr>
        <w:pStyle w:val="BodyText"/>
        <w:spacing w:before="0"/>
        <w:ind w:left="0"/>
        <w:rPr>
          <w:i/>
        </w:rPr>
      </w:pPr>
    </w:p>
    <w:p w14:paraId="55FA28CD" w14:textId="77777777" w:rsidR="0096722D" w:rsidRDefault="0096722D">
      <w:pPr>
        <w:pStyle w:val="BodyText"/>
        <w:spacing w:before="62"/>
        <w:ind w:left="0"/>
        <w:rPr>
          <w:i/>
        </w:rPr>
      </w:pPr>
    </w:p>
    <w:p w14:paraId="78FC14EA" w14:textId="77777777" w:rsidR="0096722D" w:rsidRDefault="00BE2784">
      <w:pPr>
        <w:pStyle w:val="BodyText"/>
        <w:spacing w:before="0"/>
      </w:pPr>
      <w:r>
        <w:rPr>
          <w:spacing w:val="-5"/>
        </w:rPr>
        <w:t>(2)</w:t>
      </w:r>
    </w:p>
    <w:p w14:paraId="79BB4A0B" w14:textId="77777777" w:rsidR="0096722D" w:rsidRDefault="0096722D">
      <w:pPr>
        <w:sectPr w:rsidR="0096722D">
          <w:type w:val="continuous"/>
          <w:pgSz w:w="12240" w:h="15840"/>
          <w:pgMar w:top="1340" w:right="1280" w:bottom="980" w:left="920" w:header="0" w:footer="792" w:gutter="0"/>
          <w:cols w:num="3" w:space="720" w:equalWidth="0">
            <w:col w:w="361" w:space="303"/>
            <w:col w:w="7652" w:space="1155"/>
            <w:col w:w="569"/>
          </w:cols>
        </w:sectPr>
      </w:pPr>
    </w:p>
    <w:p w14:paraId="21147DB6" w14:textId="77777777" w:rsidR="0096722D" w:rsidRDefault="00BE2784">
      <w:pPr>
        <w:spacing w:before="40"/>
        <w:ind w:left="961" w:right="598"/>
        <w:jc w:val="center"/>
        <w:rPr>
          <w:i/>
          <w:sz w:val="14"/>
        </w:rPr>
      </w:pPr>
      <w:r>
        <w:rPr>
          <w:i/>
          <w:spacing w:val="-10"/>
          <w:sz w:val="14"/>
        </w:rPr>
        <w:t>p</w:t>
      </w:r>
    </w:p>
    <w:p w14:paraId="2A277062" w14:textId="77777777" w:rsidR="0096722D" w:rsidRDefault="0096722D">
      <w:pPr>
        <w:pStyle w:val="BodyText"/>
        <w:spacing w:before="5"/>
        <w:ind w:left="0"/>
        <w:rPr>
          <w:i/>
          <w:sz w:val="14"/>
        </w:rPr>
      </w:pPr>
    </w:p>
    <w:p w14:paraId="460F1B18" w14:textId="061A2220" w:rsidR="0096722D" w:rsidRDefault="00BE2784">
      <w:pPr>
        <w:pStyle w:val="BodyText"/>
        <w:tabs>
          <w:tab w:val="left" w:pos="818"/>
        </w:tabs>
        <w:spacing w:before="0"/>
      </w:pPr>
      <w:r>
        <w:rPr>
          <w:rFonts w:ascii="Arial" w:eastAsia="Arial" w:hAnsi="Arial" w:cs="Arial"/>
          <w:sz w:val="10"/>
          <w:szCs w:val="10"/>
        </w:rPr>
        <w:tab/>
      </w:r>
      <w:r>
        <w:t>where</w:t>
      </w:r>
      <w:r>
        <w:rPr>
          <w:spacing w:val="5"/>
        </w:rPr>
        <w:t xml:space="preserve"> </w:t>
      </w:r>
      <w:r>
        <w:rPr>
          <w:rFonts w:ascii="Palatino Linotype" w:eastAsia="Palatino Linotype" w:hAnsi="Palatino Linotype" w:cs="Palatino Linotype"/>
          <w:i/>
          <w:iCs/>
        </w:rPr>
        <w:t>ϕ</w:t>
      </w:r>
      <w:r>
        <w:rPr>
          <w:rFonts w:ascii="Palatino Linotype" w:eastAsia="Palatino Linotype" w:hAnsi="Palatino Linotype" w:cs="Palatino Linotype"/>
          <w:i/>
          <w:iCs/>
          <w:spacing w:val="4"/>
        </w:rPr>
        <w:t xml:space="preserve"> </w:t>
      </w:r>
      <w:r>
        <w:t>is</w:t>
      </w:r>
      <w:r>
        <w:rPr>
          <w:spacing w:val="5"/>
        </w:rPr>
        <w:t xml:space="preserve"> </w:t>
      </w:r>
      <w:r>
        <w:t>the</w:t>
      </w:r>
      <w:r>
        <w:rPr>
          <w:spacing w:val="5"/>
        </w:rPr>
        <w:t xml:space="preserve"> </w:t>
      </w:r>
      <w:r>
        <w:t>porosity,</w:t>
      </w:r>
      <w:r>
        <w:rPr>
          <w:spacing w:val="5"/>
        </w:rPr>
        <w:t xml:space="preserve"> </w:t>
      </w:r>
      <w:r>
        <w:rPr>
          <w:rFonts w:ascii="Palatino Linotype" w:eastAsia="Palatino Linotype" w:hAnsi="Palatino Linotype" w:cs="Palatino Linotype"/>
          <w:i/>
          <w:iCs/>
        </w:rPr>
        <w:t>S</w:t>
      </w:r>
      <w:r>
        <w:rPr>
          <w:i/>
          <w:iCs/>
          <w:vertAlign w:val="subscript"/>
        </w:rPr>
        <w:t>p</w:t>
      </w:r>
      <w:r>
        <w:rPr>
          <w:i/>
          <w:iCs/>
          <w:spacing w:val="13"/>
        </w:rPr>
        <w:t xml:space="preserve"> </w:t>
      </w:r>
      <w:r>
        <w:t>is</w:t>
      </w:r>
      <w:r>
        <w:rPr>
          <w:spacing w:val="5"/>
        </w:rPr>
        <w:t xml:space="preserve"> </w:t>
      </w:r>
      <w:r>
        <w:t>the</w:t>
      </w:r>
      <w:r>
        <w:rPr>
          <w:spacing w:val="5"/>
        </w:rPr>
        <w:t xml:space="preserve"> </w:t>
      </w:r>
      <w:r>
        <w:t>saturation</w:t>
      </w:r>
      <w:r>
        <w:rPr>
          <w:spacing w:val="5"/>
        </w:rPr>
        <w:t xml:space="preserve"> </w:t>
      </w:r>
      <w:r>
        <w:t>of</w:t>
      </w:r>
      <w:r>
        <w:rPr>
          <w:spacing w:val="5"/>
        </w:rPr>
        <w:t xml:space="preserve"> </w:t>
      </w:r>
      <w:r>
        <w:t>phase</w:t>
      </w:r>
      <w:r>
        <w:rPr>
          <w:spacing w:val="6"/>
        </w:rPr>
        <w:t xml:space="preserve"> </w:t>
      </w:r>
      <w:r>
        <w:rPr>
          <w:rFonts w:ascii="Palatino Linotype" w:eastAsia="Palatino Linotype" w:hAnsi="Palatino Linotype" w:cs="Palatino Linotype"/>
          <w:i/>
          <w:iCs/>
        </w:rPr>
        <w:t>p</w:t>
      </w:r>
      <w:r>
        <w:t>,</w:t>
      </w:r>
      <w:r>
        <w:rPr>
          <w:spacing w:val="5"/>
        </w:rPr>
        <w:t xml:space="preserve"> </w:t>
      </w:r>
      <w:r>
        <w:rPr>
          <w:rFonts w:ascii="Palatino Linotype" w:eastAsia="Palatino Linotype" w:hAnsi="Palatino Linotype" w:cs="Palatino Linotype"/>
          <w:i/>
          <w:iCs/>
        </w:rPr>
        <w:t>ρ</w:t>
      </w:r>
      <w:r>
        <w:rPr>
          <w:i/>
          <w:iCs/>
          <w:vertAlign w:val="subscript"/>
        </w:rPr>
        <w:t>p</w:t>
      </w:r>
      <w:r>
        <w:rPr>
          <w:i/>
          <w:iCs/>
          <w:spacing w:val="14"/>
        </w:rPr>
        <w:t xml:space="preserve"> </w:t>
      </w:r>
      <w:r>
        <w:t>is</w:t>
      </w:r>
      <w:r>
        <w:rPr>
          <w:spacing w:val="5"/>
        </w:rPr>
        <w:t xml:space="preserve"> </w:t>
      </w:r>
      <w:r>
        <w:t>the</w:t>
      </w:r>
      <w:r>
        <w:rPr>
          <w:spacing w:val="5"/>
        </w:rPr>
        <w:t xml:space="preserve"> </w:t>
      </w:r>
      <w:r>
        <w:t>density</w:t>
      </w:r>
      <w:r>
        <w:rPr>
          <w:spacing w:val="5"/>
        </w:rPr>
        <w:t xml:space="preserve"> </w:t>
      </w:r>
      <w:r>
        <w:t>of</w:t>
      </w:r>
      <w:r>
        <w:rPr>
          <w:spacing w:val="5"/>
        </w:rPr>
        <w:t xml:space="preserve"> </w:t>
      </w:r>
      <w:r>
        <w:t>phase</w:t>
      </w:r>
      <w:r>
        <w:rPr>
          <w:spacing w:val="5"/>
        </w:rPr>
        <w:t xml:space="preserve"> </w:t>
      </w:r>
      <w:r>
        <w:rPr>
          <w:rFonts w:ascii="Palatino Linotype" w:eastAsia="Palatino Linotype" w:hAnsi="Palatino Linotype" w:cs="Palatino Linotype"/>
          <w:i/>
          <w:iCs/>
        </w:rPr>
        <w:t>p</w:t>
      </w:r>
      <w:r>
        <w:t>,</w:t>
      </w:r>
      <w:r>
        <w:rPr>
          <w:spacing w:val="6"/>
        </w:rPr>
        <w:t xml:space="preserve"> </w:t>
      </w:r>
      <w:r>
        <w:t>and</w:t>
      </w:r>
      <w:r>
        <w:rPr>
          <w:spacing w:val="5"/>
        </w:rPr>
        <w:t xml:space="preserve"> </w:t>
      </w:r>
      <w:r>
        <w:rPr>
          <w:rFonts w:ascii="Palatino Linotype" w:eastAsia="Palatino Linotype" w:hAnsi="Palatino Linotype" w:cs="Palatino Linotype"/>
          <w:i/>
          <w:iCs/>
        </w:rPr>
        <w:t>X</w:t>
      </w:r>
      <w:r>
        <w:rPr>
          <w:i/>
          <w:iCs/>
          <w:vertAlign w:val="superscript"/>
        </w:rPr>
        <w:t>κ</w:t>
      </w:r>
      <w:r>
        <w:rPr>
          <w:i/>
          <w:iCs/>
          <w:spacing w:val="14"/>
        </w:rPr>
        <w:t xml:space="preserve"> </w:t>
      </w:r>
      <w:r>
        <w:t>is</w:t>
      </w:r>
      <w:r>
        <w:rPr>
          <w:spacing w:val="5"/>
        </w:rPr>
        <w:t xml:space="preserve"> </w:t>
      </w:r>
      <w:r>
        <w:t>the</w:t>
      </w:r>
      <w:r>
        <w:rPr>
          <w:spacing w:val="5"/>
        </w:rPr>
        <w:t xml:space="preserve"> </w:t>
      </w:r>
      <w:proofErr w:type="gramStart"/>
      <w:r>
        <w:rPr>
          <w:spacing w:val="-4"/>
        </w:rPr>
        <w:t>mass</w:t>
      </w:r>
      <w:proofErr w:type="gramEnd"/>
    </w:p>
    <w:p w14:paraId="4C8F4A19" w14:textId="339BCFD0" w:rsidR="0096722D" w:rsidRDefault="00BE2784">
      <w:pPr>
        <w:pStyle w:val="BodyText"/>
        <w:spacing w:before="129"/>
      </w:pPr>
      <w:r>
        <w:t>fraction</w:t>
      </w:r>
      <w:r>
        <w:rPr>
          <w:spacing w:val="13"/>
        </w:rPr>
        <w:t xml:space="preserve"> </w:t>
      </w:r>
      <w:r>
        <w:t>of</w:t>
      </w:r>
      <w:r>
        <w:rPr>
          <w:spacing w:val="13"/>
        </w:rPr>
        <w:t xml:space="preserve"> </w:t>
      </w:r>
      <w:r>
        <w:t>component</w:t>
      </w:r>
      <w:r>
        <w:rPr>
          <w:spacing w:val="11"/>
        </w:rPr>
        <w:t xml:space="preserve"> </w:t>
      </w:r>
      <w:r>
        <w:rPr>
          <w:rFonts w:ascii="Palatino Linotype" w:hAnsi="Palatino Linotype"/>
          <w:i/>
        </w:rPr>
        <w:t>κ</w:t>
      </w:r>
      <w:r>
        <w:rPr>
          <w:rFonts w:ascii="Palatino Linotype" w:hAnsi="Palatino Linotype"/>
          <w:i/>
          <w:spacing w:val="11"/>
        </w:rPr>
        <w:t xml:space="preserve"> </w:t>
      </w:r>
      <w:r>
        <w:t>present</w:t>
      </w:r>
      <w:r>
        <w:rPr>
          <w:spacing w:val="12"/>
        </w:rPr>
        <w:t xml:space="preserve"> </w:t>
      </w:r>
      <w:r>
        <w:t>in</w:t>
      </w:r>
      <w:r>
        <w:rPr>
          <w:spacing w:val="12"/>
        </w:rPr>
        <w:t xml:space="preserve"> </w:t>
      </w:r>
      <w:r>
        <w:t>phase</w:t>
      </w:r>
      <w:r>
        <w:rPr>
          <w:spacing w:val="13"/>
        </w:rPr>
        <w:t xml:space="preserve"> </w:t>
      </w:r>
      <w:r>
        <w:rPr>
          <w:rFonts w:ascii="Palatino Linotype" w:hAnsi="Palatino Linotype"/>
          <w:i/>
        </w:rPr>
        <w:t>p</w:t>
      </w:r>
      <w:r>
        <w:t>.</w:t>
      </w:r>
      <w:r>
        <w:rPr>
          <w:spacing w:val="49"/>
        </w:rPr>
        <w:t xml:space="preserve"> </w:t>
      </w:r>
      <w:r>
        <w:t>For</w:t>
      </w:r>
      <w:r>
        <w:rPr>
          <w:spacing w:val="12"/>
        </w:rPr>
        <w:t xml:space="preserve"> </w:t>
      </w:r>
      <w:r>
        <w:t>each</w:t>
      </w:r>
      <w:r>
        <w:rPr>
          <w:spacing w:val="12"/>
        </w:rPr>
        <w:t xml:space="preserve"> </w:t>
      </w:r>
      <w:r>
        <w:t>component</w:t>
      </w:r>
      <w:r>
        <w:rPr>
          <w:spacing w:val="12"/>
        </w:rPr>
        <w:t xml:space="preserve"> </w:t>
      </w:r>
      <w:r>
        <w:rPr>
          <w:rFonts w:ascii="Palatino Linotype" w:hAnsi="Palatino Linotype"/>
          <w:i/>
        </w:rPr>
        <w:t>κ</w:t>
      </w:r>
      <w:r>
        <w:t>,</w:t>
      </w:r>
      <w:r>
        <w:rPr>
          <w:spacing w:val="14"/>
        </w:rPr>
        <w:t xml:space="preserve"> </w:t>
      </w:r>
      <w:r>
        <w:t>there</w:t>
      </w:r>
      <w:r>
        <w:rPr>
          <w:spacing w:val="13"/>
        </w:rPr>
        <w:t xml:space="preserve"> </w:t>
      </w:r>
      <w:r>
        <w:t>is</w:t>
      </w:r>
      <w:r>
        <w:rPr>
          <w:spacing w:val="12"/>
        </w:rPr>
        <w:t xml:space="preserve"> </w:t>
      </w:r>
      <w:r>
        <w:t>also</w:t>
      </w:r>
      <w:r>
        <w:rPr>
          <w:spacing w:val="12"/>
        </w:rPr>
        <w:t xml:space="preserve"> </w:t>
      </w:r>
      <w:r>
        <w:t>the</w:t>
      </w:r>
      <w:r>
        <w:rPr>
          <w:spacing w:val="13"/>
        </w:rPr>
        <w:t xml:space="preserve"> </w:t>
      </w:r>
      <w:r>
        <w:t>advective</w:t>
      </w:r>
      <w:r>
        <w:rPr>
          <w:spacing w:val="12"/>
        </w:rPr>
        <w:t xml:space="preserve"> </w:t>
      </w:r>
      <w:r>
        <w:t>mass</w:t>
      </w:r>
      <w:r>
        <w:rPr>
          <w:spacing w:val="12"/>
        </w:rPr>
        <w:t xml:space="preserve"> </w:t>
      </w:r>
      <w:proofErr w:type="gramStart"/>
      <w:r>
        <w:rPr>
          <w:spacing w:val="-4"/>
        </w:rPr>
        <w:t>flux</w:t>
      </w:r>
      <w:proofErr w:type="gramEnd"/>
    </w:p>
    <w:p w14:paraId="301A8DE1" w14:textId="7B801C26" w:rsidR="0096722D" w:rsidRDefault="00BE2784">
      <w:pPr>
        <w:spacing w:before="93"/>
        <w:ind w:left="154"/>
        <w:rPr>
          <w:sz w:val="20"/>
        </w:rPr>
      </w:pPr>
      <w:r>
        <w:rPr>
          <w:rFonts w:ascii="Palatino Linotype" w:hAnsi="Palatino Linotype"/>
          <w:i/>
          <w:sz w:val="20"/>
        </w:rPr>
        <w:t>F</w:t>
      </w:r>
      <w:r>
        <w:rPr>
          <w:i/>
          <w:sz w:val="20"/>
          <w:vertAlign w:val="superscript"/>
        </w:rPr>
        <w:t>κ</w:t>
      </w:r>
      <w:r>
        <w:rPr>
          <w:rFonts w:ascii="Meiryo UI" w:hAnsi="Meiryo UI"/>
          <w:i/>
          <w:sz w:val="20"/>
        </w:rPr>
        <w:t>|</w:t>
      </w:r>
      <w:r>
        <w:rPr>
          <w:i/>
          <w:sz w:val="20"/>
          <w:vertAlign w:val="subscript"/>
        </w:rPr>
        <w:t>adv</w:t>
      </w:r>
      <w:r>
        <w:rPr>
          <w:i/>
          <w:spacing w:val="23"/>
          <w:sz w:val="20"/>
        </w:rPr>
        <w:t xml:space="preserve"> </w:t>
      </w:r>
      <w:r>
        <w:rPr>
          <w:sz w:val="20"/>
        </w:rPr>
        <w:t>obtained</w:t>
      </w:r>
      <w:r>
        <w:rPr>
          <w:spacing w:val="9"/>
          <w:sz w:val="20"/>
        </w:rPr>
        <w:t xml:space="preserve"> </w:t>
      </w:r>
      <w:r>
        <w:rPr>
          <w:sz w:val="20"/>
        </w:rPr>
        <w:t>by</w:t>
      </w:r>
      <w:r>
        <w:rPr>
          <w:spacing w:val="10"/>
          <w:sz w:val="20"/>
        </w:rPr>
        <w:t xml:space="preserve"> </w:t>
      </w:r>
      <w:r>
        <w:rPr>
          <w:sz w:val="20"/>
        </w:rPr>
        <w:t>summing</w:t>
      </w:r>
      <w:r>
        <w:rPr>
          <w:spacing w:val="9"/>
          <w:sz w:val="20"/>
        </w:rPr>
        <w:t xml:space="preserve"> </w:t>
      </w:r>
      <w:r>
        <w:rPr>
          <w:sz w:val="20"/>
        </w:rPr>
        <w:t>over</w:t>
      </w:r>
      <w:r>
        <w:rPr>
          <w:spacing w:val="10"/>
          <w:sz w:val="20"/>
        </w:rPr>
        <w:t xml:space="preserve"> </w:t>
      </w:r>
      <w:r>
        <w:rPr>
          <w:sz w:val="20"/>
        </w:rPr>
        <w:t>all</w:t>
      </w:r>
      <w:r>
        <w:rPr>
          <w:spacing w:val="9"/>
          <w:sz w:val="20"/>
        </w:rPr>
        <w:t xml:space="preserve"> </w:t>
      </w:r>
      <w:r>
        <w:rPr>
          <w:sz w:val="20"/>
        </w:rPr>
        <w:t>phases</w:t>
      </w:r>
      <w:r>
        <w:rPr>
          <w:spacing w:val="10"/>
          <w:sz w:val="20"/>
        </w:rPr>
        <w:t xml:space="preserve"> </w:t>
      </w:r>
      <w:r>
        <w:rPr>
          <w:rFonts w:ascii="Palatino Linotype" w:hAnsi="Palatino Linotype"/>
          <w:i/>
          <w:spacing w:val="-5"/>
          <w:sz w:val="20"/>
        </w:rPr>
        <w:t>p</w:t>
      </w:r>
      <w:r>
        <w:rPr>
          <w:spacing w:val="-5"/>
          <w:sz w:val="20"/>
        </w:rPr>
        <w:t>,</w:t>
      </w:r>
    </w:p>
    <w:p w14:paraId="05C1C0B1" w14:textId="77777777" w:rsidR="0096722D" w:rsidRDefault="0096722D">
      <w:pPr>
        <w:pStyle w:val="BodyText"/>
        <w:spacing w:before="0"/>
        <w:ind w:left="0"/>
      </w:pPr>
    </w:p>
    <w:p w14:paraId="7509F281" w14:textId="77777777" w:rsidR="0096722D" w:rsidRDefault="0096722D">
      <w:pPr>
        <w:pStyle w:val="BodyText"/>
        <w:spacing w:before="12"/>
        <w:ind w:left="0"/>
      </w:pPr>
    </w:p>
    <w:p w14:paraId="19A94583" w14:textId="77777777" w:rsidR="0096722D" w:rsidRDefault="00BE2784">
      <w:pPr>
        <w:tabs>
          <w:tab w:val="left" w:pos="9625"/>
        </w:tabs>
        <w:ind w:left="4365"/>
        <w:rPr>
          <w:sz w:val="20"/>
        </w:rPr>
      </w:pPr>
      <w:r>
        <w:rPr>
          <w:noProof/>
        </w:rPr>
        <mc:AlternateContent>
          <mc:Choice Requires="wps">
            <w:drawing>
              <wp:anchor distT="0" distB="0" distL="0" distR="0" simplePos="0" relativeHeight="486576128" behindDoc="1" locked="0" layoutInCell="1" allowOverlap="1" wp14:anchorId="7FD728AD" wp14:editId="7C406670">
                <wp:simplePos x="0" y="0"/>
                <wp:positionH relativeFrom="page">
                  <wp:posOffset>4200868</wp:posOffset>
                </wp:positionH>
                <wp:positionV relativeFrom="paragraph">
                  <wp:posOffset>121425</wp:posOffset>
                </wp:positionV>
                <wp:extent cx="52705" cy="8890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4DD57CEF" w14:textId="77777777" w:rsidR="0096722D" w:rsidRDefault="00BE2784">
                            <w:pPr>
                              <w:spacing w:line="135" w:lineRule="exact"/>
                              <w:rPr>
                                <w:i/>
                                <w:sz w:val="14"/>
                              </w:rPr>
                            </w:pPr>
                            <w:r>
                              <w:rPr>
                                <w:i/>
                                <w:spacing w:val="-10"/>
                                <w:sz w:val="14"/>
                              </w:rPr>
                              <w:t>p</w:t>
                            </w:r>
                          </w:p>
                        </w:txbxContent>
                      </wps:txbx>
                      <wps:bodyPr wrap="square" lIns="0" tIns="0" rIns="0" bIns="0" rtlCol="0">
                        <a:noAutofit/>
                      </wps:bodyPr>
                    </wps:wsp>
                  </a:graphicData>
                </a:graphic>
              </wp:anchor>
            </w:drawing>
          </mc:Choice>
          <mc:Fallback>
            <w:pict>
              <v:shape w14:anchorId="7FD728AD" id="Textbox 9" o:spid="_x0000_s1027" type="#_x0000_t202" style="position:absolute;left:0;text-align:left;margin-left:330.8pt;margin-top:9.55pt;width:4.15pt;height:7pt;z-index:-1674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" filled="f" stroked="f">
                <v:textbox inset="0,0,0,0">
                  <w:txbxContent>
                    <w:p w14:paraId="4DD57CEF" w14:textId="77777777" w:rsidR="0096722D" w:rsidRDefault="00BE2784">
                      <w:pPr>
                        <w:spacing w:line="135" w:lineRule="exact"/>
                        <w:rPr>
                          <w:i/>
                          <w:sz w:val="14"/>
                        </w:rPr>
                      </w:pPr>
                      <w:r>
                        <w:rPr>
                          <w:i/>
                          <w:spacing w:val="-10"/>
                          <w:sz w:val="14"/>
                        </w:rPr>
                        <w:t>p</w:t>
                      </w:r>
                    </w:p>
                  </w:txbxContent>
                </v:textbox>
                <w10:wrap anchorx="page"/>
              </v:shape>
            </w:pict>
          </mc:Fallback>
        </mc:AlternateContent>
      </w:r>
      <w:r>
        <w:rPr>
          <w:rFonts w:ascii="Palatino Linotype" w:hAnsi="Palatino Linotype"/>
          <w:i/>
          <w:w w:val="110"/>
          <w:sz w:val="20"/>
        </w:rPr>
        <w:t>F</w:t>
      </w:r>
      <w:r>
        <w:rPr>
          <w:i/>
          <w:w w:val="110"/>
          <w:sz w:val="20"/>
          <w:vertAlign w:val="superscript"/>
        </w:rPr>
        <w:t>κ</w:t>
      </w:r>
      <w:r>
        <w:rPr>
          <w:rFonts w:ascii="Meiryo UI" w:hAnsi="Meiryo UI"/>
          <w:i/>
          <w:w w:val="110"/>
          <w:sz w:val="20"/>
        </w:rPr>
        <w:t>|</w:t>
      </w:r>
      <w:r>
        <w:rPr>
          <w:i/>
          <w:w w:val="110"/>
          <w:sz w:val="20"/>
          <w:vertAlign w:val="subscript"/>
        </w:rPr>
        <w:t>adv</w:t>
      </w:r>
      <w:r>
        <w:rPr>
          <w:i/>
          <w:spacing w:val="22"/>
          <w:w w:val="110"/>
          <w:sz w:val="20"/>
        </w:rPr>
        <w:t xml:space="preserve"> </w:t>
      </w:r>
      <w:r>
        <w:rPr>
          <w:w w:val="110"/>
          <w:sz w:val="20"/>
        </w:rPr>
        <w:t>=</w:t>
      </w:r>
      <w:r>
        <w:rPr>
          <w:rFonts w:ascii="Arial" w:hAnsi="Arial"/>
          <w:spacing w:val="73"/>
          <w:w w:val="110"/>
          <w:position w:val="19"/>
          <w:sz w:val="20"/>
        </w:rPr>
        <w:t xml:space="preserve">   </w:t>
      </w:r>
      <w:r>
        <w:rPr>
          <w:rFonts w:ascii="Palatino Linotype" w:hAnsi="Palatino Linotype"/>
          <w:i/>
          <w:spacing w:val="-4"/>
          <w:w w:val="110"/>
          <w:sz w:val="20"/>
        </w:rPr>
        <w:t>X</w:t>
      </w:r>
      <w:r>
        <w:rPr>
          <w:i/>
          <w:spacing w:val="-4"/>
          <w:w w:val="110"/>
          <w:sz w:val="20"/>
          <w:vertAlign w:val="superscript"/>
        </w:rPr>
        <w:t>κ</w:t>
      </w:r>
      <w:r>
        <w:rPr>
          <w:rFonts w:ascii="Palatino Linotype" w:hAnsi="Palatino Linotype"/>
          <w:i/>
          <w:spacing w:val="-4"/>
          <w:w w:val="110"/>
          <w:sz w:val="20"/>
        </w:rPr>
        <w:t>F</w:t>
      </w:r>
      <w:r>
        <w:rPr>
          <w:i/>
          <w:spacing w:val="-4"/>
          <w:w w:val="110"/>
          <w:sz w:val="20"/>
          <w:vertAlign w:val="subscript"/>
        </w:rPr>
        <w:t>p</w:t>
      </w:r>
      <w:r>
        <w:rPr>
          <w:i/>
          <w:sz w:val="20"/>
        </w:rPr>
        <w:tab/>
      </w:r>
      <w:r>
        <w:rPr>
          <w:spacing w:val="-5"/>
          <w:w w:val="110"/>
          <w:sz w:val="20"/>
        </w:rPr>
        <w:t>(3)</w:t>
      </w:r>
    </w:p>
    <w:p w14:paraId="0DDC75CE" w14:textId="77777777" w:rsidR="0096722D" w:rsidRDefault="00BE2784">
      <w:pPr>
        <w:spacing w:before="17"/>
        <w:ind w:left="1264" w:right="598"/>
        <w:jc w:val="center"/>
        <w:rPr>
          <w:i/>
          <w:sz w:val="14"/>
        </w:rPr>
      </w:pPr>
      <w:r>
        <w:rPr>
          <w:i/>
          <w:spacing w:val="-10"/>
          <w:sz w:val="14"/>
        </w:rPr>
        <w:t>p</w:t>
      </w:r>
    </w:p>
    <w:p w14:paraId="5DA010B0" w14:textId="7CC4E9D8" w:rsidR="0096722D" w:rsidRDefault="00BE2784">
      <w:pPr>
        <w:pStyle w:val="BodyText"/>
        <w:tabs>
          <w:tab w:val="left" w:pos="818"/>
        </w:tabs>
        <w:spacing w:before="164"/>
      </w:pPr>
      <w:r>
        <w:rPr>
          <w:rFonts w:ascii="Arial" w:hAnsi="Arial"/>
          <w:sz w:val="10"/>
        </w:rPr>
        <w:tab/>
      </w:r>
      <w:r>
        <w:t>where</w:t>
      </w:r>
      <w:r>
        <w:rPr>
          <w:spacing w:val="2"/>
        </w:rPr>
        <w:t xml:space="preserve"> </w:t>
      </w:r>
      <w:r>
        <w:t>each</w:t>
      </w:r>
      <w:r>
        <w:rPr>
          <w:spacing w:val="3"/>
        </w:rPr>
        <w:t xml:space="preserve"> </w:t>
      </w:r>
      <w:r>
        <w:t>individual</w:t>
      </w:r>
      <w:r>
        <w:rPr>
          <w:spacing w:val="3"/>
        </w:rPr>
        <w:t xml:space="preserve"> </w:t>
      </w:r>
      <w:r>
        <w:t>phase</w:t>
      </w:r>
      <w:r>
        <w:rPr>
          <w:spacing w:val="3"/>
        </w:rPr>
        <w:t xml:space="preserve"> </w:t>
      </w:r>
      <w:r>
        <w:t>flux</w:t>
      </w:r>
      <w:r>
        <w:rPr>
          <w:spacing w:val="2"/>
        </w:rPr>
        <w:t xml:space="preserve"> </w:t>
      </w:r>
      <w:r>
        <w:rPr>
          <w:rFonts w:ascii="Palatino Linotype" w:hAnsi="Palatino Linotype"/>
          <w:i/>
        </w:rPr>
        <w:t>F</w:t>
      </w:r>
      <w:r>
        <w:rPr>
          <w:i/>
          <w:vertAlign w:val="subscript"/>
        </w:rPr>
        <w:t>p</w:t>
      </w:r>
      <w:r>
        <w:rPr>
          <w:i/>
          <w:spacing w:val="10"/>
        </w:rPr>
        <w:t xml:space="preserve"> </w:t>
      </w:r>
      <w:r>
        <w:t>is</w:t>
      </w:r>
      <w:r>
        <w:rPr>
          <w:spacing w:val="3"/>
        </w:rPr>
        <w:t xml:space="preserve"> </w:t>
      </w:r>
      <w:r>
        <w:t>given</w:t>
      </w:r>
      <w:r>
        <w:rPr>
          <w:spacing w:val="3"/>
        </w:rPr>
        <w:t xml:space="preserve"> </w:t>
      </w:r>
      <w:r>
        <w:t>by</w:t>
      </w:r>
      <w:r>
        <w:rPr>
          <w:spacing w:val="2"/>
        </w:rPr>
        <w:t xml:space="preserve"> </w:t>
      </w:r>
      <w:r>
        <w:t>Darcy’s</w:t>
      </w:r>
      <w:r>
        <w:rPr>
          <w:spacing w:val="3"/>
        </w:rPr>
        <w:t xml:space="preserve"> </w:t>
      </w:r>
      <w:r>
        <w:rPr>
          <w:spacing w:val="-2"/>
        </w:rPr>
        <w:t>equation:</w:t>
      </w:r>
    </w:p>
    <w:p w14:paraId="60AD1A42" w14:textId="77777777" w:rsidR="0096722D" w:rsidRDefault="0096722D">
      <w:pPr>
        <w:pStyle w:val="BodyText"/>
        <w:spacing w:before="125"/>
        <w:ind w:left="0"/>
      </w:pPr>
    </w:p>
    <w:p w14:paraId="6BD54C83" w14:textId="77777777" w:rsidR="0096722D" w:rsidRDefault="0096722D">
      <w:pPr>
        <w:sectPr w:rsidR="0096722D">
          <w:type w:val="continuous"/>
          <w:pgSz w:w="12240" w:h="15840"/>
          <w:pgMar w:top="1340" w:right="1280" w:bottom="980" w:left="920" w:header="0" w:footer="792" w:gutter="0"/>
          <w:cols w:space="720"/>
        </w:sectPr>
      </w:pPr>
    </w:p>
    <w:p w14:paraId="70E52510" w14:textId="77777777" w:rsidR="0096722D" w:rsidRDefault="00BE2784">
      <w:pPr>
        <w:spacing w:before="175"/>
        <w:jc w:val="right"/>
        <w:rPr>
          <w:i/>
          <w:sz w:val="20"/>
        </w:rPr>
      </w:pPr>
      <w:r>
        <w:rPr>
          <w:rFonts w:ascii="Palatino Linotype" w:hAnsi="Palatino Linotype"/>
          <w:i/>
          <w:w w:val="110"/>
          <w:sz w:val="20"/>
        </w:rPr>
        <w:t>F</w:t>
      </w:r>
      <w:r>
        <w:rPr>
          <w:i/>
          <w:w w:val="110"/>
          <w:sz w:val="20"/>
          <w:vertAlign w:val="subscript"/>
        </w:rPr>
        <w:t>p</w:t>
      </w:r>
      <w:r>
        <w:rPr>
          <w:i/>
          <w:spacing w:val="21"/>
          <w:w w:val="110"/>
          <w:sz w:val="20"/>
        </w:rPr>
        <w:t xml:space="preserve"> </w:t>
      </w:r>
      <w:r>
        <w:rPr>
          <w:w w:val="110"/>
          <w:sz w:val="20"/>
        </w:rPr>
        <w:t>=</w:t>
      </w:r>
      <w:r>
        <w:rPr>
          <w:spacing w:val="10"/>
          <w:w w:val="110"/>
          <w:sz w:val="20"/>
        </w:rPr>
        <w:t xml:space="preserve"> </w:t>
      </w:r>
      <w:r>
        <w:rPr>
          <w:rFonts w:ascii="Palatino Linotype" w:hAnsi="Palatino Linotype"/>
          <w:i/>
          <w:spacing w:val="-4"/>
          <w:w w:val="110"/>
          <w:sz w:val="20"/>
        </w:rPr>
        <w:t>ρ</w:t>
      </w:r>
      <w:r>
        <w:rPr>
          <w:i/>
          <w:spacing w:val="-4"/>
          <w:w w:val="110"/>
          <w:sz w:val="20"/>
          <w:vertAlign w:val="subscript"/>
        </w:rPr>
        <w:t>p</w:t>
      </w:r>
      <w:r>
        <w:rPr>
          <w:rFonts w:ascii="Palatino Linotype" w:hAnsi="Palatino Linotype"/>
          <w:i/>
          <w:spacing w:val="-4"/>
          <w:w w:val="110"/>
          <w:sz w:val="20"/>
        </w:rPr>
        <w:t>u</w:t>
      </w:r>
      <w:r>
        <w:rPr>
          <w:i/>
          <w:spacing w:val="-4"/>
          <w:w w:val="110"/>
          <w:sz w:val="20"/>
          <w:vertAlign w:val="subscript"/>
        </w:rPr>
        <w:t>p</w:t>
      </w:r>
    </w:p>
    <w:p w14:paraId="21CBD12C" w14:textId="77777777" w:rsidR="0096722D" w:rsidRDefault="00BE2784">
      <w:pPr>
        <w:spacing w:before="45" w:line="333" w:lineRule="exact"/>
        <w:ind w:left="25"/>
        <w:rPr>
          <w:rFonts w:ascii="Palatino Linotype" w:hAnsi="Palatino Linotype"/>
          <w:i/>
          <w:sz w:val="20"/>
        </w:rPr>
      </w:pPr>
      <w:r>
        <w:br w:type="column"/>
      </w:r>
      <w:r>
        <w:rPr>
          <w:w w:val="105"/>
          <w:sz w:val="20"/>
        </w:rPr>
        <w:t>=</w:t>
      </w:r>
      <w:r>
        <w:rPr>
          <w:spacing w:val="34"/>
          <w:w w:val="105"/>
          <w:sz w:val="20"/>
        </w:rPr>
        <w:t xml:space="preserve"> </w:t>
      </w:r>
      <w:r>
        <w:rPr>
          <w:rFonts w:ascii="Meiryo UI" w:hAnsi="Meiryo UI"/>
          <w:i/>
          <w:w w:val="105"/>
          <w:sz w:val="20"/>
        </w:rPr>
        <w:t>−</w:t>
      </w:r>
      <w:proofErr w:type="gramStart"/>
      <w:r>
        <w:rPr>
          <w:rFonts w:ascii="Palatino Linotype" w:hAnsi="Palatino Linotype"/>
          <w:i/>
          <w:w w:val="105"/>
          <w:sz w:val="20"/>
        </w:rPr>
        <w:t>k</w:t>
      </w:r>
      <w:r>
        <w:rPr>
          <w:rFonts w:ascii="Palatino Linotype" w:hAnsi="Palatino Linotype"/>
          <w:i/>
          <w:w w:val="105"/>
          <w:position w:val="13"/>
          <w:sz w:val="20"/>
          <w:u w:val="single"/>
        </w:rPr>
        <w:t>k</w:t>
      </w:r>
      <w:r>
        <w:rPr>
          <w:i/>
          <w:w w:val="105"/>
          <w:position w:val="10"/>
          <w:sz w:val="14"/>
          <w:u w:val="single"/>
        </w:rPr>
        <w:t>r,p</w:t>
      </w:r>
      <w:proofErr w:type="gramEnd"/>
      <w:r>
        <w:rPr>
          <w:rFonts w:ascii="Palatino Linotype" w:hAnsi="Palatino Linotype"/>
          <w:i/>
          <w:w w:val="105"/>
          <w:position w:val="13"/>
          <w:sz w:val="20"/>
          <w:u w:val="single"/>
        </w:rPr>
        <w:t>ρ</w:t>
      </w:r>
      <w:r>
        <w:rPr>
          <w:i/>
          <w:w w:val="105"/>
          <w:position w:val="10"/>
          <w:sz w:val="14"/>
          <w:u w:val="single"/>
        </w:rPr>
        <w:t>p</w:t>
      </w:r>
      <w:r>
        <w:rPr>
          <w:i/>
          <w:spacing w:val="17"/>
          <w:w w:val="105"/>
          <w:position w:val="10"/>
          <w:sz w:val="14"/>
        </w:rPr>
        <w:t xml:space="preserve"> </w:t>
      </w:r>
      <w:r>
        <w:rPr>
          <w:spacing w:val="-5"/>
          <w:w w:val="105"/>
          <w:sz w:val="20"/>
        </w:rPr>
        <w:t>(</w:t>
      </w:r>
      <w:r>
        <w:rPr>
          <w:rFonts w:ascii="Meiryo UI" w:hAnsi="Meiryo UI"/>
          <w:i/>
          <w:spacing w:val="-5"/>
          <w:w w:val="105"/>
          <w:sz w:val="20"/>
        </w:rPr>
        <w:t>∇</w:t>
      </w:r>
      <w:r>
        <w:rPr>
          <w:rFonts w:ascii="Palatino Linotype" w:hAnsi="Palatino Linotype"/>
          <w:i/>
          <w:spacing w:val="-5"/>
          <w:w w:val="105"/>
          <w:sz w:val="20"/>
        </w:rPr>
        <w:t>P</w:t>
      </w:r>
    </w:p>
    <w:p w14:paraId="2324504A" w14:textId="77777777" w:rsidR="0096722D" w:rsidRDefault="00BE2784">
      <w:pPr>
        <w:tabs>
          <w:tab w:val="left" w:pos="1427"/>
        </w:tabs>
        <w:spacing w:line="40" w:lineRule="auto"/>
        <w:ind w:left="672"/>
        <w:rPr>
          <w:i/>
          <w:sz w:val="14"/>
        </w:rPr>
      </w:pPr>
      <w:r>
        <w:rPr>
          <w:rFonts w:ascii="Palatino Linotype" w:hAnsi="Palatino Linotype"/>
          <w:i/>
          <w:spacing w:val="-5"/>
          <w:position w:val="-10"/>
          <w:sz w:val="20"/>
        </w:rPr>
        <w:t>µ</w:t>
      </w:r>
      <w:r>
        <w:rPr>
          <w:i/>
          <w:spacing w:val="-5"/>
          <w:position w:val="-13"/>
          <w:sz w:val="14"/>
        </w:rPr>
        <w:t>p</w:t>
      </w:r>
      <w:r>
        <w:rPr>
          <w:i/>
          <w:position w:val="-13"/>
          <w:sz w:val="14"/>
        </w:rPr>
        <w:tab/>
      </w:r>
      <w:r>
        <w:rPr>
          <w:i/>
          <w:spacing w:val="-10"/>
          <w:sz w:val="14"/>
        </w:rPr>
        <w:t>p</w:t>
      </w:r>
    </w:p>
    <w:p w14:paraId="4328EF6A" w14:textId="77777777" w:rsidR="0096722D" w:rsidRDefault="00BE2784">
      <w:pPr>
        <w:tabs>
          <w:tab w:val="left" w:pos="3486"/>
        </w:tabs>
        <w:spacing w:before="139"/>
        <w:ind w:left="14"/>
        <w:rPr>
          <w:sz w:val="20"/>
        </w:rPr>
      </w:pPr>
      <w:r>
        <w:br w:type="column"/>
      </w:r>
      <w:r>
        <w:rPr>
          <w:rFonts w:ascii="Meiryo UI" w:hAnsi="Meiryo UI"/>
          <w:i/>
          <w:spacing w:val="-8"/>
          <w:sz w:val="20"/>
        </w:rPr>
        <w:t>−</w:t>
      </w:r>
      <w:r>
        <w:rPr>
          <w:rFonts w:ascii="Meiryo UI" w:hAnsi="Meiryo UI"/>
          <w:i/>
          <w:spacing w:val="-23"/>
          <w:sz w:val="20"/>
        </w:rPr>
        <w:t xml:space="preserve"> </w:t>
      </w:r>
      <w:r>
        <w:rPr>
          <w:rFonts w:ascii="Palatino Linotype" w:hAnsi="Palatino Linotype"/>
          <w:i/>
          <w:spacing w:val="-4"/>
          <w:sz w:val="20"/>
        </w:rPr>
        <w:t>ρ</w:t>
      </w:r>
      <w:r>
        <w:rPr>
          <w:i/>
          <w:spacing w:val="-4"/>
          <w:sz w:val="20"/>
          <w:vertAlign w:val="subscript"/>
        </w:rPr>
        <w:t>p</w:t>
      </w:r>
      <w:r>
        <w:rPr>
          <w:rFonts w:ascii="Palatino Linotype" w:hAnsi="Palatino Linotype"/>
          <w:i/>
          <w:spacing w:val="-4"/>
          <w:sz w:val="20"/>
        </w:rPr>
        <w:t>g</w:t>
      </w:r>
      <w:r>
        <w:rPr>
          <w:spacing w:val="-4"/>
          <w:sz w:val="20"/>
        </w:rPr>
        <w:t>)</w:t>
      </w:r>
      <w:r>
        <w:rPr>
          <w:sz w:val="20"/>
        </w:rPr>
        <w:tab/>
      </w:r>
      <w:r>
        <w:rPr>
          <w:spacing w:val="-5"/>
          <w:sz w:val="20"/>
        </w:rPr>
        <w:t>(4)</w:t>
      </w:r>
    </w:p>
    <w:p w14:paraId="147588C2" w14:textId="77777777" w:rsidR="0096722D" w:rsidRDefault="0096722D">
      <w:pPr>
        <w:rPr>
          <w:sz w:val="20"/>
        </w:rPr>
        <w:sectPr w:rsidR="0096722D">
          <w:type w:val="continuous"/>
          <w:pgSz w:w="12240" w:h="15840"/>
          <w:pgMar w:top="1340" w:right="1280" w:bottom="980" w:left="920" w:header="0" w:footer="792" w:gutter="0"/>
          <w:cols w:num="3" w:space="720" w:equalWidth="0">
            <w:col w:w="4550" w:space="40"/>
            <w:col w:w="1510" w:space="39"/>
            <w:col w:w="3901"/>
          </w:cols>
        </w:sectPr>
      </w:pPr>
    </w:p>
    <w:p w14:paraId="7C0C2662" w14:textId="77777777" w:rsidR="0096722D" w:rsidRDefault="0096722D">
      <w:pPr>
        <w:pStyle w:val="BodyText"/>
        <w:spacing w:before="76"/>
        <w:ind w:left="0"/>
      </w:pPr>
    </w:p>
    <w:p w14:paraId="7929685F" w14:textId="294BF00B" w:rsidR="0096722D" w:rsidRDefault="00BE2784">
      <w:pPr>
        <w:pStyle w:val="BodyText"/>
        <w:tabs>
          <w:tab w:val="left" w:pos="818"/>
        </w:tabs>
        <w:spacing w:before="0"/>
      </w:pPr>
      <w:r>
        <w:rPr>
          <w:rFonts w:ascii="Arial"/>
          <w:sz w:val="10"/>
        </w:rPr>
        <w:tab/>
      </w:r>
      <w:r>
        <w:t>where</w:t>
      </w:r>
      <w:r>
        <w:rPr>
          <w:spacing w:val="2"/>
        </w:rPr>
        <w:t xml:space="preserve"> </w:t>
      </w:r>
      <w:r>
        <w:rPr>
          <w:rFonts w:ascii="Palatino Linotype"/>
          <w:i/>
        </w:rPr>
        <w:t>u</w:t>
      </w:r>
      <w:r>
        <w:rPr>
          <w:i/>
          <w:vertAlign w:val="subscript"/>
        </w:rPr>
        <w:t>p</w:t>
      </w:r>
      <w:r>
        <w:rPr>
          <w:i/>
          <w:spacing w:val="11"/>
        </w:rPr>
        <w:t xml:space="preserve"> </w:t>
      </w:r>
      <w:r>
        <w:t>is</w:t>
      </w:r>
      <w:r>
        <w:rPr>
          <w:spacing w:val="3"/>
        </w:rPr>
        <w:t xml:space="preserve"> </w:t>
      </w:r>
      <w:r>
        <w:t>the</w:t>
      </w:r>
      <w:r>
        <w:rPr>
          <w:spacing w:val="3"/>
        </w:rPr>
        <w:t xml:space="preserve"> </w:t>
      </w:r>
      <w:r>
        <w:t>Darcy</w:t>
      </w:r>
      <w:r>
        <w:rPr>
          <w:spacing w:val="2"/>
        </w:rPr>
        <w:t xml:space="preserve"> </w:t>
      </w:r>
      <w:r>
        <w:t>velocity</w:t>
      </w:r>
      <w:r>
        <w:rPr>
          <w:spacing w:val="3"/>
        </w:rPr>
        <w:t xml:space="preserve"> </w:t>
      </w:r>
      <w:r>
        <w:t>of</w:t>
      </w:r>
      <w:r>
        <w:rPr>
          <w:spacing w:val="3"/>
        </w:rPr>
        <w:t xml:space="preserve"> </w:t>
      </w:r>
      <w:r>
        <w:t>phase</w:t>
      </w:r>
      <w:r>
        <w:rPr>
          <w:spacing w:val="2"/>
        </w:rPr>
        <w:t xml:space="preserve"> </w:t>
      </w:r>
      <w:r>
        <w:rPr>
          <w:rFonts w:ascii="Palatino Linotype"/>
          <w:i/>
        </w:rPr>
        <w:t>p</w:t>
      </w:r>
      <w:r>
        <w:t>,</w:t>
      </w:r>
      <w:r>
        <w:rPr>
          <w:spacing w:val="4"/>
        </w:rPr>
        <w:t xml:space="preserve"> </w:t>
      </w:r>
      <w:r>
        <w:rPr>
          <w:rFonts w:ascii="Palatino Linotype"/>
          <w:i/>
        </w:rPr>
        <w:t>k</w:t>
      </w:r>
      <w:r>
        <w:rPr>
          <w:rFonts w:ascii="Palatino Linotype"/>
          <w:i/>
          <w:spacing w:val="5"/>
        </w:rPr>
        <w:t xml:space="preserve"> </w:t>
      </w:r>
      <w:r>
        <w:t>is</w:t>
      </w:r>
      <w:r>
        <w:rPr>
          <w:spacing w:val="3"/>
        </w:rPr>
        <w:t xml:space="preserve"> </w:t>
      </w:r>
      <w:r>
        <w:t>the</w:t>
      </w:r>
      <w:r>
        <w:rPr>
          <w:spacing w:val="3"/>
        </w:rPr>
        <w:t xml:space="preserve"> </w:t>
      </w:r>
      <w:r>
        <w:t>absolute</w:t>
      </w:r>
      <w:r>
        <w:rPr>
          <w:spacing w:val="2"/>
        </w:rPr>
        <w:t xml:space="preserve"> </w:t>
      </w:r>
      <w:r>
        <w:t>permeability,</w:t>
      </w:r>
      <w:r>
        <w:rPr>
          <w:spacing w:val="4"/>
        </w:rPr>
        <w:t xml:space="preserve"> </w:t>
      </w:r>
      <w:proofErr w:type="gramStart"/>
      <w:r>
        <w:rPr>
          <w:rFonts w:ascii="Palatino Linotype"/>
          <w:i/>
        </w:rPr>
        <w:t>k</w:t>
      </w:r>
      <w:r>
        <w:rPr>
          <w:i/>
          <w:vertAlign w:val="subscript"/>
        </w:rPr>
        <w:t>r,p</w:t>
      </w:r>
      <w:proofErr w:type="gramEnd"/>
      <w:r>
        <w:rPr>
          <w:i/>
          <w:spacing w:val="11"/>
        </w:rPr>
        <w:t xml:space="preserve"> </w:t>
      </w:r>
      <w:r>
        <w:t>is</w:t>
      </w:r>
      <w:r>
        <w:rPr>
          <w:spacing w:val="3"/>
        </w:rPr>
        <w:t xml:space="preserve"> </w:t>
      </w:r>
      <w:r>
        <w:t>the</w:t>
      </w:r>
      <w:r>
        <w:rPr>
          <w:spacing w:val="2"/>
        </w:rPr>
        <w:t xml:space="preserve"> </w:t>
      </w:r>
      <w:r>
        <w:t>relative</w:t>
      </w:r>
      <w:r>
        <w:rPr>
          <w:spacing w:val="3"/>
        </w:rPr>
        <w:t xml:space="preserve"> </w:t>
      </w:r>
      <w:r>
        <w:rPr>
          <w:spacing w:val="-2"/>
        </w:rPr>
        <w:t>permeability</w:t>
      </w:r>
    </w:p>
    <w:p w14:paraId="4495FE92" w14:textId="6144911D" w:rsidR="0096722D" w:rsidRDefault="00BE2784">
      <w:pPr>
        <w:pStyle w:val="BodyText"/>
        <w:spacing w:before="129"/>
      </w:pPr>
      <w:r>
        <w:t>of</w:t>
      </w:r>
      <w:r>
        <w:rPr>
          <w:spacing w:val="27"/>
        </w:rPr>
        <w:t xml:space="preserve"> </w:t>
      </w:r>
      <w:r>
        <w:t>phase</w:t>
      </w:r>
      <w:r>
        <w:rPr>
          <w:spacing w:val="26"/>
        </w:rPr>
        <w:t xml:space="preserve"> </w:t>
      </w:r>
      <w:r>
        <w:rPr>
          <w:rFonts w:ascii="Palatino Linotype" w:hAnsi="Palatino Linotype"/>
          <w:i/>
        </w:rPr>
        <w:t>p</w:t>
      </w:r>
      <w:r>
        <w:t>,</w:t>
      </w:r>
      <w:r>
        <w:rPr>
          <w:spacing w:val="31"/>
        </w:rPr>
        <w:t xml:space="preserve"> </w:t>
      </w:r>
      <w:r>
        <w:rPr>
          <w:rFonts w:ascii="Palatino Linotype" w:hAnsi="Palatino Linotype"/>
          <w:i/>
        </w:rPr>
        <w:t>µ</w:t>
      </w:r>
      <w:r>
        <w:rPr>
          <w:i/>
          <w:vertAlign w:val="subscript"/>
        </w:rPr>
        <w:t>p</w:t>
      </w:r>
      <w:r>
        <w:rPr>
          <w:i/>
          <w:spacing w:val="35"/>
        </w:rPr>
        <w:t xml:space="preserve"> </w:t>
      </w:r>
      <w:r>
        <w:t>is</w:t>
      </w:r>
      <w:r>
        <w:rPr>
          <w:spacing w:val="26"/>
        </w:rPr>
        <w:t xml:space="preserve"> </w:t>
      </w:r>
      <w:r>
        <w:t>the</w:t>
      </w:r>
      <w:r>
        <w:rPr>
          <w:spacing w:val="26"/>
        </w:rPr>
        <w:t xml:space="preserve"> </w:t>
      </w:r>
      <w:r>
        <w:t>viscosity</w:t>
      </w:r>
      <w:r>
        <w:rPr>
          <w:spacing w:val="26"/>
        </w:rPr>
        <w:t xml:space="preserve"> </w:t>
      </w:r>
      <w:r>
        <w:t>of</w:t>
      </w:r>
      <w:r>
        <w:rPr>
          <w:spacing w:val="26"/>
        </w:rPr>
        <w:t xml:space="preserve"> </w:t>
      </w:r>
      <w:r>
        <w:t>phase</w:t>
      </w:r>
      <w:r>
        <w:rPr>
          <w:spacing w:val="27"/>
        </w:rPr>
        <w:t xml:space="preserve"> </w:t>
      </w:r>
      <w:r>
        <w:rPr>
          <w:rFonts w:ascii="Palatino Linotype" w:hAnsi="Palatino Linotype"/>
          <w:i/>
        </w:rPr>
        <w:t>p</w:t>
      </w:r>
      <w:r>
        <w:t>,</w:t>
      </w:r>
      <w:r>
        <w:rPr>
          <w:spacing w:val="30"/>
        </w:rPr>
        <w:t xml:space="preserve"> </w:t>
      </w:r>
      <w:r>
        <w:t>and</w:t>
      </w:r>
      <w:r>
        <w:rPr>
          <w:spacing w:val="26"/>
        </w:rPr>
        <w:t xml:space="preserve"> </w:t>
      </w:r>
      <w:r>
        <w:rPr>
          <w:rFonts w:ascii="Palatino Linotype" w:hAnsi="Palatino Linotype"/>
          <w:i/>
        </w:rPr>
        <w:t>g</w:t>
      </w:r>
      <w:r>
        <w:rPr>
          <w:rFonts w:ascii="Palatino Linotype" w:hAnsi="Palatino Linotype"/>
          <w:i/>
          <w:spacing w:val="31"/>
        </w:rPr>
        <w:t xml:space="preserve"> </w:t>
      </w:r>
      <w:r>
        <w:t>is</w:t>
      </w:r>
      <w:r>
        <w:rPr>
          <w:spacing w:val="27"/>
        </w:rPr>
        <w:t xml:space="preserve"> </w:t>
      </w:r>
      <w:r>
        <w:t>the</w:t>
      </w:r>
      <w:r>
        <w:rPr>
          <w:spacing w:val="26"/>
        </w:rPr>
        <w:t xml:space="preserve"> </w:t>
      </w:r>
      <w:r>
        <w:t>gravitational</w:t>
      </w:r>
      <w:r>
        <w:rPr>
          <w:spacing w:val="26"/>
        </w:rPr>
        <w:t xml:space="preserve"> </w:t>
      </w:r>
      <w:r>
        <w:t>acceleration</w:t>
      </w:r>
      <w:r>
        <w:rPr>
          <w:spacing w:val="26"/>
        </w:rPr>
        <w:t xml:space="preserve"> </w:t>
      </w:r>
      <w:r>
        <w:t>constant.</w:t>
      </w:r>
      <w:r>
        <w:rPr>
          <w:spacing w:val="57"/>
          <w:w w:val="150"/>
        </w:rPr>
        <w:t xml:space="preserve"> </w:t>
      </w:r>
      <w:r>
        <w:t>The</w:t>
      </w:r>
      <w:r>
        <w:rPr>
          <w:spacing w:val="26"/>
        </w:rPr>
        <w:t xml:space="preserve"> </w:t>
      </w:r>
      <w:r>
        <w:rPr>
          <w:spacing w:val="-2"/>
        </w:rPr>
        <w:t>relative</w:t>
      </w:r>
    </w:p>
    <w:p w14:paraId="4953FCD5" w14:textId="1E7FEB71" w:rsidR="0096722D" w:rsidRDefault="00BE2784">
      <w:pPr>
        <w:pStyle w:val="BodyText"/>
        <w:spacing w:before="129"/>
      </w:pPr>
      <w:r>
        <w:t>permeability</w:t>
      </w:r>
      <w:r>
        <w:rPr>
          <w:spacing w:val="1"/>
        </w:rPr>
        <w:t xml:space="preserve"> </w:t>
      </w:r>
      <w:r>
        <w:t>curves</w:t>
      </w:r>
      <w:r>
        <w:rPr>
          <w:spacing w:val="1"/>
        </w:rPr>
        <w:t xml:space="preserve"> </w:t>
      </w:r>
      <w:r>
        <w:t>for</w:t>
      </w:r>
      <w:r>
        <w:rPr>
          <w:spacing w:val="1"/>
        </w:rPr>
        <w:t xml:space="preserve"> </w:t>
      </w:r>
      <w:r>
        <w:t>the</w:t>
      </w:r>
      <w:r>
        <w:rPr>
          <w:spacing w:val="1"/>
        </w:rPr>
        <w:t xml:space="preserve"> </w:t>
      </w:r>
      <w:r>
        <w:t>CO</w:t>
      </w:r>
      <w:r>
        <w:rPr>
          <w:rFonts w:ascii="Kepler Std Ext Subh"/>
          <w:vertAlign w:val="subscript"/>
        </w:rPr>
        <w:t>2</w:t>
      </w:r>
      <w:r>
        <w:t>-water</w:t>
      </w:r>
      <w:r>
        <w:rPr>
          <w:spacing w:val="2"/>
        </w:rPr>
        <w:t xml:space="preserve"> </w:t>
      </w:r>
      <w:r>
        <w:t>system</w:t>
      </w:r>
      <w:r>
        <w:rPr>
          <w:spacing w:val="1"/>
        </w:rPr>
        <w:t xml:space="preserve"> </w:t>
      </w:r>
      <w:r>
        <w:t>are</w:t>
      </w:r>
      <w:r>
        <w:rPr>
          <w:spacing w:val="1"/>
        </w:rPr>
        <w:t xml:space="preserve"> </w:t>
      </w:r>
      <w:r>
        <w:t>shown</w:t>
      </w:r>
      <w:r>
        <w:rPr>
          <w:spacing w:val="1"/>
        </w:rPr>
        <w:t xml:space="preserve"> </w:t>
      </w:r>
      <w:r>
        <w:t>in</w:t>
      </w:r>
      <w:r>
        <w:rPr>
          <w:spacing w:val="1"/>
        </w:rPr>
        <w:t xml:space="preserve"> </w:t>
      </w:r>
      <w:r>
        <w:t>Figure</w:t>
      </w:r>
      <w:r>
        <w:rPr>
          <w:spacing w:val="2"/>
        </w:rPr>
        <w:t xml:space="preserve"> </w:t>
      </w:r>
      <w:hyperlink w:anchor="_bookmark4" w:history="1">
        <w:r>
          <w:rPr>
            <w:color w:val="0000FF"/>
          </w:rPr>
          <w:t>4</w:t>
        </w:r>
      </w:hyperlink>
      <w:r>
        <w:t>.</w:t>
      </w:r>
      <w:r>
        <w:rPr>
          <w:spacing w:val="17"/>
        </w:rPr>
        <w:t xml:space="preserve"> </w:t>
      </w:r>
      <w:r>
        <w:t>The</w:t>
      </w:r>
      <w:r>
        <w:rPr>
          <w:spacing w:val="1"/>
        </w:rPr>
        <w:t xml:space="preserve"> </w:t>
      </w:r>
      <w:r>
        <w:t>fluid</w:t>
      </w:r>
      <w:r>
        <w:rPr>
          <w:spacing w:val="2"/>
        </w:rPr>
        <w:t xml:space="preserve"> </w:t>
      </w:r>
      <w:r>
        <w:t>pressure</w:t>
      </w:r>
      <w:r>
        <w:rPr>
          <w:spacing w:val="1"/>
        </w:rPr>
        <w:t xml:space="preserve"> </w:t>
      </w:r>
      <w:r>
        <w:t>of</w:t>
      </w:r>
      <w:r>
        <w:rPr>
          <w:spacing w:val="1"/>
        </w:rPr>
        <w:t xml:space="preserve"> </w:t>
      </w:r>
      <w:r>
        <w:t>phase</w:t>
      </w:r>
      <w:r>
        <w:rPr>
          <w:spacing w:val="1"/>
        </w:rPr>
        <w:t xml:space="preserve"> </w:t>
      </w:r>
      <w:r>
        <w:rPr>
          <w:rFonts w:ascii="Palatino Linotype"/>
          <w:i/>
          <w:spacing w:val="-5"/>
        </w:rPr>
        <w:t>p</w:t>
      </w:r>
      <w:r>
        <w:rPr>
          <w:spacing w:val="-5"/>
        </w:rPr>
        <w:t>,</w:t>
      </w:r>
    </w:p>
    <w:p w14:paraId="36175065" w14:textId="77777777" w:rsidR="0096722D" w:rsidRDefault="0096722D">
      <w:pPr>
        <w:pStyle w:val="BodyText"/>
        <w:spacing w:before="0"/>
        <w:ind w:left="0"/>
      </w:pPr>
    </w:p>
    <w:p w14:paraId="37740470" w14:textId="77777777" w:rsidR="0096722D" w:rsidRDefault="0096722D">
      <w:pPr>
        <w:pStyle w:val="BodyText"/>
        <w:spacing w:before="57"/>
        <w:ind w:left="0"/>
      </w:pPr>
    </w:p>
    <w:p w14:paraId="78DB1D0B" w14:textId="77777777" w:rsidR="0096722D" w:rsidRDefault="00BE2784">
      <w:pPr>
        <w:tabs>
          <w:tab w:val="left" w:pos="9625"/>
        </w:tabs>
        <w:ind w:left="4653"/>
        <w:rPr>
          <w:sz w:val="20"/>
        </w:rPr>
      </w:pPr>
      <w:r>
        <w:rPr>
          <w:rFonts w:ascii="Palatino Linotype"/>
          <w:i/>
          <w:w w:val="110"/>
          <w:sz w:val="20"/>
        </w:rPr>
        <w:t>P</w:t>
      </w:r>
      <w:r>
        <w:rPr>
          <w:i/>
          <w:w w:val="110"/>
          <w:sz w:val="20"/>
          <w:vertAlign w:val="subscript"/>
        </w:rPr>
        <w:t>p</w:t>
      </w:r>
      <w:r>
        <w:rPr>
          <w:i/>
          <w:spacing w:val="14"/>
          <w:w w:val="110"/>
          <w:sz w:val="20"/>
        </w:rPr>
        <w:t xml:space="preserve"> </w:t>
      </w:r>
      <w:r>
        <w:rPr>
          <w:w w:val="110"/>
          <w:sz w:val="20"/>
        </w:rPr>
        <w:t>=</w:t>
      </w:r>
      <w:r>
        <w:rPr>
          <w:spacing w:val="5"/>
          <w:w w:val="110"/>
          <w:sz w:val="20"/>
        </w:rPr>
        <w:t xml:space="preserve"> </w:t>
      </w:r>
      <w:r>
        <w:rPr>
          <w:rFonts w:ascii="Palatino Linotype"/>
          <w:i/>
          <w:w w:val="110"/>
          <w:sz w:val="20"/>
        </w:rPr>
        <w:t>P</w:t>
      </w:r>
      <w:r>
        <w:rPr>
          <w:rFonts w:ascii="Palatino Linotype"/>
          <w:i/>
          <w:spacing w:val="19"/>
          <w:w w:val="110"/>
          <w:sz w:val="20"/>
        </w:rPr>
        <w:t xml:space="preserve"> </w:t>
      </w:r>
      <w:r>
        <w:rPr>
          <w:w w:val="110"/>
          <w:sz w:val="20"/>
        </w:rPr>
        <w:t>+</w:t>
      </w:r>
      <w:r>
        <w:rPr>
          <w:spacing w:val="-7"/>
          <w:w w:val="110"/>
          <w:sz w:val="20"/>
        </w:rPr>
        <w:t xml:space="preserve"> </w:t>
      </w:r>
      <w:r>
        <w:rPr>
          <w:rFonts w:ascii="Palatino Linotype"/>
          <w:i/>
          <w:spacing w:val="-5"/>
          <w:w w:val="110"/>
          <w:sz w:val="20"/>
        </w:rPr>
        <w:t>P</w:t>
      </w:r>
      <w:r>
        <w:rPr>
          <w:i/>
          <w:spacing w:val="-5"/>
          <w:w w:val="110"/>
          <w:sz w:val="20"/>
          <w:vertAlign w:val="subscript"/>
        </w:rPr>
        <w:t>c</w:t>
      </w:r>
      <w:r>
        <w:rPr>
          <w:i/>
          <w:sz w:val="20"/>
        </w:rPr>
        <w:tab/>
      </w:r>
      <w:r>
        <w:rPr>
          <w:spacing w:val="-5"/>
          <w:w w:val="110"/>
          <w:sz w:val="20"/>
        </w:rPr>
        <w:t>(5)</w:t>
      </w:r>
    </w:p>
    <w:p w14:paraId="08F61F78" w14:textId="77777777" w:rsidR="0096722D" w:rsidRDefault="0096722D">
      <w:pPr>
        <w:pStyle w:val="BodyText"/>
        <w:spacing w:before="101"/>
        <w:ind w:left="0"/>
      </w:pPr>
    </w:p>
    <w:p w14:paraId="6521E46E" w14:textId="77777777" w:rsidR="0096722D" w:rsidRDefault="00BE2784">
      <w:pPr>
        <w:pStyle w:val="BodyText"/>
        <w:tabs>
          <w:tab w:val="left" w:pos="818"/>
        </w:tabs>
        <w:spacing w:before="0"/>
      </w:pPr>
      <w:r>
        <w:rPr>
          <w:rFonts w:ascii="Arial"/>
          <w:spacing w:val="-5"/>
          <w:sz w:val="10"/>
        </w:rPr>
        <w:t>165</w:t>
      </w:r>
      <w:r>
        <w:rPr>
          <w:rFonts w:ascii="Arial"/>
          <w:sz w:val="10"/>
        </w:rPr>
        <w:tab/>
      </w:r>
      <w:r>
        <w:t>is</w:t>
      </w:r>
      <w:r>
        <w:rPr>
          <w:spacing w:val="23"/>
        </w:rPr>
        <w:t xml:space="preserve"> </w:t>
      </w:r>
      <w:r>
        <w:t>given</w:t>
      </w:r>
      <w:r>
        <w:rPr>
          <w:spacing w:val="23"/>
        </w:rPr>
        <w:t xml:space="preserve"> </w:t>
      </w:r>
      <w:r>
        <w:t>by</w:t>
      </w:r>
      <w:r>
        <w:rPr>
          <w:spacing w:val="23"/>
        </w:rPr>
        <w:t xml:space="preserve"> </w:t>
      </w:r>
      <w:r>
        <w:t>the</w:t>
      </w:r>
      <w:r>
        <w:rPr>
          <w:spacing w:val="23"/>
        </w:rPr>
        <w:t xml:space="preserve"> </w:t>
      </w:r>
      <w:r>
        <w:t>sum</w:t>
      </w:r>
      <w:r>
        <w:rPr>
          <w:spacing w:val="23"/>
        </w:rPr>
        <w:t xml:space="preserve"> </w:t>
      </w:r>
      <w:r>
        <w:t>of</w:t>
      </w:r>
      <w:r>
        <w:rPr>
          <w:spacing w:val="23"/>
        </w:rPr>
        <w:t xml:space="preserve"> </w:t>
      </w:r>
      <w:r>
        <w:t>the</w:t>
      </w:r>
      <w:r>
        <w:rPr>
          <w:spacing w:val="23"/>
        </w:rPr>
        <w:t xml:space="preserve"> </w:t>
      </w:r>
      <w:r>
        <w:t>reference</w:t>
      </w:r>
      <w:r>
        <w:rPr>
          <w:spacing w:val="24"/>
        </w:rPr>
        <w:t xml:space="preserve"> </w:t>
      </w:r>
      <w:r>
        <w:t>phase</w:t>
      </w:r>
      <w:r>
        <w:rPr>
          <w:spacing w:val="23"/>
        </w:rPr>
        <w:t xml:space="preserve"> </w:t>
      </w:r>
      <w:r>
        <w:t>pressure</w:t>
      </w:r>
      <w:r>
        <w:rPr>
          <w:spacing w:val="23"/>
        </w:rPr>
        <w:t xml:space="preserve"> </w:t>
      </w:r>
      <w:r>
        <w:rPr>
          <w:rFonts w:ascii="Palatino Linotype"/>
          <w:i/>
        </w:rPr>
        <w:t>P</w:t>
      </w:r>
      <w:r>
        <w:rPr>
          <w:rFonts w:ascii="Palatino Linotype"/>
          <w:i/>
          <w:spacing w:val="44"/>
        </w:rPr>
        <w:t xml:space="preserve"> </w:t>
      </w:r>
      <w:r>
        <w:t>and</w:t>
      </w:r>
      <w:r>
        <w:rPr>
          <w:spacing w:val="23"/>
        </w:rPr>
        <w:t xml:space="preserve"> </w:t>
      </w:r>
      <w:r>
        <w:t>the</w:t>
      </w:r>
      <w:r>
        <w:rPr>
          <w:spacing w:val="23"/>
        </w:rPr>
        <w:t xml:space="preserve"> </w:t>
      </w:r>
      <w:r>
        <w:t>capillary</w:t>
      </w:r>
      <w:r>
        <w:rPr>
          <w:spacing w:val="23"/>
        </w:rPr>
        <w:t xml:space="preserve"> </w:t>
      </w:r>
      <w:r>
        <w:t>pressure</w:t>
      </w:r>
      <w:r>
        <w:rPr>
          <w:spacing w:val="23"/>
        </w:rPr>
        <w:t xml:space="preserve"> </w:t>
      </w:r>
      <w:r>
        <w:rPr>
          <w:rFonts w:ascii="Palatino Linotype"/>
          <w:i/>
        </w:rPr>
        <w:t>P</w:t>
      </w:r>
      <w:r>
        <w:rPr>
          <w:i/>
          <w:vertAlign w:val="subscript"/>
        </w:rPr>
        <w:t>c</w:t>
      </w:r>
      <w:r>
        <w:t>.</w:t>
      </w:r>
      <w:r>
        <w:rPr>
          <w:spacing w:val="76"/>
        </w:rPr>
        <w:t xml:space="preserve"> </w:t>
      </w:r>
      <w:r>
        <w:t>The</w:t>
      </w:r>
      <w:r>
        <w:rPr>
          <w:spacing w:val="23"/>
        </w:rPr>
        <w:t xml:space="preserve"> </w:t>
      </w:r>
      <w:r>
        <w:rPr>
          <w:spacing w:val="-2"/>
        </w:rPr>
        <w:t>numerical</w:t>
      </w:r>
    </w:p>
    <w:p w14:paraId="604545BF" w14:textId="77777777" w:rsidR="0096722D" w:rsidRDefault="00BE2784">
      <w:pPr>
        <w:pStyle w:val="BodyText"/>
        <w:spacing w:before="155"/>
      </w:pPr>
      <w:proofErr w:type="gramStart"/>
      <w:r>
        <w:rPr>
          <w:rFonts w:ascii="Arial"/>
          <w:spacing w:val="-2"/>
          <w:sz w:val="10"/>
        </w:rPr>
        <w:t>166</w:t>
      </w:r>
      <w:r>
        <w:rPr>
          <w:rFonts w:ascii="Arial"/>
          <w:spacing w:val="49"/>
          <w:sz w:val="10"/>
        </w:rPr>
        <w:t xml:space="preserve">  </w:t>
      </w:r>
      <w:r>
        <w:rPr>
          <w:spacing w:val="-2"/>
        </w:rPr>
        <w:t>simulation</w:t>
      </w:r>
      <w:proofErr w:type="gramEnd"/>
      <w:r>
        <w:rPr>
          <w:spacing w:val="4"/>
        </w:rPr>
        <w:t xml:space="preserve"> </w:t>
      </w:r>
      <w:r>
        <w:rPr>
          <w:spacing w:val="-2"/>
        </w:rPr>
        <w:t>does</w:t>
      </w:r>
      <w:r>
        <w:rPr>
          <w:spacing w:val="3"/>
        </w:rPr>
        <w:t xml:space="preserve"> </w:t>
      </w:r>
      <w:r>
        <w:rPr>
          <w:spacing w:val="-2"/>
        </w:rPr>
        <w:t>not</w:t>
      </w:r>
      <w:r>
        <w:rPr>
          <w:spacing w:val="3"/>
        </w:rPr>
        <w:t xml:space="preserve"> </w:t>
      </w:r>
      <w:r>
        <w:rPr>
          <w:spacing w:val="-2"/>
        </w:rPr>
        <w:t>include</w:t>
      </w:r>
      <w:r>
        <w:rPr>
          <w:spacing w:val="4"/>
        </w:rPr>
        <w:t xml:space="preserve"> </w:t>
      </w:r>
      <w:r>
        <w:rPr>
          <w:spacing w:val="-2"/>
        </w:rPr>
        <w:t>molecular</w:t>
      </w:r>
      <w:r>
        <w:rPr>
          <w:spacing w:val="3"/>
        </w:rPr>
        <w:t xml:space="preserve"> </w:t>
      </w:r>
      <w:r>
        <w:rPr>
          <w:spacing w:val="-2"/>
        </w:rPr>
        <w:t>diffusion</w:t>
      </w:r>
      <w:r>
        <w:rPr>
          <w:spacing w:val="4"/>
        </w:rPr>
        <w:t xml:space="preserve"> </w:t>
      </w:r>
      <w:r>
        <w:rPr>
          <w:spacing w:val="-2"/>
        </w:rPr>
        <w:t>or</w:t>
      </w:r>
      <w:r>
        <w:rPr>
          <w:spacing w:val="3"/>
        </w:rPr>
        <w:t xml:space="preserve"> </w:t>
      </w:r>
      <w:r>
        <w:rPr>
          <w:spacing w:val="-2"/>
        </w:rPr>
        <w:t>hydrodynamic</w:t>
      </w:r>
      <w:r>
        <w:rPr>
          <w:spacing w:val="3"/>
        </w:rPr>
        <w:t xml:space="preserve"> </w:t>
      </w:r>
      <w:r>
        <w:rPr>
          <w:spacing w:val="-2"/>
        </w:rPr>
        <w:t>dispersion</w:t>
      </w:r>
      <w:r>
        <w:rPr>
          <w:spacing w:val="4"/>
        </w:rPr>
        <w:t xml:space="preserve"> </w:t>
      </w:r>
      <w:r>
        <w:rPr>
          <w:spacing w:val="-2"/>
        </w:rPr>
        <w:t>for</w:t>
      </w:r>
      <w:r>
        <w:rPr>
          <w:spacing w:val="3"/>
        </w:rPr>
        <w:t xml:space="preserve"> </w:t>
      </w:r>
      <w:r>
        <w:rPr>
          <w:spacing w:val="-2"/>
        </w:rPr>
        <w:t>practical</w:t>
      </w:r>
      <w:r>
        <w:rPr>
          <w:spacing w:val="4"/>
        </w:rPr>
        <w:t xml:space="preserve"> </w:t>
      </w:r>
      <w:r>
        <w:rPr>
          <w:spacing w:val="-2"/>
        </w:rPr>
        <w:t>purposes.</w:t>
      </w:r>
    </w:p>
    <w:p w14:paraId="5C919EE8" w14:textId="77777777" w:rsidR="0096722D" w:rsidRDefault="00BE2784">
      <w:pPr>
        <w:pStyle w:val="Heading1"/>
        <w:tabs>
          <w:tab w:val="left" w:pos="818"/>
        </w:tabs>
      </w:pPr>
      <w:r>
        <w:rPr>
          <w:rFonts w:ascii="Arial"/>
          <w:b w:val="0"/>
          <w:spacing w:val="-5"/>
          <w:sz w:val="10"/>
        </w:rPr>
        <w:t>167</w:t>
      </w:r>
      <w:r>
        <w:rPr>
          <w:rFonts w:ascii="Arial"/>
          <w:b w:val="0"/>
          <w:sz w:val="10"/>
        </w:rPr>
        <w:tab/>
      </w:r>
      <w:r>
        <w:rPr>
          <w:spacing w:val="-2"/>
        </w:rPr>
        <w:t>2.2</w:t>
      </w:r>
      <w:r>
        <w:rPr>
          <w:spacing w:val="2"/>
        </w:rPr>
        <w:t xml:space="preserve"> </w:t>
      </w:r>
      <w:r>
        <w:rPr>
          <w:spacing w:val="-2"/>
        </w:rPr>
        <w:t>Reservoir</w:t>
      </w:r>
      <w:r>
        <w:rPr>
          <w:spacing w:val="3"/>
        </w:rPr>
        <w:t xml:space="preserve"> </w:t>
      </w:r>
      <w:r>
        <w:rPr>
          <w:spacing w:val="-2"/>
        </w:rPr>
        <w:t>Model</w:t>
      </w:r>
      <w:r>
        <w:rPr>
          <w:spacing w:val="2"/>
        </w:rPr>
        <w:t xml:space="preserve"> </w:t>
      </w:r>
      <w:r>
        <w:rPr>
          <w:spacing w:val="-2"/>
        </w:rPr>
        <w:t>and</w:t>
      </w:r>
      <w:r>
        <w:rPr>
          <w:spacing w:val="2"/>
        </w:rPr>
        <w:t xml:space="preserve"> </w:t>
      </w:r>
      <w:r>
        <w:rPr>
          <w:spacing w:val="-2"/>
        </w:rPr>
        <w:t>Simulation</w:t>
      </w:r>
    </w:p>
    <w:p w14:paraId="598A010C" w14:textId="519ABB5A" w:rsidR="0096722D" w:rsidRDefault="00BE2784">
      <w:pPr>
        <w:pStyle w:val="BodyText"/>
        <w:tabs>
          <w:tab w:val="left" w:pos="818"/>
        </w:tabs>
        <w:spacing w:before="172"/>
      </w:pPr>
      <w:r>
        <w:rPr>
          <w:rFonts w:ascii="Arial"/>
          <w:spacing w:val="-5"/>
          <w:sz w:val="10"/>
        </w:rPr>
        <w:t>168</w:t>
      </w:r>
      <w:r>
        <w:rPr>
          <w:rFonts w:ascii="Arial"/>
          <w:sz w:val="10"/>
        </w:rPr>
        <w:tab/>
      </w:r>
      <w:r>
        <w:t>We</w:t>
      </w:r>
      <w:r>
        <w:rPr>
          <w:spacing w:val="5"/>
        </w:rPr>
        <w:t xml:space="preserve"> </w:t>
      </w:r>
      <w:r>
        <w:t>use</w:t>
      </w:r>
      <w:r>
        <w:rPr>
          <w:spacing w:val="5"/>
        </w:rPr>
        <w:t xml:space="preserve"> </w:t>
      </w:r>
      <w:r>
        <w:t>SGeMS</w:t>
      </w:r>
      <w:r>
        <w:rPr>
          <w:spacing w:val="5"/>
        </w:rPr>
        <w:t xml:space="preserve"> </w:t>
      </w:r>
      <w:r>
        <w:t>[</w:t>
      </w:r>
      <w:hyperlink w:anchor="_bookmark82" w:history="1">
        <w:r>
          <w:rPr>
            <w:color w:val="0000FF"/>
          </w:rPr>
          <w:t>71</w:t>
        </w:r>
      </w:hyperlink>
      <w:r>
        <w:t>]</w:t>
      </w:r>
      <w:r>
        <w:rPr>
          <w:spacing w:val="5"/>
        </w:rPr>
        <w:t xml:space="preserve"> </w:t>
      </w:r>
      <w:r>
        <w:t>to</w:t>
      </w:r>
      <w:r>
        <w:rPr>
          <w:spacing w:val="5"/>
        </w:rPr>
        <w:t xml:space="preserve"> </w:t>
      </w:r>
      <w:r>
        <w:t>construct</w:t>
      </w:r>
      <w:r>
        <w:rPr>
          <w:spacing w:val="5"/>
        </w:rPr>
        <w:t xml:space="preserve"> </w:t>
      </w:r>
      <w:ins w:id="125" w:author="Pyrcz, Michael" w:date="2023-09-16T09:21:00Z">
        <w:r w:rsidR="00E4162A">
          <w:t>the</w:t>
        </w:r>
      </w:ins>
      <w:del w:id="126" w:author="Pyrcz, Michael" w:date="2023-09-16T09:21:00Z">
        <w:r w:rsidDel="00E4162A">
          <w:delText>an</w:delText>
        </w:r>
      </w:del>
      <w:r>
        <w:rPr>
          <w:spacing w:val="5"/>
        </w:rPr>
        <w:t xml:space="preserve"> </w:t>
      </w:r>
      <w:ins w:id="127" w:author="Pyrcz, Michael" w:date="2023-09-16T09:21:00Z">
        <w:r w:rsidR="00E4162A">
          <w:rPr>
            <w:spacing w:val="5"/>
          </w:rPr>
          <w:t xml:space="preserve">subsurface uncertainty model, an </w:t>
        </w:r>
      </w:ins>
      <w:r>
        <w:t>ensemble</w:t>
      </w:r>
      <w:r>
        <w:rPr>
          <w:spacing w:val="6"/>
        </w:rPr>
        <w:t xml:space="preserve"> </w:t>
      </w:r>
      <w:r>
        <w:t>of</w:t>
      </w:r>
      <w:r>
        <w:rPr>
          <w:spacing w:val="5"/>
        </w:rPr>
        <w:t xml:space="preserve"> </w:t>
      </w:r>
      <w:ins w:id="128" w:author="Pyrcz, Michael" w:date="2023-09-16T09:21:00Z">
        <w:r w:rsidR="00E4162A">
          <w:rPr>
            <w:spacing w:val="5"/>
          </w:rPr>
          <w:t xml:space="preserve">static feature </w:t>
        </w:r>
      </w:ins>
      <w:r>
        <w:t>realizations</w:t>
      </w:r>
      <w:r>
        <w:rPr>
          <w:spacing w:val="5"/>
        </w:rPr>
        <w:t xml:space="preserve"> </w:t>
      </w:r>
      <w:r>
        <w:t>that</w:t>
      </w:r>
      <w:r>
        <w:rPr>
          <w:spacing w:val="5"/>
        </w:rPr>
        <w:t xml:space="preserve"> </w:t>
      </w:r>
      <w:r>
        <w:t>is</w:t>
      </w:r>
      <w:r>
        <w:rPr>
          <w:spacing w:val="5"/>
        </w:rPr>
        <w:t xml:space="preserve"> </w:t>
      </w:r>
      <w:r>
        <w:t>representative</w:t>
      </w:r>
      <w:r>
        <w:rPr>
          <w:spacing w:val="5"/>
        </w:rPr>
        <w:t xml:space="preserve"> </w:t>
      </w:r>
      <w:r>
        <w:t>of</w:t>
      </w:r>
      <w:r>
        <w:rPr>
          <w:spacing w:val="5"/>
        </w:rPr>
        <w:t xml:space="preserve"> </w:t>
      </w:r>
      <w:r>
        <w:t>various</w:t>
      </w:r>
      <w:r>
        <w:rPr>
          <w:spacing w:val="5"/>
        </w:rPr>
        <w:t xml:space="preserve"> </w:t>
      </w:r>
      <w:proofErr w:type="gramStart"/>
      <w:r>
        <w:rPr>
          <w:spacing w:val="-2"/>
        </w:rPr>
        <w:t>potentia</w:t>
      </w:r>
      <w:r>
        <w:rPr>
          <w:spacing w:val="-2"/>
        </w:rPr>
        <w:t>l</w:t>
      </w:r>
      <w:proofErr w:type="gramEnd"/>
    </w:p>
    <w:p w14:paraId="1E57103D" w14:textId="29CCA6FB" w:rsidR="0096722D" w:rsidDel="00E4162A" w:rsidRDefault="00BE2784" w:rsidP="00E4162A">
      <w:pPr>
        <w:pStyle w:val="BodyText"/>
        <w:rPr>
          <w:del w:id="129" w:author="Pyrcz, Michael" w:date="2023-09-16T09:22:00Z"/>
        </w:rPr>
      </w:pPr>
      <w:proofErr w:type="gramStart"/>
      <w:r>
        <w:rPr>
          <w:rFonts w:ascii="Arial"/>
          <w:sz w:val="10"/>
        </w:rPr>
        <w:t>169</w:t>
      </w:r>
      <w:r>
        <w:rPr>
          <w:rFonts w:ascii="Arial"/>
          <w:spacing w:val="40"/>
          <w:sz w:val="10"/>
        </w:rPr>
        <w:t xml:space="preserve">  </w:t>
      </w:r>
      <w:r>
        <w:t>geologic</w:t>
      </w:r>
      <w:proofErr w:type="gramEnd"/>
      <w:r>
        <w:rPr>
          <w:spacing w:val="-3"/>
        </w:rPr>
        <w:t xml:space="preserve"> </w:t>
      </w:r>
      <w:r>
        <w:t>scenarios</w:t>
      </w:r>
      <w:r>
        <w:rPr>
          <w:spacing w:val="-3"/>
        </w:rPr>
        <w:t xml:space="preserve"> </w:t>
      </w:r>
      <w:r>
        <w:t>for</w:t>
      </w:r>
      <w:r>
        <w:rPr>
          <w:spacing w:val="-2"/>
        </w:rPr>
        <w:t xml:space="preserve"> </w:t>
      </w:r>
      <w:r>
        <w:t>CO</w:t>
      </w:r>
      <w:r>
        <w:rPr>
          <w:rFonts w:ascii="Kepler Std Ext Subh"/>
          <w:vertAlign w:val="subscript"/>
        </w:rPr>
        <w:t>2</w:t>
      </w:r>
      <w:ins w:id="130" w:author="Pyrcz, Michael" w:date="2023-09-16T09:22:00Z">
        <w:r w:rsidR="00E4162A">
          <w:rPr>
            <w:rFonts w:ascii="Kepler Std Ext Subh"/>
            <w:vertAlign w:val="subscript"/>
          </w:rPr>
          <w:t xml:space="preserve"> </w:t>
        </w:r>
      </w:ins>
      <w:del w:id="131" w:author="Pyrcz, Michael" w:date="2023-09-16T09:22:00Z">
        <w:r w:rsidDel="00E4162A">
          <w:rPr>
            <w:rFonts w:ascii="Kepler Std Ext Subh"/>
            <w:spacing w:val="10"/>
          </w:rPr>
          <w:delText xml:space="preserve"> </w:delText>
        </w:r>
      </w:del>
      <w:ins w:id="132" w:author="Pyrcz, Michael" w:date="2023-09-16T09:22:00Z">
        <w:r w:rsidR="00E4162A">
          <w:rPr>
            <w:rFonts w:ascii="Kepler Std Ext Subh"/>
            <w:spacing w:val="10"/>
          </w:rPr>
          <w:t>storage.</w:t>
        </w:r>
      </w:ins>
      <w:commentRangeStart w:id="133"/>
      <w:del w:id="134" w:author="Pyrcz, Michael" w:date="2023-09-16T09:22:00Z">
        <w:r w:rsidDel="00E4162A">
          <w:delText>storage</w:delText>
        </w:r>
      </w:del>
      <w:commentRangeEnd w:id="133"/>
      <w:r w:rsidR="00E4162A">
        <w:rPr>
          <w:rStyle w:val="CommentReference"/>
        </w:rPr>
        <w:commentReference w:id="133"/>
      </w:r>
      <w:del w:id="135" w:author="Pyrcz, Michael" w:date="2023-09-16T09:22:00Z">
        <w:r w:rsidDel="00E4162A">
          <w:rPr>
            <w:spacing w:val="-3"/>
          </w:rPr>
          <w:delText xml:space="preserve"> </w:delText>
        </w:r>
        <w:r w:rsidDel="00E4162A">
          <w:delText>in</w:delText>
        </w:r>
        <w:r w:rsidDel="00E4162A">
          <w:rPr>
            <w:spacing w:val="-3"/>
          </w:rPr>
          <w:delText xml:space="preserve"> </w:delText>
        </w:r>
        <w:r w:rsidDel="00E4162A">
          <w:delText>deep</w:delText>
        </w:r>
        <w:r w:rsidDel="00E4162A">
          <w:rPr>
            <w:spacing w:val="-2"/>
          </w:rPr>
          <w:delText xml:space="preserve"> </w:delText>
        </w:r>
        <w:r w:rsidDel="00E4162A">
          <w:delText>geological</w:delText>
        </w:r>
        <w:r w:rsidDel="00E4162A">
          <w:rPr>
            <w:spacing w:val="-3"/>
          </w:rPr>
          <w:delText xml:space="preserve"> </w:delText>
        </w:r>
        <w:r w:rsidDel="00E4162A">
          <w:delText>formations,</w:delText>
        </w:r>
        <w:r w:rsidDel="00E4162A">
          <w:rPr>
            <w:spacing w:val="-2"/>
          </w:rPr>
          <w:delText xml:space="preserve"> </w:delText>
        </w:r>
        <w:r w:rsidDel="00E4162A">
          <w:delText>e.g.,</w:delText>
        </w:r>
        <w:r w:rsidDel="00E4162A">
          <w:rPr>
            <w:spacing w:val="-2"/>
          </w:rPr>
          <w:delText xml:space="preserve"> </w:delText>
        </w:r>
        <w:r w:rsidDel="00E4162A">
          <w:delText>fluvial,</w:delText>
        </w:r>
        <w:r w:rsidDel="00E4162A">
          <w:rPr>
            <w:spacing w:val="-2"/>
          </w:rPr>
          <w:delText xml:space="preserve"> </w:delText>
        </w:r>
        <w:r w:rsidDel="00E4162A">
          <w:delText>turbidite,</w:delText>
        </w:r>
        <w:r w:rsidDel="00E4162A">
          <w:rPr>
            <w:spacing w:val="-2"/>
          </w:rPr>
          <w:delText xml:space="preserve"> </w:delText>
        </w:r>
        <w:r w:rsidDel="00E4162A">
          <w:delText>and</w:delText>
        </w:r>
        <w:r w:rsidDel="00E4162A">
          <w:rPr>
            <w:spacing w:val="-2"/>
          </w:rPr>
          <w:delText xml:space="preserve"> </w:delText>
        </w:r>
        <w:r w:rsidDel="00E4162A">
          <w:delText>deepwater</w:delText>
        </w:r>
        <w:r w:rsidDel="00E4162A">
          <w:rPr>
            <w:spacing w:val="-3"/>
          </w:rPr>
          <w:delText xml:space="preserve"> </w:delText>
        </w:r>
        <w:r w:rsidDel="00E4162A">
          <w:rPr>
            <w:spacing w:val="-4"/>
          </w:rPr>
          <w:delText>lobe</w:delText>
        </w:r>
      </w:del>
    </w:p>
    <w:p w14:paraId="0D16B6B3" w14:textId="6A368B72" w:rsidR="0096722D" w:rsidRDefault="00BE2784" w:rsidP="00E4162A">
      <w:pPr>
        <w:pStyle w:val="BodyText"/>
        <w:pPrChange w:id="136" w:author="Pyrcz, Michael" w:date="2023-09-16T09:22:00Z">
          <w:pPr>
            <w:pStyle w:val="BodyText"/>
            <w:spacing w:before="113"/>
          </w:pPr>
        </w:pPrChange>
      </w:pPr>
      <w:del w:id="137" w:author="Pyrcz, Michael" w:date="2023-09-16T09:22:00Z">
        <w:r w:rsidDel="00E4162A">
          <w:rPr>
            <w:rFonts w:ascii="Arial" w:eastAsia="Arial" w:hAnsi="Arial" w:cs="Arial"/>
            <w:spacing w:val="-2"/>
            <w:sz w:val="10"/>
            <w:szCs w:val="10"/>
          </w:rPr>
          <w:delText>170</w:delText>
        </w:r>
        <w:r w:rsidDel="00E4162A">
          <w:rPr>
            <w:rFonts w:ascii="Arial" w:eastAsia="Arial" w:hAnsi="Arial" w:cs="Arial"/>
            <w:spacing w:val="48"/>
            <w:sz w:val="10"/>
            <w:szCs w:val="10"/>
          </w:rPr>
          <w:delText xml:space="preserve">  </w:delText>
        </w:r>
        <w:r w:rsidDel="00E4162A">
          <w:rPr>
            <w:spacing w:val="-2"/>
          </w:rPr>
          <w:delText>systems</w:delText>
        </w:r>
      </w:del>
      <w:r>
        <w:rPr>
          <w:spacing w:val="-2"/>
        </w:rPr>
        <w:t>.</w:t>
      </w:r>
      <w:r>
        <w:rPr>
          <w:spacing w:val="28"/>
        </w:rPr>
        <w:t xml:space="preserve"> </w:t>
      </w:r>
      <w:r>
        <w:rPr>
          <w:spacing w:val="-2"/>
        </w:rPr>
        <w:t>Using</w:t>
      </w:r>
      <w:r>
        <w:rPr>
          <w:spacing w:val="5"/>
        </w:rPr>
        <w:t xml:space="preserve"> </w:t>
      </w:r>
      <w:r>
        <w:rPr>
          <w:spacing w:val="-2"/>
        </w:rPr>
        <w:t>sequential</w:t>
      </w:r>
      <w:r>
        <w:rPr>
          <w:spacing w:val="6"/>
        </w:rPr>
        <w:t xml:space="preserve"> </w:t>
      </w:r>
      <w:r>
        <w:rPr>
          <w:spacing w:val="-2"/>
        </w:rPr>
        <w:t>Gaussian</w:t>
      </w:r>
      <w:r>
        <w:rPr>
          <w:spacing w:val="5"/>
        </w:rPr>
        <w:t xml:space="preserve"> </w:t>
      </w:r>
      <w:r>
        <w:rPr>
          <w:spacing w:val="-2"/>
        </w:rPr>
        <w:t>co-simulation</w:t>
      </w:r>
      <w:r>
        <w:rPr>
          <w:spacing w:val="5"/>
        </w:rPr>
        <w:t xml:space="preserve"> </w:t>
      </w:r>
      <w:r>
        <w:rPr>
          <w:spacing w:val="-2"/>
        </w:rPr>
        <w:t>[</w:t>
      </w:r>
      <w:r>
        <w:fldChar w:fldCharType="begin"/>
      </w:r>
      <w:r>
        <w:instrText>HYPERLINK \l "_bookmark83"</w:instrText>
      </w:r>
      <w:r>
        <w:fldChar w:fldCharType="separate"/>
      </w:r>
      <w:r>
        <w:rPr>
          <w:color w:val="0000FF"/>
          <w:spacing w:val="-2"/>
        </w:rPr>
        <w:t>72</w:t>
      </w:r>
      <w:r>
        <w:rPr>
          <w:color w:val="0000FF"/>
          <w:spacing w:val="-2"/>
        </w:rPr>
        <w:fldChar w:fldCharType="end"/>
      </w:r>
      <w:r>
        <w:rPr>
          <w:spacing w:val="-2"/>
        </w:rPr>
        <w:t>],</w:t>
      </w:r>
      <w:r>
        <w:rPr>
          <w:spacing w:val="6"/>
        </w:rPr>
        <w:t xml:space="preserve"> </w:t>
      </w:r>
      <w:r>
        <w:rPr>
          <w:spacing w:val="-2"/>
        </w:rPr>
        <w:t>we</w:t>
      </w:r>
      <w:r>
        <w:rPr>
          <w:spacing w:val="5"/>
        </w:rPr>
        <w:t xml:space="preserve"> </w:t>
      </w:r>
      <w:r>
        <w:rPr>
          <w:spacing w:val="-2"/>
        </w:rPr>
        <w:t>generate</w:t>
      </w:r>
      <w:r>
        <w:rPr>
          <w:spacing w:val="5"/>
        </w:rPr>
        <w:t xml:space="preserve"> </w:t>
      </w:r>
      <w:r>
        <w:rPr>
          <w:spacing w:val="-2"/>
        </w:rPr>
        <w:t>a</w:t>
      </w:r>
      <w:r>
        <w:rPr>
          <w:spacing w:val="6"/>
        </w:rPr>
        <w:t xml:space="preserve"> </w:t>
      </w:r>
      <w:r>
        <w:rPr>
          <w:spacing w:val="-2"/>
        </w:rPr>
        <w:t>set</w:t>
      </w:r>
      <w:r>
        <w:rPr>
          <w:spacing w:val="5"/>
        </w:rPr>
        <w:t xml:space="preserve"> </w:t>
      </w:r>
      <w:r>
        <w:rPr>
          <w:spacing w:val="-2"/>
        </w:rPr>
        <w:t>of</w:t>
      </w:r>
      <w:r>
        <w:rPr>
          <w:spacing w:val="5"/>
        </w:rPr>
        <w:t xml:space="preserve"> </w:t>
      </w:r>
      <w:r>
        <w:rPr>
          <w:spacing w:val="-2"/>
        </w:rPr>
        <w:t>1,000</w:t>
      </w:r>
      <w:r>
        <w:rPr>
          <w:spacing w:val="5"/>
        </w:rPr>
        <w:t xml:space="preserve"> </w:t>
      </w:r>
      <w:r>
        <w:rPr>
          <w:spacing w:val="-2"/>
        </w:rPr>
        <w:t>random</w:t>
      </w:r>
      <w:r>
        <w:rPr>
          <w:spacing w:val="6"/>
        </w:rPr>
        <w:t xml:space="preserve"> </w:t>
      </w:r>
      <w:r>
        <w:rPr>
          <w:spacing w:val="-2"/>
        </w:rPr>
        <w:t>porosity</w:t>
      </w:r>
      <w:r>
        <w:rPr>
          <w:spacing w:val="5"/>
        </w:rPr>
        <w:t xml:space="preserve"> </w:t>
      </w:r>
      <w:r>
        <w:rPr>
          <w:spacing w:val="-2"/>
        </w:rPr>
        <w:t>(</w:t>
      </w:r>
      <w:r>
        <w:rPr>
          <w:rFonts w:ascii="Palatino Linotype" w:eastAsia="Palatino Linotype" w:hAnsi="Palatino Linotype" w:cs="Palatino Linotype"/>
          <w:i/>
          <w:iCs/>
          <w:spacing w:val="-2"/>
        </w:rPr>
        <w:t>ϕ</w:t>
      </w:r>
      <w:r>
        <w:rPr>
          <w:spacing w:val="-2"/>
        </w:rPr>
        <w:t>)</w:t>
      </w:r>
      <w:r>
        <w:rPr>
          <w:spacing w:val="5"/>
        </w:rPr>
        <w:t xml:space="preserve"> </w:t>
      </w:r>
      <w:r>
        <w:rPr>
          <w:spacing w:val="-5"/>
        </w:rPr>
        <w:t>and</w:t>
      </w:r>
    </w:p>
    <w:p w14:paraId="3B6BAFE5" w14:textId="77777777" w:rsidR="0096722D" w:rsidRDefault="0096722D">
      <w:pPr>
        <w:sectPr w:rsidR="0096722D">
          <w:type w:val="continuous"/>
          <w:pgSz w:w="12240" w:h="15840"/>
          <w:pgMar w:top="1340" w:right="1280" w:bottom="980" w:left="920" w:header="0" w:footer="792" w:gutter="0"/>
          <w:cols w:space="720"/>
        </w:sectPr>
      </w:pPr>
    </w:p>
    <w:p w14:paraId="2D47A6E1" w14:textId="77777777" w:rsidR="0096722D" w:rsidRDefault="00BE2784">
      <w:pPr>
        <w:pStyle w:val="BodyText"/>
        <w:spacing w:before="0"/>
        <w:ind w:left="3074"/>
      </w:pPr>
      <w:r>
        <w:rPr>
          <w:noProof/>
        </w:rPr>
        <w:drawing>
          <wp:inline distT="0" distB="0" distL="0" distR="0" wp14:anchorId="4DA6BE9D" wp14:editId="10EB647B">
            <wp:extent cx="2724245" cy="2160365"/>
            <wp:effectExtent l="0" t="0" r="0" b="0"/>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8" cstate="print"/>
                    <a:stretch>
                      <a:fillRect/>
                    </a:stretch>
                  </pic:blipFill>
                  <pic:spPr>
                    <a:xfrm>
                      <a:off x="0" y="0"/>
                      <a:ext cx="2724245" cy="2160365"/>
                    </a:xfrm>
                    <a:prstGeom prst="rect">
                      <a:avLst/>
                    </a:prstGeom>
                  </pic:spPr>
                </pic:pic>
              </a:graphicData>
            </a:graphic>
          </wp:inline>
        </w:drawing>
      </w:r>
    </w:p>
    <w:p w14:paraId="30D9D28B" w14:textId="77777777" w:rsidR="0096722D" w:rsidRDefault="00BE2784">
      <w:pPr>
        <w:pStyle w:val="BodyText"/>
        <w:spacing w:before="152" w:line="249" w:lineRule="exact"/>
        <w:ind w:left="520"/>
      </w:pPr>
      <w:bookmarkStart w:id="138" w:name="_bookmark4"/>
      <w:bookmarkEnd w:id="138"/>
      <w:r>
        <w:rPr>
          <w:b/>
        </w:rPr>
        <w:t>Figure</w:t>
      </w:r>
      <w:r>
        <w:rPr>
          <w:b/>
          <w:spacing w:val="14"/>
        </w:rPr>
        <w:t xml:space="preserve"> </w:t>
      </w:r>
      <w:r>
        <w:rPr>
          <w:b/>
        </w:rPr>
        <w:t>4:</w:t>
      </w:r>
      <w:r>
        <w:rPr>
          <w:b/>
          <w:spacing w:val="41"/>
        </w:rPr>
        <w:t xml:space="preserve"> </w:t>
      </w:r>
      <w:r>
        <w:t>Relative</w:t>
      </w:r>
      <w:r>
        <w:rPr>
          <w:spacing w:val="8"/>
        </w:rPr>
        <w:t xml:space="preserve"> </w:t>
      </w:r>
      <w:r>
        <w:t>permeability</w:t>
      </w:r>
      <w:r>
        <w:rPr>
          <w:spacing w:val="9"/>
        </w:rPr>
        <w:t xml:space="preserve"> </w:t>
      </w:r>
      <w:r>
        <w:t>curves</w:t>
      </w:r>
      <w:r>
        <w:rPr>
          <w:spacing w:val="9"/>
        </w:rPr>
        <w:t xml:space="preserve"> </w:t>
      </w:r>
      <w:r>
        <w:t>for</w:t>
      </w:r>
      <w:r>
        <w:rPr>
          <w:spacing w:val="8"/>
        </w:rPr>
        <w:t xml:space="preserve"> </w:t>
      </w:r>
      <w:r>
        <w:t>the</w:t>
      </w:r>
      <w:r>
        <w:rPr>
          <w:spacing w:val="9"/>
        </w:rPr>
        <w:t xml:space="preserve"> </w:t>
      </w:r>
      <w:r>
        <w:t>CO</w:t>
      </w:r>
      <w:r>
        <w:rPr>
          <w:rFonts w:ascii="Kepler Std Ext Subh"/>
          <w:vertAlign w:val="subscript"/>
        </w:rPr>
        <w:t>2</w:t>
      </w:r>
      <w:r>
        <w:t>-water</w:t>
      </w:r>
      <w:r>
        <w:rPr>
          <w:spacing w:val="9"/>
        </w:rPr>
        <w:t xml:space="preserve"> </w:t>
      </w:r>
      <w:r>
        <w:t>system.</w:t>
      </w:r>
      <w:r>
        <w:rPr>
          <w:spacing w:val="39"/>
        </w:rPr>
        <w:t xml:space="preserve"> </w:t>
      </w:r>
      <w:r>
        <w:t>The</w:t>
      </w:r>
      <w:r>
        <w:rPr>
          <w:spacing w:val="8"/>
        </w:rPr>
        <w:t xml:space="preserve"> </w:t>
      </w:r>
      <w:r>
        <w:t>residual</w:t>
      </w:r>
      <w:r>
        <w:rPr>
          <w:spacing w:val="9"/>
        </w:rPr>
        <w:t xml:space="preserve"> </w:t>
      </w:r>
      <w:r>
        <w:t>saturations</w:t>
      </w:r>
      <w:r>
        <w:rPr>
          <w:spacing w:val="8"/>
        </w:rPr>
        <w:t xml:space="preserve"> </w:t>
      </w:r>
      <w:r>
        <w:t>are</w:t>
      </w:r>
      <w:r>
        <w:rPr>
          <w:spacing w:val="9"/>
        </w:rPr>
        <w:t xml:space="preserve"> </w:t>
      </w:r>
      <w:r>
        <w:t>0.27</w:t>
      </w:r>
      <w:r>
        <w:rPr>
          <w:spacing w:val="9"/>
        </w:rPr>
        <w:t xml:space="preserve"> </w:t>
      </w:r>
      <w:r>
        <w:rPr>
          <w:spacing w:val="-5"/>
        </w:rPr>
        <w:t>and</w:t>
      </w:r>
    </w:p>
    <w:p w14:paraId="2F6ED8F1" w14:textId="77777777" w:rsidR="0096722D" w:rsidRDefault="00BE2784">
      <w:pPr>
        <w:pStyle w:val="BodyText"/>
        <w:spacing w:before="0" w:line="249" w:lineRule="exact"/>
        <w:ind w:left="519"/>
      </w:pPr>
      <w:r>
        <w:t>0.2</w:t>
      </w:r>
      <w:r>
        <w:rPr>
          <w:spacing w:val="9"/>
        </w:rPr>
        <w:t xml:space="preserve"> </w:t>
      </w:r>
      <w:r>
        <w:t>for</w:t>
      </w:r>
      <w:r>
        <w:rPr>
          <w:spacing w:val="10"/>
        </w:rPr>
        <w:t xml:space="preserve"> </w:t>
      </w:r>
      <w:r>
        <w:t>water</w:t>
      </w:r>
      <w:r>
        <w:rPr>
          <w:spacing w:val="9"/>
        </w:rPr>
        <w:t xml:space="preserve"> </w:t>
      </w:r>
      <w:r>
        <w:t>and</w:t>
      </w:r>
      <w:r>
        <w:rPr>
          <w:spacing w:val="10"/>
        </w:rPr>
        <w:t xml:space="preserve"> </w:t>
      </w:r>
      <w:r>
        <w:t>CO</w:t>
      </w:r>
      <w:r>
        <w:rPr>
          <w:rFonts w:ascii="Kepler Std Ext Subh"/>
          <w:vertAlign w:val="subscript"/>
        </w:rPr>
        <w:t>2</w:t>
      </w:r>
      <w:r>
        <w:t>,</w:t>
      </w:r>
      <w:r>
        <w:rPr>
          <w:spacing w:val="9"/>
        </w:rPr>
        <w:t xml:space="preserve"> </w:t>
      </w:r>
      <w:r>
        <w:rPr>
          <w:spacing w:val="-2"/>
        </w:rPr>
        <w:t>respectively.</w:t>
      </w:r>
    </w:p>
    <w:p w14:paraId="4A85631A" w14:textId="77777777" w:rsidR="0096722D" w:rsidRDefault="00BE2784">
      <w:pPr>
        <w:pStyle w:val="BodyText"/>
        <w:spacing w:before="61"/>
        <w:ind w:left="0"/>
      </w:pPr>
      <w:r>
        <w:rPr>
          <w:noProof/>
        </w:rPr>
        <w:drawing>
          <wp:anchor distT="0" distB="0" distL="0" distR="0" simplePos="0" relativeHeight="487590400" behindDoc="1" locked="0" layoutInCell="1" allowOverlap="1" wp14:anchorId="317A7530" wp14:editId="41EE763F">
            <wp:simplePos x="0" y="0"/>
            <wp:positionH relativeFrom="page">
              <wp:posOffset>1055258</wp:posOffset>
            </wp:positionH>
            <wp:positionV relativeFrom="paragraph">
              <wp:posOffset>198407</wp:posOffset>
            </wp:positionV>
            <wp:extent cx="5710808" cy="2035683"/>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9" cstate="print"/>
                    <a:stretch>
                      <a:fillRect/>
                    </a:stretch>
                  </pic:blipFill>
                  <pic:spPr>
                    <a:xfrm>
                      <a:off x="0" y="0"/>
                      <a:ext cx="5710808" cy="2035683"/>
                    </a:xfrm>
                    <a:prstGeom prst="rect">
                      <a:avLst/>
                    </a:prstGeom>
                  </pic:spPr>
                </pic:pic>
              </a:graphicData>
            </a:graphic>
          </wp:anchor>
        </w:drawing>
      </w:r>
    </w:p>
    <w:p w14:paraId="7A37B635" w14:textId="77777777" w:rsidR="0096722D" w:rsidRDefault="0096722D">
      <w:pPr>
        <w:pStyle w:val="BodyText"/>
        <w:spacing w:before="18"/>
        <w:ind w:left="0"/>
      </w:pPr>
    </w:p>
    <w:p w14:paraId="46560052" w14:textId="77777777" w:rsidR="0096722D" w:rsidRDefault="00BE2784">
      <w:pPr>
        <w:pStyle w:val="BodyText"/>
        <w:spacing w:before="0" w:line="252" w:lineRule="auto"/>
        <w:ind w:left="520"/>
      </w:pPr>
      <w:bookmarkStart w:id="139" w:name="_bookmark5"/>
      <w:bookmarkEnd w:id="139"/>
      <w:r>
        <w:rPr>
          <w:b/>
        </w:rPr>
        <w:t>Figure</w:t>
      </w:r>
      <w:r>
        <w:rPr>
          <w:b/>
          <w:spacing w:val="8"/>
        </w:rPr>
        <w:t xml:space="preserve"> </w:t>
      </w:r>
      <w:r>
        <w:rPr>
          <w:b/>
        </w:rPr>
        <w:t>5:</w:t>
      </w:r>
      <w:r>
        <w:rPr>
          <w:b/>
          <w:spacing w:val="32"/>
        </w:rPr>
        <w:t xml:space="preserve"> </w:t>
      </w:r>
      <w:commentRangeStart w:id="140"/>
      <w:r>
        <w:t xml:space="preserve">Spatial distribution of porosity (top), permeability (middle), and facies (bottom) for 5 random </w:t>
      </w:r>
      <w:r>
        <w:rPr>
          <w:spacing w:val="-2"/>
        </w:rPr>
        <w:t>realizations.</w:t>
      </w:r>
      <w:commentRangeEnd w:id="140"/>
      <w:r w:rsidR="00CC3F49">
        <w:rPr>
          <w:rStyle w:val="CommentReference"/>
        </w:rPr>
        <w:commentReference w:id="140"/>
      </w:r>
    </w:p>
    <w:p w14:paraId="6C57275F" w14:textId="77777777" w:rsidR="0096722D" w:rsidRDefault="0096722D">
      <w:pPr>
        <w:pStyle w:val="BodyText"/>
        <w:spacing w:before="178"/>
        <w:ind w:left="0"/>
      </w:pPr>
    </w:p>
    <w:p w14:paraId="668E62B1" w14:textId="2C7802BA" w:rsidR="0096722D" w:rsidRDefault="00BE2784">
      <w:pPr>
        <w:pStyle w:val="BodyText"/>
        <w:spacing w:before="0"/>
      </w:pPr>
      <w:r>
        <w:t>permeability</w:t>
      </w:r>
      <w:r>
        <w:rPr>
          <w:spacing w:val="13"/>
        </w:rPr>
        <w:t xml:space="preserve"> </w:t>
      </w:r>
      <w:r>
        <w:t>(</w:t>
      </w:r>
      <w:r>
        <w:rPr>
          <w:rFonts w:ascii="Palatino Linotype"/>
          <w:i/>
        </w:rPr>
        <w:t>k</w:t>
      </w:r>
      <w:r>
        <w:t>)</w:t>
      </w:r>
      <w:r>
        <w:rPr>
          <w:spacing w:val="13"/>
        </w:rPr>
        <w:t xml:space="preserve"> </w:t>
      </w:r>
      <w:r>
        <w:t>distributions</w:t>
      </w:r>
      <w:r>
        <w:rPr>
          <w:spacing w:val="13"/>
        </w:rPr>
        <w:t xml:space="preserve"> </w:t>
      </w:r>
      <w:r>
        <w:t>with</w:t>
      </w:r>
      <w:r>
        <w:rPr>
          <w:spacing w:val="13"/>
        </w:rPr>
        <w:t xml:space="preserve"> </w:t>
      </w:r>
      <w:r>
        <w:t>a</w:t>
      </w:r>
      <w:r>
        <w:rPr>
          <w:spacing w:val="13"/>
        </w:rPr>
        <w:t xml:space="preserve"> </w:t>
      </w:r>
      <w:r>
        <w:t>wide</w:t>
      </w:r>
      <w:r>
        <w:rPr>
          <w:spacing w:val="13"/>
        </w:rPr>
        <w:t xml:space="preserve"> </w:t>
      </w:r>
      <w:r>
        <w:t>range</w:t>
      </w:r>
      <w:r>
        <w:rPr>
          <w:spacing w:val="13"/>
        </w:rPr>
        <w:t xml:space="preserve"> </w:t>
      </w:r>
      <w:r>
        <w:t>of</w:t>
      </w:r>
      <w:r>
        <w:rPr>
          <w:spacing w:val="13"/>
        </w:rPr>
        <w:t xml:space="preserve"> </w:t>
      </w:r>
      <w:r>
        <w:t>values,</w:t>
      </w:r>
      <w:r>
        <w:rPr>
          <w:spacing w:val="15"/>
        </w:rPr>
        <w:t xml:space="preserve"> </w:t>
      </w:r>
      <w:r>
        <w:t>as</w:t>
      </w:r>
      <w:r>
        <w:rPr>
          <w:spacing w:val="13"/>
        </w:rPr>
        <w:t xml:space="preserve"> </w:t>
      </w:r>
      <w:r>
        <w:t>shown</w:t>
      </w:r>
      <w:r>
        <w:rPr>
          <w:spacing w:val="13"/>
        </w:rPr>
        <w:t xml:space="preserve"> </w:t>
      </w:r>
      <w:r>
        <w:t>in</w:t>
      </w:r>
      <w:r>
        <w:rPr>
          <w:spacing w:val="13"/>
        </w:rPr>
        <w:t xml:space="preserve"> </w:t>
      </w:r>
      <w:r>
        <w:t>Figure</w:t>
      </w:r>
      <w:r>
        <w:rPr>
          <w:spacing w:val="13"/>
        </w:rPr>
        <w:t xml:space="preserve"> </w:t>
      </w:r>
      <w:hyperlink w:anchor="_bookmark5" w:history="1">
        <w:r>
          <w:rPr>
            <w:color w:val="0000FF"/>
          </w:rPr>
          <w:t>5</w:t>
        </w:r>
      </w:hyperlink>
      <w:r>
        <w:t>.</w:t>
      </w:r>
      <w:r>
        <w:rPr>
          <w:spacing w:val="49"/>
        </w:rPr>
        <w:t xml:space="preserve"> </w:t>
      </w:r>
      <w:r>
        <w:t>Facies</w:t>
      </w:r>
      <w:r>
        <w:rPr>
          <w:spacing w:val="13"/>
        </w:rPr>
        <w:t xml:space="preserve"> </w:t>
      </w:r>
      <w:r>
        <w:t>distributions</w:t>
      </w:r>
      <w:r>
        <w:rPr>
          <w:spacing w:val="13"/>
        </w:rPr>
        <w:t xml:space="preserve"> </w:t>
      </w:r>
      <w:proofErr w:type="gramStart"/>
      <w:r>
        <w:rPr>
          <w:spacing w:val="-5"/>
        </w:rPr>
        <w:t>are</w:t>
      </w:r>
      <w:proofErr w:type="gramEnd"/>
    </w:p>
    <w:p w14:paraId="7F6D11D0" w14:textId="130D67A6" w:rsidR="0096722D" w:rsidRDefault="00BE2784">
      <w:pPr>
        <w:pStyle w:val="BodyText"/>
        <w:spacing w:before="155"/>
      </w:pPr>
      <w:r>
        <w:t>obtained</w:t>
      </w:r>
      <w:r>
        <w:rPr>
          <w:spacing w:val="18"/>
        </w:rPr>
        <w:t xml:space="preserve"> </w:t>
      </w:r>
      <w:r>
        <w:t>from</w:t>
      </w:r>
      <w:r>
        <w:rPr>
          <w:spacing w:val="19"/>
        </w:rPr>
        <w:t xml:space="preserve"> </w:t>
      </w:r>
      <w:r>
        <w:t>a</w:t>
      </w:r>
      <w:r>
        <w:rPr>
          <w:spacing w:val="19"/>
        </w:rPr>
        <w:t xml:space="preserve"> </w:t>
      </w:r>
      <w:r>
        <w:t>library</w:t>
      </w:r>
      <w:r>
        <w:rPr>
          <w:spacing w:val="18"/>
        </w:rPr>
        <w:t xml:space="preserve"> </w:t>
      </w:r>
      <w:r>
        <w:t>of</w:t>
      </w:r>
      <w:r>
        <w:rPr>
          <w:spacing w:val="19"/>
        </w:rPr>
        <w:t xml:space="preserve"> </w:t>
      </w:r>
      <w:r>
        <w:t>deepwater</w:t>
      </w:r>
      <w:r>
        <w:rPr>
          <w:spacing w:val="18"/>
        </w:rPr>
        <w:t xml:space="preserve"> </w:t>
      </w:r>
      <w:r>
        <w:t>fluvial</w:t>
      </w:r>
      <w:r>
        <w:rPr>
          <w:spacing w:val="19"/>
        </w:rPr>
        <w:t xml:space="preserve"> </w:t>
      </w:r>
      <w:r>
        <w:t>training</w:t>
      </w:r>
      <w:r>
        <w:rPr>
          <w:spacing w:val="19"/>
        </w:rPr>
        <w:t xml:space="preserve"> </w:t>
      </w:r>
      <w:r>
        <w:t>images</w:t>
      </w:r>
      <w:r>
        <w:rPr>
          <w:spacing w:val="18"/>
        </w:rPr>
        <w:t xml:space="preserve"> </w:t>
      </w:r>
      <w:r>
        <w:t>[</w:t>
      </w:r>
      <w:hyperlink w:anchor="_bookmark84" w:history="1">
        <w:r>
          <w:rPr>
            <w:color w:val="0000FF"/>
          </w:rPr>
          <w:t>73</w:t>
        </w:r>
      </w:hyperlink>
      <w:r>
        <w:t>,</w:t>
      </w:r>
      <w:r>
        <w:rPr>
          <w:spacing w:val="19"/>
        </w:rPr>
        <w:t xml:space="preserve"> </w:t>
      </w:r>
      <w:hyperlink w:anchor="_bookmark85" w:history="1">
        <w:r>
          <w:rPr>
            <w:color w:val="0000FF"/>
          </w:rPr>
          <w:t>74</w:t>
        </w:r>
      </w:hyperlink>
      <w:r>
        <w:t>].</w:t>
      </w:r>
      <w:r>
        <w:rPr>
          <w:spacing w:val="69"/>
        </w:rPr>
        <w:t xml:space="preserve"> </w:t>
      </w:r>
      <w:r>
        <w:t>These</w:t>
      </w:r>
      <w:r>
        <w:rPr>
          <w:spacing w:val="19"/>
        </w:rPr>
        <w:t xml:space="preserve"> </w:t>
      </w:r>
      <w:r>
        <w:t>encompass</w:t>
      </w:r>
      <w:r>
        <w:rPr>
          <w:spacing w:val="18"/>
        </w:rPr>
        <w:t xml:space="preserve"> </w:t>
      </w:r>
      <w:r>
        <w:t>a</w:t>
      </w:r>
      <w:r>
        <w:rPr>
          <w:spacing w:val="19"/>
        </w:rPr>
        <w:t xml:space="preserve"> </w:t>
      </w:r>
      <w:r>
        <w:t>wide</w:t>
      </w:r>
      <w:r>
        <w:rPr>
          <w:spacing w:val="19"/>
        </w:rPr>
        <w:t xml:space="preserve"> </w:t>
      </w:r>
      <w:r>
        <w:t>range</w:t>
      </w:r>
      <w:r>
        <w:rPr>
          <w:spacing w:val="18"/>
        </w:rPr>
        <w:t xml:space="preserve"> </w:t>
      </w:r>
      <w:r>
        <w:rPr>
          <w:spacing w:val="-5"/>
        </w:rPr>
        <w:t>of</w:t>
      </w:r>
    </w:p>
    <w:p w14:paraId="16515FE3" w14:textId="044E0920" w:rsidR="0096722D" w:rsidRDefault="00BE2784">
      <w:pPr>
        <w:pStyle w:val="BodyText"/>
      </w:pPr>
      <w:r>
        <w:rPr>
          <w:spacing w:val="-2"/>
        </w:rPr>
        <w:t>possible</w:t>
      </w:r>
      <w:r>
        <w:rPr>
          <w:spacing w:val="1"/>
        </w:rPr>
        <w:t xml:space="preserve"> </w:t>
      </w:r>
      <w:r>
        <w:rPr>
          <w:spacing w:val="-2"/>
        </w:rPr>
        <w:t>geologic</w:t>
      </w:r>
      <w:r>
        <w:rPr>
          <w:spacing w:val="1"/>
        </w:rPr>
        <w:t xml:space="preserve"> </w:t>
      </w:r>
      <w:r>
        <w:rPr>
          <w:spacing w:val="-2"/>
        </w:rPr>
        <w:t>scenarios</w:t>
      </w:r>
      <w:r>
        <w:rPr>
          <w:spacing w:val="2"/>
        </w:rPr>
        <w:t xml:space="preserve"> </w:t>
      </w:r>
      <w:r>
        <w:rPr>
          <w:spacing w:val="-2"/>
        </w:rPr>
        <w:t>including</w:t>
      </w:r>
      <w:r>
        <w:rPr>
          <w:spacing w:val="1"/>
        </w:rPr>
        <w:t xml:space="preserve"> </w:t>
      </w:r>
      <w:r>
        <w:rPr>
          <w:spacing w:val="-2"/>
        </w:rPr>
        <w:t>marked</w:t>
      </w:r>
      <w:r>
        <w:rPr>
          <w:spacing w:val="1"/>
        </w:rPr>
        <w:t xml:space="preserve"> </w:t>
      </w:r>
      <w:r>
        <w:rPr>
          <w:spacing w:val="-2"/>
        </w:rPr>
        <w:t>point</w:t>
      </w:r>
      <w:r>
        <w:rPr>
          <w:spacing w:val="2"/>
        </w:rPr>
        <w:t xml:space="preserve"> </w:t>
      </w:r>
      <w:r>
        <w:rPr>
          <w:spacing w:val="-2"/>
        </w:rPr>
        <w:t>(lobe,</w:t>
      </w:r>
      <w:r>
        <w:rPr>
          <w:spacing w:val="1"/>
        </w:rPr>
        <w:t xml:space="preserve"> </w:t>
      </w:r>
      <w:r>
        <w:rPr>
          <w:spacing w:val="-2"/>
        </w:rPr>
        <w:t>ellipse,</w:t>
      </w:r>
      <w:r>
        <w:rPr>
          <w:spacing w:val="2"/>
        </w:rPr>
        <w:t xml:space="preserve"> </w:t>
      </w:r>
      <w:r>
        <w:rPr>
          <w:spacing w:val="-2"/>
        </w:rPr>
        <w:t>and</w:t>
      </w:r>
      <w:r>
        <w:rPr>
          <w:spacing w:val="2"/>
        </w:rPr>
        <w:t xml:space="preserve"> </w:t>
      </w:r>
      <w:r>
        <w:rPr>
          <w:spacing w:val="-2"/>
        </w:rPr>
        <w:t>bar),</w:t>
      </w:r>
      <w:r>
        <w:rPr>
          <w:spacing w:val="1"/>
        </w:rPr>
        <w:t xml:space="preserve"> </w:t>
      </w:r>
      <w:r>
        <w:rPr>
          <w:spacing w:val="-2"/>
        </w:rPr>
        <w:t>FluvSim</w:t>
      </w:r>
      <w:r>
        <w:rPr>
          <w:spacing w:val="1"/>
        </w:rPr>
        <w:t xml:space="preserve"> </w:t>
      </w:r>
      <w:r>
        <w:rPr>
          <w:spacing w:val="-2"/>
        </w:rPr>
        <w:t>(channel,</w:t>
      </w:r>
      <w:r>
        <w:rPr>
          <w:spacing w:val="2"/>
        </w:rPr>
        <w:t xml:space="preserve"> </w:t>
      </w:r>
      <w:r>
        <w:rPr>
          <w:spacing w:val="-2"/>
        </w:rPr>
        <w:t>channel-levee,</w:t>
      </w:r>
    </w:p>
    <w:p w14:paraId="4AD83CBD" w14:textId="40C0BE7B" w:rsidR="0096722D" w:rsidRDefault="00BE2784">
      <w:pPr>
        <w:pStyle w:val="BodyText"/>
        <w:spacing w:before="172"/>
      </w:pPr>
      <w:r>
        <w:rPr>
          <w:spacing w:val="-4"/>
        </w:rPr>
        <w:t>and</w:t>
      </w:r>
      <w:r>
        <w:rPr>
          <w:spacing w:val="-2"/>
        </w:rPr>
        <w:t xml:space="preserve"> </w:t>
      </w:r>
      <w:r>
        <w:rPr>
          <w:spacing w:val="-4"/>
        </w:rPr>
        <w:t>channel-levee-splay),</w:t>
      </w:r>
      <w:r>
        <w:rPr>
          <w:spacing w:val="1"/>
        </w:rPr>
        <w:t xml:space="preserve"> </w:t>
      </w:r>
      <w:r>
        <w:rPr>
          <w:spacing w:val="-4"/>
        </w:rPr>
        <w:t>surface</w:t>
      </w:r>
      <w:r>
        <w:rPr>
          <w:spacing w:val="-2"/>
        </w:rPr>
        <w:t xml:space="preserve"> </w:t>
      </w:r>
      <w:r>
        <w:rPr>
          <w:spacing w:val="-4"/>
        </w:rPr>
        <w:t>based</w:t>
      </w:r>
      <w:r>
        <w:rPr>
          <w:spacing w:val="-2"/>
        </w:rPr>
        <w:t xml:space="preserve"> </w:t>
      </w:r>
      <w:r>
        <w:rPr>
          <w:spacing w:val="-4"/>
        </w:rPr>
        <w:t>(compensational</w:t>
      </w:r>
      <w:r>
        <w:rPr>
          <w:spacing w:val="-3"/>
        </w:rPr>
        <w:t xml:space="preserve"> </w:t>
      </w:r>
      <w:r>
        <w:rPr>
          <w:spacing w:val="-4"/>
        </w:rPr>
        <w:t>cycles</w:t>
      </w:r>
      <w:r>
        <w:rPr>
          <w:spacing w:val="-2"/>
        </w:rPr>
        <w:t xml:space="preserve"> </w:t>
      </w:r>
      <w:r>
        <w:rPr>
          <w:spacing w:val="-4"/>
        </w:rPr>
        <w:t>of</w:t>
      </w:r>
      <w:r>
        <w:rPr>
          <w:spacing w:val="-2"/>
        </w:rPr>
        <w:t xml:space="preserve"> </w:t>
      </w:r>
      <w:r>
        <w:rPr>
          <w:spacing w:val="-4"/>
        </w:rPr>
        <w:t>lobes),</w:t>
      </w:r>
      <w:r>
        <w:rPr>
          <w:spacing w:val="1"/>
        </w:rPr>
        <w:t xml:space="preserve"> </w:t>
      </w:r>
      <w:r>
        <w:rPr>
          <w:spacing w:val="-4"/>
        </w:rPr>
        <w:t>and</w:t>
      </w:r>
      <w:r>
        <w:rPr>
          <w:spacing w:val="-2"/>
        </w:rPr>
        <w:t xml:space="preserve"> </w:t>
      </w:r>
      <w:r>
        <w:rPr>
          <w:spacing w:val="-4"/>
        </w:rPr>
        <w:t>bank</w:t>
      </w:r>
      <w:r>
        <w:rPr>
          <w:spacing w:val="-2"/>
        </w:rPr>
        <w:t xml:space="preserve"> </w:t>
      </w:r>
      <w:r>
        <w:rPr>
          <w:spacing w:val="-4"/>
        </w:rPr>
        <w:t>retreat</w:t>
      </w:r>
      <w:r>
        <w:rPr>
          <w:spacing w:val="-3"/>
        </w:rPr>
        <w:t xml:space="preserve"> </w:t>
      </w:r>
      <w:r>
        <w:rPr>
          <w:spacing w:val="-4"/>
        </w:rPr>
        <w:t>(channel</w:t>
      </w:r>
      <w:r>
        <w:rPr>
          <w:spacing w:val="-2"/>
        </w:rPr>
        <w:t xml:space="preserve"> </w:t>
      </w:r>
      <w:r>
        <w:rPr>
          <w:spacing w:val="-4"/>
        </w:rPr>
        <w:t>complex).</w:t>
      </w:r>
    </w:p>
    <w:p w14:paraId="649EFE1E" w14:textId="3D5854D1" w:rsidR="0096722D" w:rsidRDefault="00BE2784">
      <w:pPr>
        <w:pStyle w:val="BodyText"/>
      </w:pPr>
      <w:r>
        <w:rPr>
          <w:spacing w:val="-2"/>
        </w:rPr>
        <w:t>To</w:t>
      </w:r>
      <w:r>
        <w:rPr>
          <w:spacing w:val="13"/>
        </w:rPr>
        <w:t xml:space="preserve"> </w:t>
      </w:r>
      <w:r>
        <w:rPr>
          <w:spacing w:val="-2"/>
        </w:rPr>
        <w:t>generate</w:t>
      </w:r>
      <w:r>
        <w:rPr>
          <w:spacing w:val="12"/>
        </w:rPr>
        <w:t xml:space="preserve"> </w:t>
      </w:r>
      <w:r>
        <w:rPr>
          <w:spacing w:val="-2"/>
        </w:rPr>
        <w:t>consistent</w:t>
      </w:r>
      <w:r>
        <w:rPr>
          <w:spacing w:val="11"/>
        </w:rPr>
        <w:t xml:space="preserve"> </w:t>
      </w:r>
      <w:r>
        <w:rPr>
          <w:spacing w:val="-2"/>
        </w:rPr>
        <w:t>porosity</w:t>
      </w:r>
      <w:r>
        <w:rPr>
          <w:spacing w:val="12"/>
        </w:rPr>
        <w:t xml:space="preserve"> </w:t>
      </w:r>
      <w:r>
        <w:rPr>
          <w:spacing w:val="-2"/>
        </w:rPr>
        <w:t>and</w:t>
      </w:r>
      <w:r>
        <w:rPr>
          <w:spacing w:val="11"/>
        </w:rPr>
        <w:t xml:space="preserve"> </w:t>
      </w:r>
      <w:r>
        <w:rPr>
          <w:spacing w:val="-2"/>
        </w:rPr>
        <w:t>permeability</w:t>
      </w:r>
      <w:r>
        <w:rPr>
          <w:spacing w:val="12"/>
        </w:rPr>
        <w:t xml:space="preserve"> </w:t>
      </w:r>
      <w:r>
        <w:rPr>
          <w:spacing w:val="-2"/>
        </w:rPr>
        <w:t>distributions</w:t>
      </w:r>
      <w:r>
        <w:rPr>
          <w:spacing w:val="11"/>
        </w:rPr>
        <w:t xml:space="preserve"> </w:t>
      </w:r>
      <w:r>
        <w:rPr>
          <w:spacing w:val="-2"/>
        </w:rPr>
        <w:t>with</w:t>
      </w:r>
      <w:r>
        <w:rPr>
          <w:spacing w:val="12"/>
        </w:rPr>
        <w:t xml:space="preserve"> </w:t>
      </w:r>
      <w:r>
        <w:rPr>
          <w:spacing w:val="-2"/>
        </w:rPr>
        <w:t>the</w:t>
      </w:r>
      <w:r>
        <w:rPr>
          <w:spacing w:val="11"/>
        </w:rPr>
        <w:t xml:space="preserve"> </w:t>
      </w:r>
      <w:r>
        <w:rPr>
          <w:spacing w:val="-2"/>
        </w:rPr>
        <w:t>facies-based</w:t>
      </w:r>
      <w:r>
        <w:rPr>
          <w:spacing w:val="12"/>
        </w:rPr>
        <w:t xml:space="preserve"> </w:t>
      </w:r>
      <w:r>
        <w:rPr>
          <w:spacing w:val="-2"/>
        </w:rPr>
        <w:t>geologic</w:t>
      </w:r>
      <w:r>
        <w:rPr>
          <w:spacing w:val="12"/>
        </w:rPr>
        <w:t xml:space="preserve"> </w:t>
      </w:r>
      <w:r>
        <w:rPr>
          <w:spacing w:val="-2"/>
        </w:rPr>
        <w:t>scenarios,</w:t>
      </w:r>
      <w:r>
        <w:rPr>
          <w:spacing w:val="13"/>
        </w:rPr>
        <w:t xml:space="preserve"> </w:t>
      </w:r>
      <w:r>
        <w:rPr>
          <w:spacing w:val="-5"/>
        </w:rPr>
        <w:t>we</w:t>
      </w:r>
    </w:p>
    <w:p w14:paraId="4287AE79" w14:textId="00BAB17E" w:rsidR="0096722D" w:rsidRDefault="00BE2784">
      <w:pPr>
        <w:pStyle w:val="BodyText"/>
      </w:pPr>
      <w:r>
        <w:rPr>
          <w:spacing w:val="-2"/>
        </w:rPr>
        <w:t>condition</w:t>
      </w:r>
      <w:r>
        <w:rPr>
          <w:spacing w:val="-5"/>
        </w:rPr>
        <w:t xml:space="preserve"> </w:t>
      </w:r>
      <w:r>
        <w:rPr>
          <w:spacing w:val="-2"/>
        </w:rPr>
        <w:t>the</w:t>
      </w:r>
      <w:r>
        <w:rPr>
          <w:spacing w:val="-5"/>
        </w:rPr>
        <w:t xml:space="preserve"> </w:t>
      </w:r>
      <w:r>
        <w:rPr>
          <w:spacing w:val="-2"/>
        </w:rPr>
        <w:t>original</w:t>
      </w:r>
      <w:r>
        <w:rPr>
          <w:spacing w:val="-6"/>
        </w:rPr>
        <w:t xml:space="preserve"> </w:t>
      </w:r>
      <w:r>
        <w:rPr>
          <w:spacing w:val="-2"/>
        </w:rPr>
        <w:t>porosity</w:t>
      </w:r>
      <w:r>
        <w:rPr>
          <w:spacing w:val="-6"/>
        </w:rPr>
        <w:t xml:space="preserve"> </w:t>
      </w:r>
      <w:r>
        <w:rPr>
          <w:spacing w:val="-2"/>
        </w:rPr>
        <w:t>and</w:t>
      </w:r>
      <w:r>
        <w:rPr>
          <w:spacing w:val="-6"/>
        </w:rPr>
        <w:t xml:space="preserve"> </w:t>
      </w:r>
      <w:r>
        <w:rPr>
          <w:spacing w:val="-2"/>
        </w:rPr>
        <w:t>permeability</w:t>
      </w:r>
      <w:r>
        <w:rPr>
          <w:spacing w:val="-5"/>
        </w:rPr>
        <w:t xml:space="preserve"> </w:t>
      </w:r>
      <w:r>
        <w:rPr>
          <w:spacing w:val="-2"/>
        </w:rPr>
        <w:t>distributions</w:t>
      </w:r>
      <w:r>
        <w:rPr>
          <w:spacing w:val="-6"/>
        </w:rPr>
        <w:t xml:space="preserve"> </w:t>
      </w:r>
      <w:r>
        <w:rPr>
          <w:spacing w:val="-2"/>
        </w:rPr>
        <w:t>to</w:t>
      </w:r>
      <w:r>
        <w:rPr>
          <w:spacing w:val="-6"/>
        </w:rPr>
        <w:t xml:space="preserve"> </w:t>
      </w:r>
      <w:r>
        <w:rPr>
          <w:spacing w:val="-2"/>
        </w:rPr>
        <w:t>the</w:t>
      </w:r>
      <w:r>
        <w:rPr>
          <w:spacing w:val="-6"/>
        </w:rPr>
        <w:t xml:space="preserve"> </w:t>
      </w:r>
      <w:r>
        <w:rPr>
          <w:spacing w:val="-2"/>
        </w:rPr>
        <w:t>facies</w:t>
      </w:r>
      <w:r>
        <w:rPr>
          <w:spacing w:val="-5"/>
        </w:rPr>
        <w:t xml:space="preserve"> </w:t>
      </w:r>
      <w:r>
        <w:rPr>
          <w:spacing w:val="-2"/>
        </w:rPr>
        <w:t>distributions.</w:t>
      </w:r>
      <w:r>
        <w:rPr>
          <w:spacing w:val="21"/>
        </w:rPr>
        <w:t xml:space="preserve"> </w:t>
      </w:r>
      <w:r>
        <w:rPr>
          <w:spacing w:val="-2"/>
        </w:rPr>
        <w:t>The</w:t>
      </w:r>
      <w:r>
        <w:rPr>
          <w:spacing w:val="-6"/>
        </w:rPr>
        <w:t xml:space="preserve"> </w:t>
      </w:r>
      <w:r>
        <w:rPr>
          <w:spacing w:val="-2"/>
        </w:rPr>
        <w:t>resulting</w:t>
      </w:r>
      <w:r>
        <w:rPr>
          <w:spacing w:val="-6"/>
        </w:rPr>
        <w:t xml:space="preserve"> </w:t>
      </w:r>
      <w:r>
        <w:rPr>
          <w:spacing w:val="-2"/>
        </w:rPr>
        <w:t>fluvial</w:t>
      </w:r>
    </w:p>
    <w:p w14:paraId="6A3D2F2C" w14:textId="1537E0E7" w:rsidR="0096722D" w:rsidRDefault="00BE2784">
      <w:pPr>
        <w:pStyle w:val="BodyText"/>
        <w:spacing w:before="172"/>
      </w:pPr>
      <w:r>
        <w:t>distributions</w:t>
      </w:r>
      <w:r>
        <w:rPr>
          <w:spacing w:val="2"/>
        </w:rPr>
        <w:t xml:space="preserve"> </w:t>
      </w:r>
      <w:r>
        <w:t>are</w:t>
      </w:r>
      <w:r>
        <w:rPr>
          <w:spacing w:val="2"/>
        </w:rPr>
        <w:t xml:space="preserve"> </w:t>
      </w:r>
      <w:r>
        <w:t>shown</w:t>
      </w:r>
      <w:r>
        <w:rPr>
          <w:spacing w:val="1"/>
        </w:rPr>
        <w:t xml:space="preserve"> </w:t>
      </w:r>
      <w:r>
        <w:t>in</w:t>
      </w:r>
      <w:r>
        <w:rPr>
          <w:spacing w:val="1"/>
        </w:rPr>
        <w:t xml:space="preserve"> </w:t>
      </w:r>
      <w:r>
        <w:t>Figure</w:t>
      </w:r>
      <w:r>
        <w:rPr>
          <w:spacing w:val="1"/>
        </w:rPr>
        <w:t xml:space="preserve"> </w:t>
      </w:r>
      <w:hyperlink w:anchor="_bookmark6" w:history="1">
        <w:r>
          <w:rPr>
            <w:color w:val="0000FF"/>
            <w:spacing w:val="-5"/>
          </w:rPr>
          <w:t>6</w:t>
        </w:r>
      </w:hyperlink>
      <w:r>
        <w:rPr>
          <w:spacing w:val="-5"/>
        </w:rPr>
        <w:t>.</w:t>
      </w:r>
    </w:p>
    <w:p w14:paraId="4847954F" w14:textId="5634C963" w:rsidR="0096722D" w:rsidRDefault="00BE2784">
      <w:pPr>
        <w:pStyle w:val="BodyText"/>
        <w:tabs>
          <w:tab w:val="left" w:pos="818"/>
        </w:tabs>
      </w:pPr>
      <w:r>
        <w:rPr>
          <w:rFonts w:ascii="Arial"/>
          <w:sz w:val="10"/>
        </w:rPr>
        <w:tab/>
      </w:r>
      <w:r>
        <w:t>The</w:t>
      </w:r>
      <w:r>
        <w:rPr>
          <w:spacing w:val="22"/>
        </w:rPr>
        <w:t xml:space="preserve"> </w:t>
      </w:r>
      <w:r>
        <w:t>condition</w:t>
      </w:r>
      <w:ins w:id="141" w:author="Pyrcz, Michael" w:date="2023-09-16T09:25:00Z">
        <w:r w:rsidR="00CC3F49">
          <w:t>al</w:t>
        </w:r>
      </w:ins>
      <w:del w:id="142" w:author="Pyrcz, Michael" w:date="2023-09-16T09:25:00Z">
        <w:r w:rsidDel="00CC3F49">
          <w:delText>ed</w:delText>
        </w:r>
      </w:del>
      <w:r>
        <w:rPr>
          <w:spacing w:val="23"/>
        </w:rPr>
        <w:t xml:space="preserve"> </w:t>
      </w:r>
      <w:r>
        <w:t>fluvial</w:t>
      </w:r>
      <w:r>
        <w:rPr>
          <w:spacing w:val="23"/>
        </w:rPr>
        <w:t xml:space="preserve"> </w:t>
      </w:r>
      <w:r>
        <w:t>porosity</w:t>
      </w:r>
      <w:r>
        <w:rPr>
          <w:spacing w:val="23"/>
        </w:rPr>
        <w:t xml:space="preserve"> </w:t>
      </w:r>
      <w:r>
        <w:t>and</w:t>
      </w:r>
      <w:r>
        <w:rPr>
          <w:spacing w:val="22"/>
        </w:rPr>
        <w:t xml:space="preserve"> </w:t>
      </w:r>
      <w:r>
        <w:t>permeability</w:t>
      </w:r>
      <w:r>
        <w:rPr>
          <w:spacing w:val="23"/>
        </w:rPr>
        <w:t xml:space="preserve"> </w:t>
      </w:r>
      <w:r>
        <w:t>distributions</w:t>
      </w:r>
      <w:r>
        <w:rPr>
          <w:spacing w:val="23"/>
        </w:rPr>
        <w:t xml:space="preserve"> </w:t>
      </w:r>
      <w:r>
        <w:t>are</w:t>
      </w:r>
      <w:r>
        <w:rPr>
          <w:spacing w:val="23"/>
        </w:rPr>
        <w:t xml:space="preserve"> </w:t>
      </w:r>
      <w:r>
        <w:t>used</w:t>
      </w:r>
      <w:r>
        <w:rPr>
          <w:spacing w:val="22"/>
        </w:rPr>
        <w:t xml:space="preserve"> </w:t>
      </w:r>
      <w:r>
        <w:t>as</w:t>
      </w:r>
      <w:r>
        <w:rPr>
          <w:spacing w:val="23"/>
        </w:rPr>
        <w:t xml:space="preserve"> </w:t>
      </w:r>
      <w:r>
        <w:t>input</w:t>
      </w:r>
      <w:ins w:id="143" w:author="Pyrcz, Michael" w:date="2023-09-16T09:26:00Z">
        <w:r w:rsidR="00CC3F49">
          <w:t xml:space="preserve"> models</w:t>
        </w:r>
      </w:ins>
      <w:del w:id="144" w:author="Pyrcz, Michael" w:date="2023-09-16T09:26:00Z">
        <w:r w:rsidDel="00CC3F49">
          <w:delText>s</w:delText>
        </w:r>
      </w:del>
      <w:r>
        <w:rPr>
          <w:spacing w:val="23"/>
        </w:rPr>
        <w:t xml:space="preserve"> </w:t>
      </w:r>
      <w:r>
        <w:t>for</w:t>
      </w:r>
      <w:r>
        <w:rPr>
          <w:spacing w:val="23"/>
        </w:rPr>
        <w:t xml:space="preserve"> </w:t>
      </w:r>
      <w:r>
        <w:t>the</w:t>
      </w:r>
      <w:r>
        <w:rPr>
          <w:spacing w:val="22"/>
        </w:rPr>
        <w:t xml:space="preserve"> </w:t>
      </w:r>
      <w:r>
        <w:rPr>
          <w:spacing w:val="-2"/>
        </w:rPr>
        <w:t>numerical</w:t>
      </w:r>
    </w:p>
    <w:p w14:paraId="7D37C7DE" w14:textId="411560E6" w:rsidR="0096722D" w:rsidRDefault="00BE2784">
      <w:pPr>
        <w:pStyle w:val="BodyText"/>
      </w:pPr>
      <w:r>
        <w:t>simulation</w:t>
      </w:r>
      <w:r>
        <w:rPr>
          <w:spacing w:val="7"/>
        </w:rPr>
        <w:t xml:space="preserve"> </w:t>
      </w:r>
      <w:r>
        <w:t>of</w:t>
      </w:r>
      <w:r>
        <w:rPr>
          <w:spacing w:val="7"/>
        </w:rPr>
        <w:t xml:space="preserve"> </w:t>
      </w:r>
      <w:r>
        <w:t>geologic</w:t>
      </w:r>
      <w:r>
        <w:rPr>
          <w:spacing w:val="7"/>
        </w:rPr>
        <w:t xml:space="preserve"> </w:t>
      </w:r>
      <w:r>
        <w:t>CO</w:t>
      </w:r>
      <w:r>
        <w:rPr>
          <w:rFonts w:ascii="Kepler Std Ext Subh"/>
          <w:vertAlign w:val="subscript"/>
        </w:rPr>
        <w:t>2</w:t>
      </w:r>
      <w:r>
        <w:rPr>
          <w:rFonts w:ascii="Kepler Std Ext Subh"/>
          <w:spacing w:val="21"/>
        </w:rPr>
        <w:t xml:space="preserve"> </w:t>
      </w:r>
      <w:r>
        <w:t>storage</w:t>
      </w:r>
      <w:r>
        <w:rPr>
          <w:spacing w:val="7"/>
        </w:rPr>
        <w:t xml:space="preserve"> </w:t>
      </w:r>
      <w:r>
        <w:t>using</w:t>
      </w:r>
      <w:r>
        <w:rPr>
          <w:spacing w:val="8"/>
        </w:rPr>
        <w:t xml:space="preserve"> </w:t>
      </w:r>
      <w:r>
        <w:t>MRST</w:t>
      </w:r>
      <w:r>
        <w:rPr>
          <w:spacing w:val="7"/>
        </w:rPr>
        <w:t xml:space="preserve"> </w:t>
      </w:r>
      <w:r>
        <w:t>[</w:t>
      </w:r>
      <w:hyperlink w:anchor="_bookmark86" w:history="1">
        <w:r>
          <w:rPr>
            <w:color w:val="0000FF"/>
          </w:rPr>
          <w:t>75</w:t>
        </w:r>
      </w:hyperlink>
      <w:r>
        <w:t>]</w:t>
      </w:r>
      <w:ins w:id="145" w:author="Pyrcz, Michael" w:date="2023-09-16T09:26:00Z">
        <w:r w:rsidR="00CC3F49">
          <w:t xml:space="preserve"> to calculate the response models for training</w:t>
        </w:r>
      </w:ins>
      <w:ins w:id="146" w:author="Pyrcz, Michael" w:date="2023-09-16T09:27:00Z">
        <w:r w:rsidR="00CC3F49">
          <w:t xml:space="preserve"> our proposed model</w:t>
        </w:r>
      </w:ins>
      <w:r>
        <w:t>.</w:t>
      </w:r>
      <w:r>
        <w:rPr>
          <w:spacing w:val="36"/>
        </w:rPr>
        <w:t xml:space="preserve"> </w:t>
      </w:r>
      <w:commentRangeStart w:id="147"/>
      <w:r>
        <w:t>Specifically,</w:t>
      </w:r>
      <w:r>
        <w:rPr>
          <w:spacing w:val="9"/>
        </w:rPr>
        <w:t xml:space="preserve"> </w:t>
      </w:r>
      <w:r>
        <w:t>the</w:t>
      </w:r>
      <w:r>
        <w:rPr>
          <w:spacing w:val="7"/>
        </w:rPr>
        <w:t xml:space="preserve"> </w:t>
      </w:r>
      <w:r>
        <w:t>MRST-co2lab</w:t>
      </w:r>
      <w:r>
        <w:rPr>
          <w:spacing w:val="8"/>
        </w:rPr>
        <w:t xml:space="preserve"> </w:t>
      </w:r>
      <w:r>
        <w:t>module</w:t>
      </w:r>
      <w:r>
        <w:rPr>
          <w:spacing w:val="7"/>
        </w:rPr>
        <w:t xml:space="preserve"> </w:t>
      </w:r>
      <w:r>
        <w:t>is</w:t>
      </w:r>
      <w:r>
        <w:rPr>
          <w:spacing w:val="7"/>
        </w:rPr>
        <w:t xml:space="preserve"> </w:t>
      </w:r>
      <w:r>
        <w:t>used</w:t>
      </w:r>
      <w:r>
        <w:rPr>
          <w:spacing w:val="7"/>
        </w:rPr>
        <w:t xml:space="preserve"> </w:t>
      </w:r>
      <w:r>
        <w:t>as</w:t>
      </w:r>
      <w:r>
        <w:rPr>
          <w:spacing w:val="7"/>
        </w:rPr>
        <w:t xml:space="preserve"> </w:t>
      </w:r>
      <w:r>
        <w:rPr>
          <w:spacing w:val="-5"/>
        </w:rPr>
        <w:t>an</w:t>
      </w:r>
    </w:p>
    <w:p w14:paraId="5FFB9D7C" w14:textId="2A223F5A" w:rsidR="0096722D" w:rsidRDefault="00BE2784">
      <w:pPr>
        <w:pStyle w:val="BodyText"/>
        <w:spacing w:before="140"/>
      </w:pPr>
      <w:r>
        <w:rPr>
          <w:spacing w:val="-2"/>
        </w:rPr>
        <w:t>automatic-differentiation</w:t>
      </w:r>
      <w:r>
        <w:rPr>
          <w:spacing w:val="5"/>
        </w:rPr>
        <w:t xml:space="preserve"> </w:t>
      </w:r>
      <w:r>
        <w:rPr>
          <w:spacing w:val="-2"/>
        </w:rPr>
        <w:t>framework</w:t>
      </w:r>
      <w:r>
        <w:rPr>
          <w:spacing w:val="5"/>
        </w:rPr>
        <w:t xml:space="preserve"> </w:t>
      </w:r>
      <w:r>
        <w:rPr>
          <w:spacing w:val="-2"/>
        </w:rPr>
        <w:t>for</w:t>
      </w:r>
      <w:r>
        <w:rPr>
          <w:spacing w:val="4"/>
        </w:rPr>
        <w:t xml:space="preserve"> </w:t>
      </w:r>
      <w:r>
        <w:rPr>
          <w:spacing w:val="-2"/>
        </w:rPr>
        <w:t>the</w:t>
      </w:r>
      <w:r>
        <w:rPr>
          <w:spacing w:val="4"/>
        </w:rPr>
        <w:t xml:space="preserve"> </w:t>
      </w:r>
      <w:r>
        <w:rPr>
          <w:spacing w:val="-2"/>
        </w:rPr>
        <w:t>compositional</w:t>
      </w:r>
      <w:r>
        <w:rPr>
          <w:spacing w:val="5"/>
        </w:rPr>
        <w:t xml:space="preserve"> </w:t>
      </w:r>
      <w:r>
        <w:rPr>
          <w:spacing w:val="-2"/>
        </w:rPr>
        <w:t>simulation</w:t>
      </w:r>
      <w:r>
        <w:rPr>
          <w:spacing w:val="4"/>
        </w:rPr>
        <w:t xml:space="preserve"> </w:t>
      </w:r>
      <w:r>
        <w:rPr>
          <w:spacing w:val="-2"/>
        </w:rPr>
        <w:t>of</w:t>
      </w:r>
      <w:r>
        <w:rPr>
          <w:spacing w:val="4"/>
        </w:rPr>
        <w:t xml:space="preserve"> </w:t>
      </w:r>
      <w:r>
        <w:rPr>
          <w:spacing w:val="-2"/>
        </w:rPr>
        <w:t>the</w:t>
      </w:r>
      <w:r>
        <w:rPr>
          <w:spacing w:val="5"/>
        </w:rPr>
        <w:t xml:space="preserve"> </w:t>
      </w:r>
      <w:r>
        <w:rPr>
          <w:spacing w:val="-2"/>
        </w:rPr>
        <w:t>two-phase</w:t>
      </w:r>
      <w:r>
        <w:rPr>
          <w:spacing w:val="4"/>
        </w:rPr>
        <w:t xml:space="preserve"> </w:t>
      </w:r>
      <w:r>
        <w:rPr>
          <w:spacing w:val="-2"/>
        </w:rPr>
        <w:t>CO</w:t>
      </w:r>
      <w:r>
        <w:rPr>
          <w:rFonts w:ascii="Kepler Std Ext Subh"/>
          <w:spacing w:val="-2"/>
          <w:vertAlign w:val="subscript"/>
        </w:rPr>
        <w:t>2</w:t>
      </w:r>
      <w:r>
        <w:rPr>
          <w:spacing w:val="-2"/>
        </w:rPr>
        <w:t>-water</w:t>
      </w:r>
      <w:r>
        <w:rPr>
          <w:spacing w:val="4"/>
        </w:rPr>
        <w:t xml:space="preserve"> </w:t>
      </w:r>
      <w:r>
        <w:rPr>
          <w:spacing w:val="-2"/>
        </w:rPr>
        <w:t>problem.</w:t>
      </w:r>
      <w:commentRangeEnd w:id="147"/>
      <w:r w:rsidR="00CC3F49">
        <w:rPr>
          <w:rStyle w:val="CommentReference"/>
        </w:rPr>
        <w:commentReference w:id="147"/>
      </w:r>
    </w:p>
    <w:p w14:paraId="52D59867" w14:textId="207D9B0B" w:rsidR="0096722D" w:rsidRDefault="00CC3F49" w:rsidP="00CC3F49">
      <w:pPr>
        <w:pStyle w:val="BodyText"/>
        <w:spacing w:before="140"/>
        <w:ind w:left="0"/>
        <w:pPrChange w:id="148" w:author="Pyrcz, Michael" w:date="2023-09-16T09:26:00Z">
          <w:pPr>
            <w:pStyle w:val="BodyText"/>
            <w:spacing w:before="140"/>
          </w:pPr>
        </w:pPrChange>
      </w:pPr>
      <w:ins w:id="149" w:author="Pyrcz, Michael" w:date="2023-09-16T09:26:00Z">
        <w:r>
          <w:rPr>
            <w:rFonts w:ascii="Arial"/>
            <w:spacing w:val="41"/>
            <w:sz w:val="10"/>
          </w:rPr>
          <w:t xml:space="preserve"> </w:t>
        </w:r>
      </w:ins>
      <w:del w:id="150" w:author="Pyrcz, Michael" w:date="2023-09-16T09:26:00Z">
        <w:r w:rsidR="00BE2784" w:rsidDel="00CC3F49">
          <w:rPr>
            <w:rFonts w:ascii="Arial"/>
            <w:sz w:val="10"/>
          </w:rPr>
          <w:delText>181</w:delText>
        </w:r>
        <w:r w:rsidR="00BE2784" w:rsidDel="00CC3F49">
          <w:rPr>
            <w:rFonts w:ascii="Arial"/>
            <w:spacing w:val="41"/>
            <w:sz w:val="10"/>
          </w:rPr>
          <w:delText xml:space="preserve">  </w:delText>
        </w:r>
      </w:del>
      <w:r w:rsidR="00BE2784">
        <w:t>The</w:t>
      </w:r>
      <w:r w:rsidR="00BE2784">
        <w:rPr>
          <w:spacing w:val="-5"/>
        </w:rPr>
        <w:t xml:space="preserve"> </w:t>
      </w:r>
      <w:r w:rsidR="00BE2784">
        <w:t>reservoir</w:t>
      </w:r>
      <w:r w:rsidR="00BE2784">
        <w:rPr>
          <w:spacing w:val="-5"/>
        </w:rPr>
        <w:t xml:space="preserve"> </w:t>
      </w:r>
      <w:r w:rsidR="00BE2784">
        <w:t>is</w:t>
      </w:r>
      <w:r w:rsidR="00BE2784">
        <w:rPr>
          <w:spacing w:val="-5"/>
        </w:rPr>
        <w:t xml:space="preserve"> </w:t>
      </w:r>
      <w:r w:rsidR="00BE2784">
        <w:t>initialized</w:t>
      </w:r>
      <w:r w:rsidR="00BE2784">
        <w:rPr>
          <w:spacing w:val="-5"/>
        </w:rPr>
        <w:t xml:space="preserve"> </w:t>
      </w:r>
      <w:r w:rsidR="00BE2784">
        <w:t>as</w:t>
      </w:r>
      <w:r w:rsidR="00BE2784">
        <w:rPr>
          <w:spacing w:val="-5"/>
        </w:rPr>
        <w:t xml:space="preserve"> </w:t>
      </w:r>
      <w:r w:rsidR="00BE2784">
        <w:t>a</w:t>
      </w:r>
      <w:r w:rsidR="00BE2784">
        <w:rPr>
          <w:spacing w:val="-5"/>
        </w:rPr>
        <w:t xml:space="preserve"> </w:t>
      </w:r>
      <w:r w:rsidR="00BE2784">
        <w:t>fully</w:t>
      </w:r>
      <w:r w:rsidR="00BE2784">
        <w:rPr>
          <w:spacing w:val="-5"/>
        </w:rPr>
        <w:t xml:space="preserve"> </w:t>
      </w:r>
      <w:r w:rsidR="00BE2784">
        <w:t>water</w:t>
      </w:r>
      <w:r w:rsidR="00BE2784">
        <w:rPr>
          <w:spacing w:val="-5"/>
        </w:rPr>
        <w:t xml:space="preserve"> </w:t>
      </w:r>
      <w:r w:rsidR="00BE2784">
        <w:t>saturated</w:t>
      </w:r>
      <w:r w:rsidR="00BE2784">
        <w:rPr>
          <w:spacing w:val="-5"/>
        </w:rPr>
        <w:t xml:space="preserve"> </w:t>
      </w:r>
      <w:r w:rsidR="00BE2784">
        <w:t>zone</w:t>
      </w:r>
      <w:r w:rsidR="00BE2784">
        <w:rPr>
          <w:spacing w:val="-5"/>
        </w:rPr>
        <w:t xml:space="preserve"> </w:t>
      </w:r>
      <w:r w:rsidR="00BE2784">
        <w:t>(i.e.,</w:t>
      </w:r>
      <w:r w:rsidR="00BE2784">
        <w:rPr>
          <w:spacing w:val="-4"/>
        </w:rPr>
        <w:t xml:space="preserve"> </w:t>
      </w:r>
      <w:r w:rsidR="00BE2784">
        <w:t>aquifer)</w:t>
      </w:r>
      <w:r w:rsidR="00BE2784">
        <w:rPr>
          <w:spacing w:val="-5"/>
        </w:rPr>
        <w:t xml:space="preserve"> </w:t>
      </w:r>
      <w:r w:rsidR="00BE2784">
        <w:t>with</w:t>
      </w:r>
      <w:r w:rsidR="00BE2784">
        <w:rPr>
          <w:spacing w:val="-5"/>
        </w:rPr>
        <w:t xml:space="preserve"> </w:t>
      </w:r>
      <w:r w:rsidR="00BE2784">
        <w:t>an</w:t>
      </w:r>
      <w:r w:rsidR="00BE2784">
        <w:rPr>
          <w:spacing w:val="-5"/>
        </w:rPr>
        <w:t xml:space="preserve"> </w:t>
      </w:r>
      <w:r w:rsidR="00BE2784">
        <w:t>initial</w:t>
      </w:r>
      <w:r w:rsidR="00BE2784">
        <w:rPr>
          <w:spacing w:val="-5"/>
        </w:rPr>
        <w:t xml:space="preserve"> </w:t>
      </w:r>
      <w:r w:rsidR="00BE2784">
        <w:t>pressure</w:t>
      </w:r>
      <w:r w:rsidR="00BE2784">
        <w:rPr>
          <w:spacing w:val="-5"/>
        </w:rPr>
        <w:t xml:space="preserve"> </w:t>
      </w:r>
      <w:r w:rsidR="00BE2784">
        <w:t>of</w:t>
      </w:r>
      <w:r w:rsidR="00BE2784">
        <w:rPr>
          <w:spacing w:val="-5"/>
        </w:rPr>
        <w:t xml:space="preserve"> </w:t>
      </w:r>
      <w:r w:rsidR="00BE2784">
        <w:t>4,000</w:t>
      </w:r>
      <w:r w:rsidR="00BE2784">
        <w:rPr>
          <w:spacing w:val="-5"/>
        </w:rPr>
        <w:t xml:space="preserve"> </w:t>
      </w:r>
      <w:r w:rsidR="00BE2784">
        <w:rPr>
          <w:spacing w:val="-4"/>
        </w:rPr>
        <w:t>psi.</w:t>
      </w:r>
    </w:p>
    <w:p w14:paraId="67449902" w14:textId="77777777" w:rsidR="0096722D" w:rsidRDefault="0096722D">
      <w:pPr>
        <w:sectPr w:rsidR="0096722D">
          <w:pgSz w:w="12240" w:h="15840"/>
          <w:pgMar w:top="1440" w:right="1280" w:bottom="980" w:left="920" w:header="0" w:footer="792" w:gutter="0"/>
          <w:cols w:space="720"/>
        </w:sectPr>
      </w:pPr>
    </w:p>
    <w:p w14:paraId="4DAEC9A7" w14:textId="77777777" w:rsidR="0096722D" w:rsidRDefault="00BE2784">
      <w:pPr>
        <w:pStyle w:val="BodyText"/>
        <w:spacing w:before="0"/>
        <w:ind w:left="749"/>
      </w:pPr>
      <w:r>
        <w:rPr>
          <w:noProof/>
        </w:rPr>
        <w:drawing>
          <wp:inline distT="0" distB="0" distL="0" distR="0" wp14:anchorId="743B377C" wp14:editId="1ECC7FC4">
            <wp:extent cx="5690308" cy="2030729"/>
            <wp:effectExtent l="0" t="0" r="0" b="0"/>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20" cstate="print"/>
                    <a:stretch>
                      <a:fillRect/>
                    </a:stretch>
                  </pic:blipFill>
                  <pic:spPr>
                    <a:xfrm>
                      <a:off x="0" y="0"/>
                      <a:ext cx="5690308" cy="2030729"/>
                    </a:xfrm>
                    <a:prstGeom prst="rect">
                      <a:avLst/>
                    </a:prstGeom>
                  </pic:spPr>
                </pic:pic>
              </a:graphicData>
            </a:graphic>
          </wp:inline>
        </w:drawing>
      </w:r>
    </w:p>
    <w:p w14:paraId="457AE309" w14:textId="77777777" w:rsidR="0096722D" w:rsidRDefault="0096722D">
      <w:pPr>
        <w:pStyle w:val="BodyText"/>
        <w:spacing w:before="30"/>
        <w:ind w:left="0"/>
      </w:pPr>
    </w:p>
    <w:p w14:paraId="1664A22B" w14:textId="77777777" w:rsidR="0096722D" w:rsidRDefault="00BE2784">
      <w:pPr>
        <w:pStyle w:val="BodyText"/>
        <w:spacing w:before="0" w:line="252" w:lineRule="auto"/>
        <w:ind w:left="520"/>
      </w:pPr>
      <w:bookmarkStart w:id="151" w:name="_bookmark6"/>
      <w:bookmarkEnd w:id="151"/>
      <w:r>
        <w:rPr>
          <w:b/>
        </w:rPr>
        <w:t>Figure 6:</w:t>
      </w:r>
      <w:r>
        <w:rPr>
          <w:b/>
          <w:spacing w:val="18"/>
        </w:rPr>
        <w:t xml:space="preserve"> </w:t>
      </w:r>
      <w:commentRangeStart w:id="152"/>
      <w:r>
        <w:t>Spatial</w:t>
      </w:r>
      <w:r>
        <w:rPr>
          <w:spacing w:val="-3"/>
        </w:rPr>
        <w:t xml:space="preserve"> </w:t>
      </w:r>
      <w:r>
        <w:t>distribution</w:t>
      </w:r>
      <w:r>
        <w:rPr>
          <w:spacing w:val="-3"/>
        </w:rPr>
        <w:t xml:space="preserve"> </w:t>
      </w:r>
      <w:r>
        <w:t>conditioned</w:t>
      </w:r>
      <w:r>
        <w:rPr>
          <w:spacing w:val="-3"/>
        </w:rPr>
        <w:t xml:space="preserve"> </w:t>
      </w:r>
      <w:r>
        <w:t>to</w:t>
      </w:r>
      <w:r>
        <w:rPr>
          <w:spacing w:val="-3"/>
        </w:rPr>
        <w:t xml:space="preserve"> </w:t>
      </w:r>
      <w:r>
        <w:t>facies</w:t>
      </w:r>
      <w:r>
        <w:rPr>
          <w:spacing w:val="-3"/>
        </w:rPr>
        <w:t xml:space="preserve"> </w:t>
      </w:r>
      <w:r>
        <w:t>(top)</w:t>
      </w:r>
      <w:r>
        <w:rPr>
          <w:spacing w:val="-3"/>
        </w:rPr>
        <w:t xml:space="preserve"> </w:t>
      </w:r>
      <w:r>
        <w:t>for</w:t>
      </w:r>
      <w:r>
        <w:rPr>
          <w:spacing w:val="-3"/>
        </w:rPr>
        <w:t xml:space="preserve"> </w:t>
      </w:r>
      <w:r>
        <w:t>porosity</w:t>
      </w:r>
      <w:r>
        <w:rPr>
          <w:spacing w:val="-3"/>
        </w:rPr>
        <w:t xml:space="preserve"> </w:t>
      </w:r>
      <w:r>
        <w:t>(middle)</w:t>
      </w:r>
      <w:r>
        <w:rPr>
          <w:spacing w:val="-3"/>
        </w:rPr>
        <w:t xml:space="preserve"> </w:t>
      </w:r>
      <w:r>
        <w:t>and</w:t>
      </w:r>
      <w:r>
        <w:rPr>
          <w:spacing w:val="-3"/>
        </w:rPr>
        <w:t xml:space="preserve"> </w:t>
      </w:r>
      <w:r>
        <w:t>permeability</w:t>
      </w:r>
      <w:r>
        <w:rPr>
          <w:spacing w:val="-3"/>
        </w:rPr>
        <w:t xml:space="preserve"> </w:t>
      </w:r>
      <w:r>
        <w:t>(bottom) for 5 random realizations.</w:t>
      </w:r>
      <w:commentRangeEnd w:id="152"/>
      <w:r w:rsidR="00D825A8">
        <w:rPr>
          <w:rStyle w:val="CommentReference"/>
        </w:rPr>
        <w:commentReference w:id="152"/>
      </w:r>
    </w:p>
    <w:p w14:paraId="2DAE138E" w14:textId="77777777" w:rsidR="0096722D" w:rsidRDefault="00BE2784">
      <w:pPr>
        <w:pStyle w:val="BodyText"/>
        <w:spacing w:before="78"/>
        <w:ind w:left="0"/>
      </w:pPr>
      <w:r>
        <w:rPr>
          <w:noProof/>
        </w:rPr>
        <w:drawing>
          <wp:anchor distT="0" distB="0" distL="0" distR="0" simplePos="0" relativeHeight="487590912" behindDoc="1" locked="0" layoutInCell="1" allowOverlap="1" wp14:anchorId="264E5573" wp14:editId="2630EF0D">
            <wp:simplePos x="0" y="0"/>
            <wp:positionH relativeFrom="page">
              <wp:posOffset>1052722</wp:posOffset>
            </wp:positionH>
            <wp:positionV relativeFrom="paragraph">
              <wp:posOffset>209246</wp:posOffset>
            </wp:positionV>
            <wp:extent cx="5689377" cy="980122"/>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1" cstate="print"/>
                    <a:stretch>
                      <a:fillRect/>
                    </a:stretch>
                  </pic:blipFill>
                  <pic:spPr>
                    <a:xfrm>
                      <a:off x="0" y="0"/>
                      <a:ext cx="5689377" cy="980122"/>
                    </a:xfrm>
                    <a:prstGeom prst="rect">
                      <a:avLst/>
                    </a:prstGeom>
                  </pic:spPr>
                </pic:pic>
              </a:graphicData>
            </a:graphic>
          </wp:anchor>
        </w:drawing>
      </w:r>
    </w:p>
    <w:p w14:paraId="0A30F074" w14:textId="77777777" w:rsidR="0096722D" w:rsidRDefault="0096722D">
      <w:pPr>
        <w:pStyle w:val="BodyText"/>
        <w:spacing w:before="39"/>
        <w:ind w:left="0"/>
      </w:pPr>
    </w:p>
    <w:p w14:paraId="128538A8" w14:textId="77777777" w:rsidR="0096722D" w:rsidRDefault="00BE2784">
      <w:pPr>
        <w:pStyle w:val="BodyText"/>
        <w:spacing w:before="0"/>
        <w:ind w:left="554"/>
      </w:pPr>
      <w:bookmarkStart w:id="153" w:name="_bookmark7"/>
      <w:bookmarkEnd w:id="153"/>
      <w:r>
        <w:rPr>
          <w:b/>
        </w:rPr>
        <w:t>Figure 7:</w:t>
      </w:r>
      <w:r>
        <w:rPr>
          <w:b/>
          <w:spacing w:val="18"/>
        </w:rPr>
        <w:t xml:space="preserve"> </w:t>
      </w:r>
      <w:r>
        <w:t>CO</w:t>
      </w:r>
      <w:r>
        <w:rPr>
          <w:rFonts w:ascii="Kepler Std Ext Subh"/>
          <w:vertAlign w:val="subscript"/>
        </w:rPr>
        <w:t>2</w:t>
      </w:r>
      <w:r>
        <w:rPr>
          <w:rFonts w:ascii="Kepler Std Ext Subh"/>
          <w:spacing w:val="10"/>
        </w:rPr>
        <w:t xml:space="preserve"> </w:t>
      </w:r>
      <w:r>
        <w:t>injection</w:t>
      </w:r>
      <w:r>
        <w:rPr>
          <w:spacing w:val="-3"/>
        </w:rPr>
        <w:t xml:space="preserve"> </w:t>
      </w:r>
      <w:r>
        <w:t>well(s)</w:t>
      </w:r>
      <w:r>
        <w:rPr>
          <w:spacing w:val="-3"/>
        </w:rPr>
        <w:t xml:space="preserve"> </w:t>
      </w:r>
      <w:r>
        <w:t>location</w:t>
      </w:r>
      <w:r>
        <w:rPr>
          <w:spacing w:val="-3"/>
        </w:rPr>
        <w:t xml:space="preserve"> </w:t>
      </w:r>
      <w:r>
        <w:t>(red)</w:t>
      </w:r>
      <w:r>
        <w:rPr>
          <w:spacing w:val="-3"/>
        </w:rPr>
        <w:t xml:space="preserve"> </w:t>
      </w:r>
      <w:r>
        <w:t>overlaid</w:t>
      </w:r>
      <w:r>
        <w:rPr>
          <w:spacing w:val="-3"/>
        </w:rPr>
        <w:t xml:space="preserve"> </w:t>
      </w:r>
      <w:r>
        <w:t>over</w:t>
      </w:r>
      <w:r>
        <w:rPr>
          <w:spacing w:val="-3"/>
        </w:rPr>
        <w:t xml:space="preserve"> </w:t>
      </w:r>
      <w:r>
        <w:t>facies</w:t>
      </w:r>
      <w:r>
        <w:rPr>
          <w:spacing w:val="-3"/>
        </w:rPr>
        <w:t xml:space="preserve"> </w:t>
      </w:r>
      <w:r>
        <w:t>distributions</w:t>
      </w:r>
      <w:r>
        <w:rPr>
          <w:spacing w:val="-3"/>
        </w:rPr>
        <w:t xml:space="preserve"> </w:t>
      </w:r>
      <w:r>
        <w:t>for</w:t>
      </w:r>
      <w:r>
        <w:rPr>
          <w:spacing w:val="-3"/>
        </w:rPr>
        <w:t xml:space="preserve"> </w:t>
      </w:r>
      <w:r>
        <w:t>5</w:t>
      </w:r>
      <w:r>
        <w:rPr>
          <w:spacing w:val="-3"/>
        </w:rPr>
        <w:t xml:space="preserve"> </w:t>
      </w:r>
      <w:r>
        <w:t>random</w:t>
      </w:r>
      <w:r>
        <w:rPr>
          <w:spacing w:val="-3"/>
        </w:rPr>
        <w:t xml:space="preserve"> </w:t>
      </w:r>
      <w:r>
        <w:rPr>
          <w:spacing w:val="-2"/>
        </w:rPr>
        <w:t>realizations.</w:t>
      </w:r>
    </w:p>
    <w:p w14:paraId="1BDB4672" w14:textId="77777777" w:rsidR="0096722D" w:rsidRDefault="0096722D">
      <w:pPr>
        <w:pStyle w:val="BodyText"/>
        <w:spacing w:before="183"/>
        <w:ind w:left="0"/>
      </w:pPr>
    </w:p>
    <w:p w14:paraId="462A4CD8" w14:textId="7EE51E85" w:rsidR="0096722D" w:rsidRDefault="00BE2784">
      <w:pPr>
        <w:pStyle w:val="BodyText"/>
        <w:spacing w:before="0"/>
      </w:pPr>
      <w:r>
        <w:rPr>
          <w:spacing w:val="-2"/>
        </w:rPr>
        <w:t>The</w:t>
      </w:r>
      <w:r>
        <w:t xml:space="preserve"> </w:t>
      </w:r>
      <w:r>
        <w:rPr>
          <w:spacing w:val="-2"/>
        </w:rPr>
        <w:t>reservoir</w:t>
      </w:r>
      <w:r>
        <w:t xml:space="preserve"> </w:t>
      </w:r>
      <w:r>
        <w:rPr>
          <w:spacing w:val="-2"/>
        </w:rPr>
        <w:t>has</w:t>
      </w:r>
      <w:r>
        <w:t xml:space="preserve"> </w:t>
      </w:r>
      <w:r>
        <w:rPr>
          <w:spacing w:val="-2"/>
        </w:rPr>
        <w:t>constant</w:t>
      </w:r>
      <w:r>
        <w:t xml:space="preserve"> </w:t>
      </w:r>
      <w:r>
        <w:rPr>
          <w:spacing w:val="-2"/>
        </w:rPr>
        <w:t>isothermal</w:t>
      </w:r>
      <w:r>
        <w:t xml:space="preserve"> </w:t>
      </w:r>
      <w:r>
        <w:rPr>
          <w:spacing w:val="-2"/>
        </w:rPr>
        <w:t>conditions</w:t>
      </w:r>
      <w:r>
        <w:rPr>
          <w:spacing w:val="1"/>
        </w:rPr>
        <w:t xml:space="preserve"> </w:t>
      </w:r>
      <w:r>
        <w:rPr>
          <w:spacing w:val="-2"/>
        </w:rPr>
        <w:t>and</w:t>
      </w:r>
      <w:r>
        <w:t xml:space="preserve"> </w:t>
      </w:r>
      <w:r>
        <w:rPr>
          <w:spacing w:val="-2"/>
        </w:rPr>
        <w:t>constant</w:t>
      </w:r>
      <w:r>
        <w:t xml:space="preserve"> </w:t>
      </w:r>
      <w:r>
        <w:rPr>
          <w:spacing w:val="-2"/>
        </w:rPr>
        <w:t>pressure</w:t>
      </w:r>
      <w:r>
        <w:t xml:space="preserve"> </w:t>
      </w:r>
      <w:r>
        <w:rPr>
          <w:spacing w:val="-2"/>
        </w:rPr>
        <w:t>boundary</w:t>
      </w:r>
      <w:r>
        <w:t xml:space="preserve"> </w:t>
      </w:r>
      <w:r>
        <w:rPr>
          <w:spacing w:val="-2"/>
        </w:rPr>
        <w:t>conditions</w:t>
      </w:r>
      <w:r>
        <w:t xml:space="preserve"> </w:t>
      </w:r>
      <w:r>
        <w:rPr>
          <w:spacing w:val="-2"/>
        </w:rPr>
        <w:t>to</w:t>
      </w:r>
      <w:r>
        <w:rPr>
          <w:spacing w:val="1"/>
        </w:rPr>
        <w:t xml:space="preserve"> </w:t>
      </w:r>
      <w:r>
        <w:rPr>
          <w:spacing w:val="-2"/>
        </w:rPr>
        <w:t>represents</w:t>
      </w:r>
      <w:r>
        <w:t xml:space="preserve"> </w:t>
      </w:r>
      <w:r>
        <w:rPr>
          <w:spacing w:val="-10"/>
        </w:rPr>
        <w:t>a</w:t>
      </w:r>
    </w:p>
    <w:p w14:paraId="5FD2D49B" w14:textId="36D0CD10" w:rsidR="0096722D" w:rsidRDefault="00BE2784">
      <w:pPr>
        <w:pStyle w:val="BodyText"/>
      </w:pPr>
      <w:r>
        <w:t>arge-scale geologic</w:t>
      </w:r>
      <w:r>
        <w:rPr>
          <w:spacing w:val="1"/>
        </w:rPr>
        <w:t xml:space="preserve"> </w:t>
      </w:r>
      <w:r>
        <w:t>CO</w:t>
      </w:r>
      <w:r>
        <w:rPr>
          <w:rFonts w:ascii="Kepler Std Ext Subh"/>
          <w:vertAlign w:val="subscript"/>
        </w:rPr>
        <w:t>2</w:t>
      </w:r>
      <w:r>
        <w:rPr>
          <w:rFonts w:ascii="Kepler Std Ext Subh"/>
          <w:spacing w:val="13"/>
        </w:rPr>
        <w:t xml:space="preserve"> </w:t>
      </w:r>
      <w:r>
        <w:t>storage</w:t>
      </w:r>
      <w:r>
        <w:rPr>
          <w:spacing w:val="1"/>
        </w:rPr>
        <w:t xml:space="preserve"> </w:t>
      </w:r>
      <w:r>
        <w:t>project with</w:t>
      </w:r>
      <w:r>
        <w:rPr>
          <w:spacing w:val="1"/>
        </w:rPr>
        <w:t xml:space="preserve"> </w:t>
      </w:r>
      <w:r>
        <w:t>negligible dip,</w:t>
      </w:r>
      <w:r>
        <w:rPr>
          <w:spacing w:val="1"/>
        </w:rPr>
        <w:t xml:space="preserve"> </w:t>
      </w:r>
      <w:r>
        <w:t>such as</w:t>
      </w:r>
      <w:r>
        <w:rPr>
          <w:spacing w:val="1"/>
        </w:rPr>
        <w:t xml:space="preserve"> </w:t>
      </w:r>
      <w:r>
        <w:t>found in</w:t>
      </w:r>
      <w:r>
        <w:rPr>
          <w:spacing w:val="1"/>
        </w:rPr>
        <w:t xml:space="preserve"> </w:t>
      </w:r>
      <w:r>
        <w:t>the Illinois</w:t>
      </w:r>
      <w:r>
        <w:rPr>
          <w:spacing w:val="1"/>
        </w:rPr>
        <w:t xml:space="preserve"> </w:t>
      </w:r>
      <w:r>
        <w:t>Basin and</w:t>
      </w:r>
      <w:r>
        <w:rPr>
          <w:spacing w:val="1"/>
        </w:rPr>
        <w:t xml:space="preserve"> </w:t>
      </w:r>
      <w:r>
        <w:t xml:space="preserve">parts </w:t>
      </w:r>
      <w:r>
        <w:rPr>
          <w:spacing w:val="-5"/>
        </w:rPr>
        <w:t>of</w:t>
      </w:r>
    </w:p>
    <w:p w14:paraId="36332BDB" w14:textId="0357C0E6" w:rsidR="0096722D" w:rsidRDefault="00BE2784">
      <w:pPr>
        <w:pStyle w:val="BodyText"/>
        <w:spacing w:before="140"/>
      </w:pPr>
      <w:r>
        <w:t>the</w:t>
      </w:r>
      <w:r>
        <w:rPr>
          <w:spacing w:val="11"/>
        </w:rPr>
        <w:t xml:space="preserve"> </w:t>
      </w:r>
      <w:r>
        <w:t>North</w:t>
      </w:r>
      <w:r>
        <w:rPr>
          <w:spacing w:val="10"/>
        </w:rPr>
        <w:t xml:space="preserve"> </w:t>
      </w:r>
      <w:r>
        <w:t>Sea</w:t>
      </w:r>
      <w:r>
        <w:rPr>
          <w:spacing w:val="11"/>
        </w:rPr>
        <w:t xml:space="preserve"> </w:t>
      </w:r>
      <w:r>
        <w:t>and</w:t>
      </w:r>
      <w:r>
        <w:rPr>
          <w:spacing w:val="11"/>
        </w:rPr>
        <w:t xml:space="preserve"> </w:t>
      </w:r>
      <w:r>
        <w:t>Gulf</w:t>
      </w:r>
      <w:r>
        <w:rPr>
          <w:spacing w:val="10"/>
        </w:rPr>
        <w:t xml:space="preserve"> </w:t>
      </w:r>
      <w:r>
        <w:t>of</w:t>
      </w:r>
      <w:r>
        <w:rPr>
          <w:spacing w:val="11"/>
        </w:rPr>
        <w:t xml:space="preserve"> </w:t>
      </w:r>
      <w:r>
        <w:rPr>
          <w:spacing w:val="-2"/>
        </w:rPr>
        <w:t>Mexico.</w:t>
      </w:r>
    </w:p>
    <w:p w14:paraId="64263976" w14:textId="588FE21D" w:rsidR="0096722D" w:rsidRDefault="00BE2784">
      <w:pPr>
        <w:pStyle w:val="BodyText"/>
        <w:tabs>
          <w:tab w:val="left" w:pos="818"/>
        </w:tabs>
      </w:pPr>
      <w:r>
        <w:rPr>
          <w:rFonts w:ascii="Arial"/>
          <w:sz w:val="10"/>
        </w:rPr>
        <w:tab/>
      </w:r>
      <w:commentRangeStart w:id="154"/>
      <w:r>
        <w:t>The</w:t>
      </w:r>
      <w:r>
        <w:rPr>
          <w:spacing w:val="12"/>
        </w:rPr>
        <w:t xml:space="preserve"> </w:t>
      </w:r>
      <w:r>
        <w:t>model</w:t>
      </w:r>
      <w:r>
        <w:rPr>
          <w:spacing w:val="13"/>
        </w:rPr>
        <w:t xml:space="preserve"> </w:t>
      </w:r>
      <w:r>
        <w:t>has</w:t>
      </w:r>
      <w:r>
        <w:rPr>
          <w:spacing w:val="13"/>
        </w:rPr>
        <w:t xml:space="preserve"> </w:t>
      </w:r>
      <w:r>
        <w:t>dimensions</w:t>
      </w:r>
      <w:r>
        <w:rPr>
          <w:spacing w:val="12"/>
        </w:rPr>
        <w:t xml:space="preserve"> </w:t>
      </w:r>
      <w:r>
        <w:t>of</w:t>
      </w:r>
      <w:r>
        <w:rPr>
          <w:spacing w:val="13"/>
        </w:rPr>
        <w:t xml:space="preserve"> </w:t>
      </w:r>
      <w:r>
        <w:t>1km-1km-100m</w:t>
      </w:r>
      <w:r>
        <w:rPr>
          <w:spacing w:val="13"/>
        </w:rPr>
        <w:t xml:space="preserve"> </w:t>
      </w:r>
      <w:r>
        <w:t>in</w:t>
      </w:r>
      <w:r>
        <w:rPr>
          <w:spacing w:val="13"/>
        </w:rPr>
        <w:t xml:space="preserve"> </w:t>
      </w:r>
      <w:r>
        <w:t>the</w:t>
      </w:r>
      <w:r>
        <w:rPr>
          <w:spacing w:val="12"/>
        </w:rPr>
        <w:t xml:space="preserve"> </w:t>
      </w:r>
      <w:r>
        <w:t>x-,</w:t>
      </w:r>
      <w:r>
        <w:rPr>
          <w:spacing w:val="17"/>
        </w:rPr>
        <w:t xml:space="preserve"> </w:t>
      </w:r>
      <w:r>
        <w:t>y-,</w:t>
      </w:r>
      <w:r>
        <w:rPr>
          <w:spacing w:val="16"/>
        </w:rPr>
        <w:t xml:space="preserve"> </w:t>
      </w:r>
      <w:r>
        <w:t>and</w:t>
      </w:r>
      <w:r>
        <w:rPr>
          <w:spacing w:val="13"/>
        </w:rPr>
        <w:t xml:space="preserve"> </w:t>
      </w:r>
      <w:r>
        <w:t>z-directions,</w:t>
      </w:r>
      <w:r>
        <w:rPr>
          <w:spacing w:val="16"/>
        </w:rPr>
        <w:t xml:space="preserve"> </w:t>
      </w:r>
      <w:r>
        <w:t>respectively.</w:t>
      </w:r>
      <w:r>
        <w:rPr>
          <w:spacing w:val="57"/>
        </w:rPr>
        <w:t xml:space="preserve"> </w:t>
      </w:r>
      <w:r>
        <w:t>We</w:t>
      </w:r>
      <w:r>
        <w:rPr>
          <w:spacing w:val="12"/>
        </w:rPr>
        <w:t xml:space="preserve"> </w:t>
      </w:r>
      <w:r>
        <w:t>use</w:t>
      </w:r>
      <w:r>
        <w:rPr>
          <w:spacing w:val="13"/>
        </w:rPr>
        <w:t xml:space="preserve"> </w:t>
      </w:r>
      <w:proofErr w:type="gramStart"/>
      <w:r>
        <w:rPr>
          <w:spacing w:val="-5"/>
        </w:rPr>
        <w:t>64</w:t>
      </w:r>
      <w:proofErr w:type="gramEnd"/>
    </w:p>
    <w:p w14:paraId="297759F5" w14:textId="22E252F8" w:rsidR="0096722D" w:rsidRDefault="00BE2784">
      <w:pPr>
        <w:pStyle w:val="BodyText"/>
        <w:spacing w:before="172"/>
      </w:pPr>
      <w:r>
        <w:t>uniform</w:t>
      </w:r>
      <w:r>
        <w:rPr>
          <w:spacing w:val="8"/>
        </w:rPr>
        <w:t xml:space="preserve"> </w:t>
      </w:r>
      <w:r>
        <w:t>grid</w:t>
      </w:r>
      <w:r>
        <w:rPr>
          <w:spacing w:val="8"/>
        </w:rPr>
        <w:t xml:space="preserve"> </w:t>
      </w:r>
      <w:r>
        <w:t>cells</w:t>
      </w:r>
      <w:r>
        <w:rPr>
          <w:spacing w:val="8"/>
        </w:rPr>
        <w:t xml:space="preserve"> </w:t>
      </w:r>
      <w:r>
        <w:t>in</w:t>
      </w:r>
      <w:r>
        <w:rPr>
          <w:spacing w:val="9"/>
        </w:rPr>
        <w:t xml:space="preserve"> </w:t>
      </w:r>
      <w:r>
        <w:t>the</w:t>
      </w:r>
      <w:r>
        <w:rPr>
          <w:spacing w:val="8"/>
        </w:rPr>
        <w:t xml:space="preserve"> </w:t>
      </w:r>
      <w:r>
        <w:t>x-</w:t>
      </w:r>
      <w:r>
        <w:rPr>
          <w:spacing w:val="8"/>
        </w:rPr>
        <w:t xml:space="preserve"> </w:t>
      </w:r>
      <w:r>
        <w:t>and</w:t>
      </w:r>
      <w:r>
        <w:rPr>
          <w:spacing w:val="8"/>
        </w:rPr>
        <w:t xml:space="preserve"> </w:t>
      </w:r>
      <w:r>
        <w:t>y-directions.</w:t>
      </w:r>
      <w:r>
        <w:rPr>
          <w:spacing w:val="38"/>
        </w:rPr>
        <w:t xml:space="preserve"> </w:t>
      </w:r>
      <w:r>
        <w:t>The</w:t>
      </w:r>
      <w:r>
        <w:rPr>
          <w:spacing w:val="8"/>
        </w:rPr>
        <w:t xml:space="preserve"> </w:t>
      </w:r>
      <w:r>
        <w:t>grid</w:t>
      </w:r>
      <w:r>
        <w:rPr>
          <w:spacing w:val="8"/>
        </w:rPr>
        <w:t xml:space="preserve"> </w:t>
      </w:r>
      <w:r>
        <w:t>design</w:t>
      </w:r>
      <w:r>
        <w:rPr>
          <w:spacing w:val="8"/>
        </w:rPr>
        <w:t xml:space="preserve"> </w:t>
      </w:r>
      <w:r>
        <w:t>is</w:t>
      </w:r>
      <w:r>
        <w:rPr>
          <w:spacing w:val="9"/>
        </w:rPr>
        <w:t xml:space="preserve"> </w:t>
      </w:r>
      <w:r>
        <w:t>sufficiently</w:t>
      </w:r>
      <w:r>
        <w:rPr>
          <w:spacing w:val="8"/>
        </w:rPr>
        <w:t xml:space="preserve"> </w:t>
      </w:r>
      <w:r>
        <w:t>refined</w:t>
      </w:r>
      <w:r>
        <w:rPr>
          <w:spacing w:val="8"/>
        </w:rPr>
        <w:t xml:space="preserve"> </w:t>
      </w:r>
      <w:r>
        <w:t>to</w:t>
      </w:r>
      <w:r>
        <w:rPr>
          <w:spacing w:val="8"/>
        </w:rPr>
        <w:t xml:space="preserve"> </w:t>
      </w:r>
      <w:r>
        <w:t>resolve</w:t>
      </w:r>
      <w:r>
        <w:rPr>
          <w:spacing w:val="8"/>
        </w:rPr>
        <w:t xml:space="preserve"> </w:t>
      </w:r>
      <w:r>
        <w:t>the</w:t>
      </w:r>
      <w:r>
        <w:rPr>
          <w:spacing w:val="8"/>
        </w:rPr>
        <w:t xml:space="preserve"> </w:t>
      </w:r>
      <w:proofErr w:type="gramStart"/>
      <w:r>
        <w:rPr>
          <w:spacing w:val="-2"/>
        </w:rPr>
        <w:t>pressure</w:t>
      </w:r>
      <w:proofErr w:type="gramEnd"/>
    </w:p>
    <w:p w14:paraId="62C2C9AB" w14:textId="5F95C52A" w:rsidR="0096722D" w:rsidRDefault="00BE2784">
      <w:pPr>
        <w:pStyle w:val="BodyText"/>
      </w:pPr>
      <w:r>
        <w:rPr>
          <w:spacing w:val="-2"/>
        </w:rPr>
        <w:t>and</w:t>
      </w:r>
      <w:r>
        <w:rPr>
          <w:spacing w:val="2"/>
        </w:rPr>
        <w:t xml:space="preserve"> </w:t>
      </w:r>
      <w:r>
        <w:rPr>
          <w:spacing w:val="-2"/>
        </w:rPr>
        <w:t>saturation</w:t>
      </w:r>
      <w:r>
        <w:rPr>
          <w:spacing w:val="2"/>
        </w:rPr>
        <w:t xml:space="preserve"> </w:t>
      </w:r>
      <w:r>
        <w:rPr>
          <w:spacing w:val="-2"/>
        </w:rPr>
        <w:t>plumes</w:t>
      </w:r>
      <w:r>
        <w:rPr>
          <w:spacing w:val="2"/>
        </w:rPr>
        <w:t xml:space="preserve"> </w:t>
      </w:r>
      <w:r>
        <w:rPr>
          <w:spacing w:val="-2"/>
        </w:rPr>
        <w:t>in</w:t>
      </w:r>
      <w:r>
        <w:rPr>
          <w:spacing w:val="3"/>
        </w:rPr>
        <w:t xml:space="preserve"> </w:t>
      </w:r>
      <w:r>
        <w:rPr>
          <w:spacing w:val="-2"/>
        </w:rPr>
        <w:t>highly</w:t>
      </w:r>
      <w:r>
        <w:rPr>
          <w:spacing w:val="2"/>
        </w:rPr>
        <w:t xml:space="preserve"> </w:t>
      </w:r>
      <w:r>
        <w:rPr>
          <w:spacing w:val="-2"/>
        </w:rPr>
        <w:t>heterogeneous</w:t>
      </w:r>
      <w:r>
        <w:rPr>
          <w:spacing w:val="2"/>
        </w:rPr>
        <w:t xml:space="preserve"> </w:t>
      </w:r>
      <w:r>
        <w:rPr>
          <w:spacing w:val="-2"/>
        </w:rPr>
        <w:t>reservoirs</w:t>
      </w:r>
      <w:r>
        <w:rPr>
          <w:spacing w:val="3"/>
        </w:rPr>
        <w:t xml:space="preserve"> </w:t>
      </w:r>
      <w:r>
        <w:rPr>
          <w:spacing w:val="-2"/>
        </w:rPr>
        <w:t>while</w:t>
      </w:r>
      <w:r>
        <w:rPr>
          <w:spacing w:val="2"/>
        </w:rPr>
        <w:t xml:space="preserve"> </w:t>
      </w:r>
      <w:r>
        <w:rPr>
          <w:spacing w:val="-2"/>
        </w:rPr>
        <w:t>remaining</w:t>
      </w:r>
      <w:r>
        <w:rPr>
          <w:spacing w:val="2"/>
        </w:rPr>
        <w:t xml:space="preserve"> </w:t>
      </w:r>
      <w:r>
        <w:rPr>
          <w:spacing w:val="-2"/>
        </w:rPr>
        <w:t>computationally</w:t>
      </w:r>
      <w:r>
        <w:rPr>
          <w:spacing w:val="3"/>
        </w:rPr>
        <w:t xml:space="preserve"> </w:t>
      </w:r>
      <w:r>
        <w:rPr>
          <w:spacing w:val="-2"/>
        </w:rPr>
        <w:t>tractable</w:t>
      </w:r>
      <w:r>
        <w:rPr>
          <w:spacing w:val="2"/>
        </w:rPr>
        <w:t xml:space="preserve"> </w:t>
      </w:r>
      <w:r>
        <w:rPr>
          <w:spacing w:val="-2"/>
        </w:rPr>
        <w:t>for</w:t>
      </w:r>
      <w:r>
        <w:rPr>
          <w:spacing w:val="2"/>
        </w:rPr>
        <w:t xml:space="preserve"> </w:t>
      </w:r>
      <w:r>
        <w:rPr>
          <w:spacing w:val="-5"/>
        </w:rPr>
        <w:t>the</w:t>
      </w:r>
    </w:p>
    <w:p w14:paraId="65BF91C4" w14:textId="0FB9CAA1" w:rsidR="0096722D" w:rsidRDefault="00BE2784">
      <w:pPr>
        <w:pStyle w:val="BodyText"/>
        <w:spacing w:before="108"/>
      </w:pPr>
      <w:r>
        <w:rPr>
          <w:spacing w:val="-4"/>
        </w:rPr>
        <w:t>purpose</w:t>
      </w:r>
      <w:r>
        <w:rPr>
          <w:spacing w:val="-5"/>
        </w:rPr>
        <w:t xml:space="preserve"> </w:t>
      </w:r>
      <w:r>
        <w:rPr>
          <w:spacing w:val="-4"/>
        </w:rPr>
        <w:t>of</w:t>
      </w:r>
      <w:r>
        <w:rPr>
          <w:spacing w:val="-7"/>
        </w:rPr>
        <w:t xml:space="preserve"> </w:t>
      </w:r>
      <w:r>
        <w:rPr>
          <w:spacing w:val="-4"/>
        </w:rPr>
        <w:t>training</w:t>
      </w:r>
      <w:r>
        <w:rPr>
          <w:spacing w:val="-7"/>
        </w:rPr>
        <w:t xml:space="preserve"> </w:t>
      </w:r>
      <w:r>
        <w:rPr>
          <w:spacing w:val="-4"/>
        </w:rPr>
        <w:t>deep</w:t>
      </w:r>
      <w:r>
        <w:rPr>
          <w:spacing w:val="-7"/>
        </w:rPr>
        <w:t xml:space="preserve"> </w:t>
      </w:r>
      <w:r>
        <w:rPr>
          <w:spacing w:val="-4"/>
        </w:rPr>
        <w:t>learning</w:t>
      </w:r>
      <w:r>
        <w:rPr>
          <w:spacing w:val="-7"/>
        </w:rPr>
        <w:t xml:space="preserve"> </w:t>
      </w:r>
      <w:r>
        <w:rPr>
          <w:spacing w:val="-4"/>
        </w:rPr>
        <w:t>models.</w:t>
      </w:r>
      <w:r>
        <w:rPr>
          <w:spacing w:val="26"/>
        </w:rPr>
        <w:t xml:space="preserve"> </w:t>
      </w:r>
      <w:r>
        <w:rPr>
          <w:spacing w:val="-4"/>
        </w:rPr>
        <w:t>A</w:t>
      </w:r>
      <w:r>
        <w:rPr>
          <w:spacing w:val="-7"/>
        </w:rPr>
        <w:t xml:space="preserve"> </w:t>
      </w:r>
      <w:r>
        <w:rPr>
          <w:spacing w:val="-4"/>
        </w:rPr>
        <w:t>random</w:t>
      </w:r>
      <w:r>
        <w:rPr>
          <w:spacing w:val="-6"/>
        </w:rPr>
        <w:t xml:space="preserve"> </w:t>
      </w:r>
      <w:r>
        <w:rPr>
          <w:spacing w:val="-4"/>
        </w:rPr>
        <w:t>number</w:t>
      </w:r>
      <w:r>
        <w:rPr>
          <w:spacing w:val="-7"/>
        </w:rPr>
        <w:t xml:space="preserve"> </w:t>
      </w:r>
      <w:r>
        <w:rPr>
          <w:spacing w:val="-4"/>
        </w:rPr>
        <w:t>of</w:t>
      </w:r>
      <w:r>
        <w:rPr>
          <w:spacing w:val="-7"/>
        </w:rPr>
        <w:t xml:space="preserve"> </w:t>
      </w:r>
      <w:r>
        <w:rPr>
          <w:spacing w:val="-4"/>
        </w:rPr>
        <w:t>injection</w:t>
      </w:r>
      <w:r>
        <w:rPr>
          <w:spacing w:val="-7"/>
        </w:rPr>
        <w:t xml:space="preserve"> </w:t>
      </w:r>
      <w:r>
        <w:rPr>
          <w:spacing w:val="-4"/>
        </w:rPr>
        <w:t>wells,</w:t>
      </w:r>
      <w:r>
        <w:rPr>
          <w:spacing w:val="-2"/>
        </w:rPr>
        <w:t xml:space="preserve"> </w:t>
      </w:r>
      <w:r>
        <w:rPr>
          <w:rFonts w:ascii="Palatino Linotype" w:hAnsi="Palatino Linotype"/>
          <w:i/>
          <w:spacing w:val="-4"/>
        </w:rPr>
        <w:t>w</w:t>
      </w:r>
      <w:r>
        <w:rPr>
          <w:rFonts w:ascii="Palatino Linotype" w:hAnsi="Palatino Linotype"/>
          <w:i/>
          <w:spacing w:val="5"/>
        </w:rPr>
        <w:t xml:space="preserve"> </w:t>
      </w:r>
      <w:r>
        <w:rPr>
          <w:rFonts w:ascii="Meiryo UI" w:hAnsi="Meiryo UI"/>
          <w:i/>
          <w:spacing w:val="-4"/>
        </w:rPr>
        <w:t>∈</w:t>
      </w:r>
      <w:r>
        <w:rPr>
          <w:rFonts w:ascii="Meiryo UI" w:hAnsi="Meiryo UI"/>
          <w:i/>
          <w:spacing w:val="-13"/>
        </w:rPr>
        <w:t xml:space="preserve"> </w:t>
      </w:r>
      <w:r>
        <w:rPr>
          <w:spacing w:val="-4"/>
        </w:rPr>
        <w:t>[1</w:t>
      </w:r>
      <w:r>
        <w:rPr>
          <w:rFonts w:ascii="Palatino Linotype" w:hAnsi="Palatino Linotype"/>
          <w:i/>
          <w:spacing w:val="-4"/>
        </w:rPr>
        <w:t>,</w:t>
      </w:r>
      <w:r>
        <w:rPr>
          <w:rFonts w:ascii="Palatino Linotype" w:hAnsi="Palatino Linotype"/>
          <w:i/>
          <w:spacing w:val="-17"/>
        </w:rPr>
        <w:t xml:space="preserve"> </w:t>
      </w:r>
      <w:r>
        <w:rPr>
          <w:spacing w:val="-4"/>
        </w:rPr>
        <w:t>3], are</w:t>
      </w:r>
      <w:r>
        <w:rPr>
          <w:spacing w:val="-6"/>
        </w:rPr>
        <w:t xml:space="preserve"> </w:t>
      </w:r>
      <w:r>
        <w:rPr>
          <w:spacing w:val="-4"/>
        </w:rPr>
        <w:t>placed</w:t>
      </w:r>
      <w:r>
        <w:rPr>
          <w:spacing w:val="-7"/>
        </w:rPr>
        <w:t xml:space="preserve"> </w:t>
      </w:r>
      <w:proofErr w:type="gramStart"/>
      <w:r>
        <w:rPr>
          <w:spacing w:val="-4"/>
        </w:rPr>
        <w:t>randomly</w:t>
      </w:r>
      <w:proofErr w:type="gramEnd"/>
    </w:p>
    <w:p w14:paraId="0147F495" w14:textId="659F4B51" w:rsidR="0096722D" w:rsidRDefault="00BE2784">
      <w:pPr>
        <w:pStyle w:val="BodyText"/>
        <w:spacing w:before="132"/>
      </w:pPr>
      <w:r>
        <w:rPr>
          <w:spacing w:val="-2"/>
        </w:rPr>
        <w:t>along</w:t>
      </w:r>
      <w:r>
        <w:rPr>
          <w:spacing w:val="3"/>
        </w:rPr>
        <w:t xml:space="preserve"> </w:t>
      </w:r>
      <w:r>
        <w:rPr>
          <w:spacing w:val="-2"/>
        </w:rPr>
        <w:t>the</w:t>
      </w:r>
      <w:r>
        <w:rPr>
          <w:spacing w:val="1"/>
        </w:rPr>
        <w:t xml:space="preserve"> </w:t>
      </w:r>
      <w:r>
        <w:rPr>
          <w:spacing w:val="-2"/>
        </w:rPr>
        <w:t>reservoir</w:t>
      </w:r>
      <w:r>
        <w:rPr>
          <w:spacing w:val="2"/>
        </w:rPr>
        <w:t xml:space="preserve"> </w:t>
      </w:r>
      <w:r>
        <w:rPr>
          <w:spacing w:val="-2"/>
        </w:rPr>
        <w:t>for</w:t>
      </w:r>
      <w:r>
        <w:rPr>
          <w:spacing w:val="3"/>
        </w:rPr>
        <w:t xml:space="preserve"> </w:t>
      </w:r>
      <w:r>
        <w:rPr>
          <w:spacing w:val="-2"/>
        </w:rPr>
        <w:t>each</w:t>
      </w:r>
      <w:r>
        <w:rPr>
          <w:spacing w:val="2"/>
        </w:rPr>
        <w:t xml:space="preserve"> </w:t>
      </w:r>
      <w:r>
        <w:rPr>
          <w:spacing w:val="-2"/>
        </w:rPr>
        <w:t>of</w:t>
      </w:r>
      <w:r>
        <w:rPr>
          <w:spacing w:val="3"/>
        </w:rPr>
        <w:t xml:space="preserve"> </w:t>
      </w:r>
      <w:r>
        <w:rPr>
          <w:spacing w:val="-2"/>
        </w:rPr>
        <w:t>the</w:t>
      </w:r>
      <w:r>
        <w:rPr>
          <w:spacing w:val="1"/>
        </w:rPr>
        <w:t xml:space="preserve"> </w:t>
      </w:r>
      <w:r>
        <w:rPr>
          <w:spacing w:val="-2"/>
        </w:rPr>
        <w:t>1,000</w:t>
      </w:r>
      <w:r>
        <w:rPr>
          <w:spacing w:val="2"/>
        </w:rPr>
        <w:t xml:space="preserve"> </w:t>
      </w:r>
      <w:r>
        <w:rPr>
          <w:spacing w:val="-2"/>
        </w:rPr>
        <w:t>realizations,</w:t>
      </w:r>
      <w:r>
        <w:rPr>
          <w:spacing w:val="2"/>
        </w:rPr>
        <w:t xml:space="preserve"> </w:t>
      </w:r>
      <w:r>
        <w:rPr>
          <w:spacing w:val="-2"/>
        </w:rPr>
        <w:t>no</w:t>
      </w:r>
      <w:r>
        <w:rPr>
          <w:spacing w:val="2"/>
        </w:rPr>
        <w:t xml:space="preserve"> </w:t>
      </w:r>
      <w:r>
        <w:rPr>
          <w:spacing w:val="-2"/>
        </w:rPr>
        <w:t>closer</w:t>
      </w:r>
      <w:r>
        <w:rPr>
          <w:spacing w:val="2"/>
        </w:rPr>
        <w:t xml:space="preserve"> </w:t>
      </w:r>
      <w:r>
        <w:rPr>
          <w:spacing w:val="-2"/>
        </w:rPr>
        <w:t>than</w:t>
      </w:r>
      <w:r>
        <w:rPr>
          <w:spacing w:val="2"/>
        </w:rPr>
        <w:t xml:space="preserve"> </w:t>
      </w:r>
      <w:r>
        <w:rPr>
          <w:spacing w:val="-2"/>
        </w:rPr>
        <w:t>250m</w:t>
      </w:r>
      <w:r>
        <w:rPr>
          <w:spacing w:val="2"/>
        </w:rPr>
        <w:t xml:space="preserve"> </w:t>
      </w:r>
      <w:r>
        <w:rPr>
          <w:spacing w:val="-2"/>
        </w:rPr>
        <w:t>from</w:t>
      </w:r>
      <w:r>
        <w:rPr>
          <w:spacing w:val="1"/>
        </w:rPr>
        <w:t xml:space="preserve"> </w:t>
      </w:r>
      <w:r>
        <w:rPr>
          <w:spacing w:val="-2"/>
        </w:rPr>
        <w:t>the</w:t>
      </w:r>
      <w:r>
        <w:rPr>
          <w:spacing w:val="2"/>
        </w:rPr>
        <w:t xml:space="preserve"> </w:t>
      </w:r>
      <w:r>
        <w:rPr>
          <w:spacing w:val="-2"/>
        </w:rPr>
        <w:t>boundaries,</w:t>
      </w:r>
      <w:r>
        <w:rPr>
          <w:spacing w:val="2"/>
        </w:rPr>
        <w:t xml:space="preserve"> </w:t>
      </w:r>
      <w:r>
        <w:rPr>
          <w:spacing w:val="-2"/>
        </w:rPr>
        <w:t>as</w:t>
      </w:r>
      <w:r>
        <w:rPr>
          <w:spacing w:val="2"/>
        </w:rPr>
        <w:t xml:space="preserve"> </w:t>
      </w:r>
      <w:r>
        <w:rPr>
          <w:spacing w:val="-2"/>
        </w:rPr>
        <w:t>shown</w:t>
      </w:r>
      <w:r>
        <w:rPr>
          <w:spacing w:val="2"/>
        </w:rPr>
        <w:t xml:space="preserve"> </w:t>
      </w:r>
      <w:r>
        <w:rPr>
          <w:spacing w:val="-5"/>
        </w:rPr>
        <w:t>in</w:t>
      </w:r>
    </w:p>
    <w:p w14:paraId="407EAC94" w14:textId="2B19518C" w:rsidR="0096722D" w:rsidRDefault="00BE2784">
      <w:pPr>
        <w:pStyle w:val="BodyText"/>
      </w:pPr>
      <w:r>
        <w:t>Figure</w:t>
      </w:r>
      <w:r>
        <w:rPr>
          <w:spacing w:val="9"/>
        </w:rPr>
        <w:t xml:space="preserve"> </w:t>
      </w:r>
      <w:hyperlink w:anchor="_bookmark7" w:history="1">
        <w:r>
          <w:rPr>
            <w:color w:val="0000FF"/>
          </w:rPr>
          <w:t>7</w:t>
        </w:r>
      </w:hyperlink>
      <w:r>
        <w:t>.</w:t>
      </w:r>
      <w:r>
        <w:rPr>
          <w:spacing w:val="41"/>
        </w:rPr>
        <w:t xml:space="preserve"> </w:t>
      </w:r>
      <w:r>
        <w:t>The</w:t>
      </w:r>
      <w:r>
        <w:rPr>
          <w:spacing w:val="10"/>
        </w:rPr>
        <w:t xml:space="preserve"> </w:t>
      </w:r>
      <w:r>
        <w:t>injection</w:t>
      </w:r>
      <w:r>
        <w:rPr>
          <w:spacing w:val="9"/>
        </w:rPr>
        <w:t xml:space="preserve"> </w:t>
      </w:r>
      <w:r>
        <w:t>well(s)</w:t>
      </w:r>
      <w:r>
        <w:rPr>
          <w:spacing w:val="10"/>
        </w:rPr>
        <w:t xml:space="preserve"> </w:t>
      </w:r>
      <w:proofErr w:type="gramStart"/>
      <w:r>
        <w:t>are</w:t>
      </w:r>
      <w:proofErr w:type="gramEnd"/>
      <w:r>
        <w:rPr>
          <w:spacing w:val="8"/>
        </w:rPr>
        <w:t xml:space="preserve"> </w:t>
      </w:r>
      <w:r>
        <w:t>randomly</w:t>
      </w:r>
      <w:r>
        <w:rPr>
          <w:spacing w:val="9"/>
        </w:rPr>
        <w:t xml:space="preserve"> </w:t>
      </w:r>
      <w:r>
        <w:t>placed</w:t>
      </w:r>
      <w:r>
        <w:rPr>
          <w:spacing w:val="9"/>
        </w:rPr>
        <w:t xml:space="preserve"> </w:t>
      </w:r>
      <w:r>
        <w:t>and</w:t>
      </w:r>
      <w:r>
        <w:rPr>
          <w:spacing w:val="9"/>
        </w:rPr>
        <w:t xml:space="preserve"> </w:t>
      </w:r>
      <w:r>
        <w:t>not</w:t>
      </w:r>
      <w:r>
        <w:rPr>
          <w:spacing w:val="10"/>
        </w:rPr>
        <w:t xml:space="preserve"> </w:t>
      </w:r>
      <w:r>
        <w:t>conditioned</w:t>
      </w:r>
      <w:r>
        <w:rPr>
          <w:spacing w:val="9"/>
        </w:rPr>
        <w:t xml:space="preserve"> </w:t>
      </w:r>
      <w:r>
        <w:t>to</w:t>
      </w:r>
      <w:r>
        <w:rPr>
          <w:spacing w:val="8"/>
        </w:rPr>
        <w:t xml:space="preserve"> </w:t>
      </w:r>
      <w:r>
        <w:t>zones</w:t>
      </w:r>
      <w:r>
        <w:rPr>
          <w:spacing w:val="9"/>
        </w:rPr>
        <w:t xml:space="preserve"> </w:t>
      </w:r>
      <w:r>
        <w:t>of</w:t>
      </w:r>
      <w:r>
        <w:rPr>
          <w:spacing w:val="9"/>
        </w:rPr>
        <w:t xml:space="preserve"> </w:t>
      </w:r>
      <w:r>
        <w:t>preferential</w:t>
      </w:r>
      <w:r>
        <w:rPr>
          <w:spacing w:val="9"/>
        </w:rPr>
        <w:t xml:space="preserve"> </w:t>
      </w:r>
      <w:r>
        <w:rPr>
          <w:spacing w:val="-2"/>
        </w:rPr>
        <w:t>porosity,</w:t>
      </w:r>
    </w:p>
    <w:p w14:paraId="56AF894D" w14:textId="055A29A6" w:rsidR="0096722D" w:rsidRDefault="00BE2784">
      <w:pPr>
        <w:pStyle w:val="BodyText"/>
      </w:pPr>
      <w:r>
        <w:t>permeability,</w:t>
      </w:r>
      <w:r>
        <w:rPr>
          <w:spacing w:val="28"/>
        </w:rPr>
        <w:t xml:space="preserve"> </w:t>
      </w:r>
      <w:r>
        <w:t>nor</w:t>
      </w:r>
      <w:r>
        <w:rPr>
          <w:spacing w:val="22"/>
        </w:rPr>
        <w:t xml:space="preserve"> </w:t>
      </w:r>
      <w:r>
        <w:t>facies.</w:t>
      </w:r>
      <w:r>
        <w:rPr>
          <w:spacing w:val="76"/>
        </w:rPr>
        <w:t xml:space="preserve"> </w:t>
      </w:r>
      <w:r>
        <w:t>Each</w:t>
      </w:r>
      <w:r>
        <w:rPr>
          <w:spacing w:val="22"/>
        </w:rPr>
        <w:t xml:space="preserve"> </w:t>
      </w:r>
      <w:r>
        <w:t>injection</w:t>
      </w:r>
      <w:r>
        <w:rPr>
          <w:spacing w:val="22"/>
        </w:rPr>
        <w:t xml:space="preserve"> </w:t>
      </w:r>
      <w:r>
        <w:t>well</w:t>
      </w:r>
      <w:r>
        <w:rPr>
          <w:spacing w:val="22"/>
        </w:rPr>
        <w:t xml:space="preserve"> </w:t>
      </w:r>
      <w:r>
        <w:t>has</w:t>
      </w:r>
      <w:r>
        <w:rPr>
          <w:spacing w:val="22"/>
        </w:rPr>
        <w:t xml:space="preserve"> </w:t>
      </w:r>
      <w:r>
        <w:t>a</w:t>
      </w:r>
      <w:r>
        <w:rPr>
          <w:spacing w:val="22"/>
        </w:rPr>
        <w:t xml:space="preserve"> </w:t>
      </w:r>
      <w:r>
        <w:t>constant</w:t>
      </w:r>
      <w:r>
        <w:rPr>
          <w:spacing w:val="22"/>
        </w:rPr>
        <w:t xml:space="preserve"> </w:t>
      </w:r>
      <w:r>
        <w:t>radius</w:t>
      </w:r>
      <w:r>
        <w:rPr>
          <w:spacing w:val="22"/>
        </w:rPr>
        <w:t xml:space="preserve"> </w:t>
      </w:r>
      <w:r>
        <w:t>of</w:t>
      </w:r>
      <w:r>
        <w:rPr>
          <w:spacing w:val="22"/>
        </w:rPr>
        <w:t xml:space="preserve"> </w:t>
      </w:r>
      <w:r>
        <w:t>0.1m</w:t>
      </w:r>
      <w:r>
        <w:rPr>
          <w:spacing w:val="22"/>
        </w:rPr>
        <w:t xml:space="preserve"> </w:t>
      </w:r>
      <w:r>
        <w:t>and</w:t>
      </w:r>
      <w:r>
        <w:rPr>
          <w:spacing w:val="22"/>
        </w:rPr>
        <w:t xml:space="preserve"> </w:t>
      </w:r>
      <w:r>
        <w:t>a</w:t>
      </w:r>
      <w:r>
        <w:rPr>
          <w:spacing w:val="22"/>
        </w:rPr>
        <w:t xml:space="preserve"> </w:t>
      </w:r>
      <w:r>
        <w:t>single</w:t>
      </w:r>
      <w:r>
        <w:rPr>
          <w:spacing w:val="22"/>
        </w:rPr>
        <w:t xml:space="preserve"> </w:t>
      </w:r>
      <w:r>
        <w:t>and</w:t>
      </w:r>
      <w:r>
        <w:rPr>
          <w:spacing w:val="22"/>
        </w:rPr>
        <w:t xml:space="preserve"> </w:t>
      </w:r>
      <w:proofErr w:type="gramStart"/>
      <w:r>
        <w:rPr>
          <w:spacing w:val="-2"/>
        </w:rPr>
        <w:t>continuous</w:t>
      </w:r>
      <w:proofErr w:type="gramEnd"/>
    </w:p>
    <w:p w14:paraId="2733249E" w14:textId="6EFC8B36" w:rsidR="0096722D" w:rsidRDefault="00BE2784">
      <w:pPr>
        <w:pStyle w:val="BodyText"/>
        <w:spacing w:before="145"/>
        <w:rPr>
          <w:rFonts w:ascii="Palatino Linotype"/>
          <w:i/>
        </w:rPr>
      </w:pPr>
      <w:r>
        <w:t>perforation</w:t>
      </w:r>
      <w:r>
        <w:rPr>
          <w:spacing w:val="6"/>
        </w:rPr>
        <w:t xml:space="preserve"> </w:t>
      </w:r>
      <w:r>
        <w:t>that</w:t>
      </w:r>
      <w:r>
        <w:rPr>
          <w:spacing w:val="6"/>
        </w:rPr>
        <w:t xml:space="preserve"> </w:t>
      </w:r>
      <w:r>
        <w:t>injects</w:t>
      </w:r>
      <w:r>
        <w:rPr>
          <w:spacing w:val="6"/>
        </w:rPr>
        <w:t xml:space="preserve"> </w:t>
      </w:r>
      <w:r>
        <w:t>pure</w:t>
      </w:r>
      <w:r>
        <w:rPr>
          <w:spacing w:val="7"/>
        </w:rPr>
        <w:t xml:space="preserve"> </w:t>
      </w:r>
      <w:r>
        <w:t>supercritical</w:t>
      </w:r>
      <w:r>
        <w:rPr>
          <w:spacing w:val="6"/>
        </w:rPr>
        <w:t xml:space="preserve"> </w:t>
      </w:r>
      <w:r>
        <w:t>CO</w:t>
      </w:r>
      <w:r>
        <w:rPr>
          <w:rFonts w:ascii="Kepler Std Ext Subh"/>
          <w:vertAlign w:val="subscript"/>
        </w:rPr>
        <w:t>2</w:t>
      </w:r>
      <w:r>
        <w:rPr>
          <w:rFonts w:ascii="Kepler Std Ext Subh"/>
          <w:spacing w:val="20"/>
        </w:rPr>
        <w:t xml:space="preserve"> </w:t>
      </w:r>
      <w:r>
        <w:t>at</w:t>
      </w:r>
      <w:r>
        <w:rPr>
          <w:spacing w:val="6"/>
        </w:rPr>
        <w:t xml:space="preserve"> </w:t>
      </w:r>
      <w:r>
        <w:t>a</w:t>
      </w:r>
      <w:r>
        <w:rPr>
          <w:spacing w:val="5"/>
        </w:rPr>
        <w:t xml:space="preserve"> </w:t>
      </w:r>
      <w:r>
        <w:t>constant</w:t>
      </w:r>
      <w:r>
        <w:rPr>
          <w:spacing w:val="7"/>
        </w:rPr>
        <w:t xml:space="preserve"> </w:t>
      </w:r>
      <w:r>
        <w:t>rate</w:t>
      </w:r>
      <w:r>
        <w:rPr>
          <w:spacing w:val="6"/>
        </w:rPr>
        <w:t xml:space="preserve"> </w:t>
      </w:r>
      <w:r>
        <w:t>such</w:t>
      </w:r>
      <w:r>
        <w:rPr>
          <w:spacing w:val="6"/>
        </w:rPr>
        <w:t xml:space="preserve"> </w:t>
      </w:r>
      <w:r>
        <w:t>that</w:t>
      </w:r>
      <w:r>
        <w:rPr>
          <w:spacing w:val="6"/>
        </w:rPr>
        <w:t xml:space="preserve"> </w:t>
      </w:r>
      <w:r>
        <w:t>the</w:t>
      </w:r>
      <w:r>
        <w:rPr>
          <w:spacing w:val="6"/>
        </w:rPr>
        <w:t xml:space="preserve"> </w:t>
      </w:r>
      <w:r>
        <w:t>total</w:t>
      </w:r>
      <w:r>
        <w:rPr>
          <w:spacing w:val="7"/>
        </w:rPr>
        <w:t xml:space="preserve"> </w:t>
      </w:r>
      <w:r>
        <w:t>injection</w:t>
      </w:r>
      <w:r>
        <w:rPr>
          <w:spacing w:val="6"/>
        </w:rPr>
        <w:t xml:space="preserve"> </w:t>
      </w:r>
      <w:r>
        <w:t>rate</w:t>
      </w:r>
      <w:r>
        <w:rPr>
          <w:spacing w:val="6"/>
        </w:rPr>
        <w:t xml:space="preserve"> </w:t>
      </w:r>
      <w:r>
        <w:t>of</w:t>
      </w:r>
      <w:r>
        <w:rPr>
          <w:spacing w:val="6"/>
        </w:rPr>
        <w:t xml:space="preserve"> </w:t>
      </w:r>
      <w:r>
        <w:t>the</w:t>
      </w:r>
      <w:r>
        <w:rPr>
          <w:spacing w:val="6"/>
        </w:rPr>
        <w:t xml:space="preserve"> </w:t>
      </w:r>
      <w:r>
        <w:rPr>
          <w:rFonts w:ascii="Palatino Linotype"/>
          <w:i/>
          <w:spacing w:val="-10"/>
        </w:rPr>
        <w:t>w</w:t>
      </w:r>
    </w:p>
    <w:p w14:paraId="70108C79" w14:textId="69758283" w:rsidR="0096722D" w:rsidRDefault="00BE2784">
      <w:pPr>
        <w:pStyle w:val="BodyText"/>
        <w:spacing w:before="140"/>
      </w:pPr>
      <w:r>
        <w:t>well(s)</w:t>
      </w:r>
      <w:r>
        <w:rPr>
          <w:spacing w:val="3"/>
        </w:rPr>
        <w:t xml:space="preserve"> </w:t>
      </w:r>
      <w:r>
        <w:t>is</w:t>
      </w:r>
      <w:r>
        <w:rPr>
          <w:spacing w:val="3"/>
        </w:rPr>
        <w:t xml:space="preserve"> </w:t>
      </w:r>
      <w:r>
        <w:t>0.5</w:t>
      </w:r>
      <w:r>
        <w:rPr>
          <w:spacing w:val="2"/>
        </w:rPr>
        <w:t xml:space="preserve"> </w:t>
      </w:r>
      <w:r>
        <w:t>megatons</w:t>
      </w:r>
      <w:r>
        <w:rPr>
          <w:spacing w:val="2"/>
        </w:rPr>
        <w:t xml:space="preserve"> </w:t>
      </w:r>
      <w:r>
        <w:t>per</w:t>
      </w:r>
      <w:r>
        <w:rPr>
          <w:spacing w:val="3"/>
        </w:rPr>
        <w:t xml:space="preserve"> </w:t>
      </w:r>
      <w:r>
        <w:rPr>
          <w:spacing w:val="-2"/>
        </w:rPr>
        <w:t>year.</w:t>
      </w:r>
      <w:commentRangeEnd w:id="154"/>
      <w:r w:rsidR="00D825A8">
        <w:rPr>
          <w:rStyle w:val="CommentReference"/>
        </w:rPr>
        <w:commentReference w:id="154"/>
      </w:r>
    </w:p>
    <w:p w14:paraId="45E9FE4F" w14:textId="5C1CCB02" w:rsidR="0096722D" w:rsidRDefault="00BE2784">
      <w:pPr>
        <w:pStyle w:val="BodyText"/>
        <w:tabs>
          <w:tab w:val="left" w:pos="818"/>
        </w:tabs>
      </w:pPr>
      <w:r>
        <w:rPr>
          <w:rFonts w:ascii="Arial"/>
          <w:sz w:val="10"/>
        </w:rPr>
        <w:tab/>
      </w:r>
      <w:r>
        <w:t>The</w:t>
      </w:r>
      <w:r>
        <w:rPr>
          <w:spacing w:val="14"/>
        </w:rPr>
        <w:t xml:space="preserve"> </w:t>
      </w:r>
      <w:r>
        <w:t>numerical</w:t>
      </w:r>
      <w:r>
        <w:rPr>
          <w:spacing w:val="14"/>
        </w:rPr>
        <w:t xml:space="preserve"> </w:t>
      </w:r>
      <w:r>
        <w:t>simulation</w:t>
      </w:r>
      <w:r>
        <w:rPr>
          <w:spacing w:val="14"/>
        </w:rPr>
        <w:t xml:space="preserve"> </w:t>
      </w:r>
      <w:r>
        <w:t>is</w:t>
      </w:r>
      <w:r>
        <w:rPr>
          <w:spacing w:val="14"/>
        </w:rPr>
        <w:t xml:space="preserve"> </w:t>
      </w:r>
      <w:r>
        <w:t>run</w:t>
      </w:r>
      <w:r>
        <w:rPr>
          <w:spacing w:val="15"/>
        </w:rPr>
        <w:t xml:space="preserve"> </w:t>
      </w:r>
      <w:r>
        <w:t>for</w:t>
      </w:r>
      <w:r>
        <w:rPr>
          <w:spacing w:val="14"/>
        </w:rPr>
        <w:t xml:space="preserve"> </w:t>
      </w:r>
      <w:r>
        <w:t>5</w:t>
      </w:r>
      <w:r>
        <w:rPr>
          <w:spacing w:val="14"/>
        </w:rPr>
        <w:t xml:space="preserve"> </w:t>
      </w:r>
      <w:r>
        <w:t>years,</w:t>
      </w:r>
      <w:r>
        <w:rPr>
          <w:spacing w:val="17"/>
        </w:rPr>
        <w:t xml:space="preserve"> </w:t>
      </w:r>
      <w:r>
        <w:t>monitored</w:t>
      </w:r>
      <w:r>
        <w:rPr>
          <w:spacing w:val="15"/>
        </w:rPr>
        <w:t xml:space="preserve"> </w:t>
      </w:r>
      <w:r>
        <w:t>monthly,</w:t>
      </w:r>
      <w:r>
        <w:rPr>
          <w:spacing w:val="17"/>
        </w:rPr>
        <w:t xml:space="preserve"> </w:t>
      </w:r>
      <w:r>
        <w:t>for</w:t>
      </w:r>
      <w:r>
        <w:rPr>
          <w:spacing w:val="14"/>
        </w:rPr>
        <w:t xml:space="preserve"> </w:t>
      </w:r>
      <w:r>
        <w:t>a</w:t>
      </w:r>
      <w:r>
        <w:rPr>
          <w:spacing w:val="13"/>
        </w:rPr>
        <w:t xml:space="preserve"> </w:t>
      </w:r>
      <w:r>
        <w:t>total</w:t>
      </w:r>
      <w:r>
        <w:rPr>
          <w:spacing w:val="15"/>
        </w:rPr>
        <w:t xml:space="preserve"> </w:t>
      </w:r>
      <w:r>
        <w:t>of</w:t>
      </w:r>
      <w:r>
        <w:rPr>
          <w:spacing w:val="14"/>
        </w:rPr>
        <w:t xml:space="preserve"> </w:t>
      </w:r>
      <w:r>
        <w:t>60</w:t>
      </w:r>
      <w:r>
        <w:rPr>
          <w:spacing w:val="14"/>
        </w:rPr>
        <w:t xml:space="preserve"> </w:t>
      </w:r>
      <w:r>
        <w:t>timesteps.</w:t>
      </w:r>
      <w:r>
        <w:rPr>
          <w:spacing w:val="55"/>
        </w:rPr>
        <w:t xml:space="preserve"> </w:t>
      </w:r>
      <w:r>
        <w:t>At</w:t>
      </w:r>
      <w:r>
        <w:rPr>
          <w:spacing w:val="15"/>
        </w:rPr>
        <w:t xml:space="preserve"> </w:t>
      </w:r>
      <w:r>
        <w:rPr>
          <w:spacing w:val="-4"/>
        </w:rPr>
        <w:t>each</w:t>
      </w:r>
    </w:p>
    <w:p w14:paraId="3CCDFC62" w14:textId="57A4E963" w:rsidR="0096722D" w:rsidRDefault="00BE2784">
      <w:pPr>
        <w:pStyle w:val="BodyText"/>
      </w:pPr>
      <w:r>
        <w:t>grid</w:t>
      </w:r>
      <w:r>
        <w:rPr>
          <w:spacing w:val="-5"/>
        </w:rPr>
        <w:t xml:space="preserve"> </w:t>
      </w:r>
      <w:r>
        <w:t>cell</w:t>
      </w:r>
      <w:r>
        <w:rPr>
          <w:spacing w:val="-5"/>
        </w:rPr>
        <w:t xml:space="preserve"> </w:t>
      </w:r>
      <w:r>
        <w:t>and</w:t>
      </w:r>
      <w:r>
        <w:rPr>
          <w:spacing w:val="-4"/>
        </w:rPr>
        <w:t xml:space="preserve"> </w:t>
      </w:r>
      <w:r>
        <w:t>for</w:t>
      </w:r>
      <w:r>
        <w:rPr>
          <w:spacing w:val="-5"/>
        </w:rPr>
        <w:t xml:space="preserve"> </w:t>
      </w:r>
      <w:r>
        <w:t>each</w:t>
      </w:r>
      <w:r>
        <w:rPr>
          <w:spacing w:val="-5"/>
        </w:rPr>
        <w:t xml:space="preserve"> </w:t>
      </w:r>
      <w:r>
        <w:t>time</w:t>
      </w:r>
      <w:r>
        <w:rPr>
          <w:spacing w:val="-5"/>
        </w:rPr>
        <w:t xml:space="preserve"> </w:t>
      </w:r>
      <w:r>
        <w:t>step,</w:t>
      </w:r>
      <w:r>
        <w:rPr>
          <w:spacing w:val="-4"/>
        </w:rPr>
        <w:t xml:space="preserve"> </w:t>
      </w:r>
      <w:r>
        <w:t>we</w:t>
      </w:r>
      <w:r>
        <w:rPr>
          <w:spacing w:val="-5"/>
        </w:rPr>
        <w:t xml:space="preserve"> </w:t>
      </w:r>
      <w:r>
        <w:t>resolve</w:t>
      </w:r>
      <w:r>
        <w:rPr>
          <w:spacing w:val="-5"/>
        </w:rPr>
        <w:t xml:space="preserve"> </w:t>
      </w:r>
      <w:r>
        <w:t>the</w:t>
      </w:r>
      <w:r>
        <w:rPr>
          <w:spacing w:val="-5"/>
        </w:rPr>
        <w:t xml:space="preserve"> </w:t>
      </w:r>
      <w:r>
        <w:t>implicit</w:t>
      </w:r>
      <w:r>
        <w:rPr>
          <w:spacing w:val="-5"/>
        </w:rPr>
        <w:t xml:space="preserve"> </w:t>
      </w:r>
      <w:r>
        <w:t>pressure,</w:t>
      </w:r>
      <w:r>
        <w:rPr>
          <w:spacing w:val="-4"/>
        </w:rPr>
        <w:t xml:space="preserve"> </w:t>
      </w:r>
      <w:r>
        <w:t>explicit</w:t>
      </w:r>
      <w:r>
        <w:rPr>
          <w:spacing w:val="-5"/>
        </w:rPr>
        <w:t xml:space="preserve"> </w:t>
      </w:r>
      <w:r>
        <w:t>saturation</w:t>
      </w:r>
      <w:r>
        <w:rPr>
          <w:spacing w:val="-4"/>
        </w:rPr>
        <w:t xml:space="preserve"> </w:t>
      </w:r>
      <w:r>
        <w:t>(IMPES)</w:t>
      </w:r>
      <w:r>
        <w:rPr>
          <w:spacing w:val="-5"/>
        </w:rPr>
        <w:t xml:space="preserve"> </w:t>
      </w:r>
      <w:r>
        <w:t>formulation</w:t>
      </w:r>
      <w:r>
        <w:rPr>
          <w:spacing w:val="-5"/>
        </w:rPr>
        <w:t xml:space="preserve"> of</w:t>
      </w:r>
    </w:p>
    <w:p w14:paraId="455813B8" w14:textId="77777777" w:rsidR="0096722D" w:rsidRDefault="00BE2784">
      <w:pPr>
        <w:pStyle w:val="BodyText"/>
        <w:spacing w:before="172"/>
      </w:pPr>
      <w:proofErr w:type="gramStart"/>
      <w:r>
        <w:rPr>
          <w:rFonts w:ascii="Arial"/>
          <w:sz w:val="10"/>
        </w:rPr>
        <w:t>196</w:t>
      </w:r>
      <w:r>
        <w:rPr>
          <w:rFonts w:ascii="Arial"/>
          <w:spacing w:val="44"/>
          <w:sz w:val="10"/>
        </w:rPr>
        <w:t xml:space="preserve">  </w:t>
      </w:r>
      <w:r>
        <w:t>Eq.</w:t>
      </w:r>
      <w:proofErr w:type="gramEnd"/>
      <w:r>
        <w:rPr>
          <w:spacing w:val="21"/>
        </w:rPr>
        <w:t xml:space="preserve"> </w:t>
      </w:r>
      <w:r>
        <w:t>(</w:t>
      </w:r>
      <w:hyperlink w:anchor="_bookmark3" w:history="1">
        <w:r>
          <w:rPr>
            <w:color w:val="0000FF"/>
          </w:rPr>
          <w:t>1</w:t>
        </w:r>
      </w:hyperlink>
      <w:r>
        <w:t>)</w:t>
      </w:r>
      <w:r>
        <w:rPr>
          <w:spacing w:val="1"/>
        </w:rPr>
        <w:t xml:space="preserve"> </w:t>
      </w:r>
      <w:r>
        <w:t>to</w:t>
      </w:r>
      <w:r>
        <w:rPr>
          <w:spacing w:val="2"/>
        </w:rPr>
        <w:t xml:space="preserve"> </w:t>
      </w:r>
      <w:r>
        <w:t>obtain</w:t>
      </w:r>
      <w:r>
        <w:rPr>
          <w:spacing w:val="1"/>
        </w:rPr>
        <w:t xml:space="preserve"> </w:t>
      </w:r>
      <w:r>
        <w:t>the</w:t>
      </w:r>
      <w:r>
        <w:rPr>
          <w:spacing w:val="2"/>
        </w:rPr>
        <w:t xml:space="preserve"> </w:t>
      </w:r>
      <w:r>
        <w:t>corresponding</w:t>
      </w:r>
      <w:r>
        <w:rPr>
          <w:spacing w:val="1"/>
        </w:rPr>
        <w:t xml:space="preserve"> </w:t>
      </w:r>
      <w:r>
        <w:t>dynamic</w:t>
      </w:r>
      <w:r>
        <w:rPr>
          <w:spacing w:val="2"/>
        </w:rPr>
        <w:t xml:space="preserve"> </w:t>
      </w:r>
      <w:r>
        <w:t>pressure</w:t>
      </w:r>
      <w:r>
        <w:rPr>
          <w:spacing w:val="1"/>
        </w:rPr>
        <w:t xml:space="preserve"> </w:t>
      </w:r>
      <w:r>
        <w:t>and</w:t>
      </w:r>
      <w:r>
        <w:rPr>
          <w:spacing w:val="2"/>
        </w:rPr>
        <w:t xml:space="preserve"> </w:t>
      </w:r>
      <w:r>
        <w:t>saturation</w:t>
      </w:r>
      <w:r>
        <w:rPr>
          <w:spacing w:val="1"/>
        </w:rPr>
        <w:t xml:space="preserve"> </w:t>
      </w:r>
      <w:r>
        <w:t>distributions</w:t>
      </w:r>
      <w:r>
        <w:rPr>
          <w:spacing w:val="2"/>
        </w:rPr>
        <w:t xml:space="preserve"> </w:t>
      </w:r>
      <w:r>
        <w:t>over</w:t>
      </w:r>
      <w:r>
        <w:rPr>
          <w:spacing w:val="2"/>
        </w:rPr>
        <w:t xml:space="preserve"> </w:t>
      </w:r>
      <w:r>
        <w:t>time</w:t>
      </w:r>
      <w:r>
        <w:rPr>
          <w:spacing w:val="1"/>
        </w:rPr>
        <w:t xml:space="preserve"> </w:t>
      </w:r>
      <w:r>
        <w:t>(videos)</w:t>
      </w:r>
      <w:r>
        <w:rPr>
          <w:spacing w:val="2"/>
        </w:rPr>
        <w:t xml:space="preserve"> </w:t>
      </w:r>
      <w:r>
        <w:rPr>
          <w:spacing w:val="-4"/>
        </w:rPr>
        <w:t>from</w:t>
      </w:r>
    </w:p>
    <w:p w14:paraId="5EF944B2" w14:textId="77777777" w:rsidR="0096722D" w:rsidRDefault="0096722D">
      <w:pPr>
        <w:sectPr w:rsidR="0096722D">
          <w:pgSz w:w="12240" w:h="15840"/>
          <w:pgMar w:top="1520" w:right="1280" w:bottom="980" w:left="920" w:header="0" w:footer="792" w:gutter="0"/>
          <w:cols w:space="720"/>
        </w:sectPr>
      </w:pPr>
    </w:p>
    <w:p w14:paraId="1BCD4C1D" w14:textId="77777777" w:rsidR="0096722D" w:rsidRDefault="00BE2784">
      <w:pPr>
        <w:pStyle w:val="BodyText"/>
        <w:spacing w:before="0"/>
        <w:ind w:left="764"/>
      </w:pPr>
      <w:r>
        <w:rPr>
          <w:noProof/>
        </w:rPr>
        <w:drawing>
          <wp:inline distT="0" distB="0" distL="0" distR="0" wp14:anchorId="3E4F8A22" wp14:editId="0C730DFA">
            <wp:extent cx="5660778" cy="2388012"/>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22" cstate="print"/>
                    <a:stretch>
                      <a:fillRect/>
                    </a:stretch>
                  </pic:blipFill>
                  <pic:spPr>
                    <a:xfrm>
                      <a:off x="0" y="0"/>
                      <a:ext cx="5660778" cy="2388012"/>
                    </a:xfrm>
                    <a:prstGeom prst="rect">
                      <a:avLst/>
                    </a:prstGeom>
                  </pic:spPr>
                </pic:pic>
              </a:graphicData>
            </a:graphic>
          </wp:inline>
        </w:drawing>
      </w:r>
    </w:p>
    <w:p w14:paraId="2DEDBA25" w14:textId="77777777" w:rsidR="0096722D" w:rsidRDefault="0096722D">
      <w:pPr>
        <w:pStyle w:val="BodyText"/>
        <w:spacing w:before="46"/>
        <w:ind w:left="0"/>
      </w:pPr>
    </w:p>
    <w:p w14:paraId="140AED78" w14:textId="77777777" w:rsidR="0096722D" w:rsidRDefault="00BE2784">
      <w:pPr>
        <w:pStyle w:val="BodyText"/>
        <w:spacing w:before="0"/>
        <w:ind w:left="520"/>
      </w:pPr>
      <w:bookmarkStart w:id="155" w:name="_bookmark8"/>
      <w:bookmarkEnd w:id="155"/>
      <w:r>
        <w:rPr>
          <w:b/>
          <w:spacing w:val="-2"/>
        </w:rPr>
        <w:t>Figure</w:t>
      </w:r>
      <w:r>
        <w:rPr>
          <w:b/>
          <w:spacing w:val="-1"/>
        </w:rPr>
        <w:t xml:space="preserve"> </w:t>
      </w:r>
      <w:r>
        <w:rPr>
          <w:b/>
          <w:spacing w:val="-2"/>
        </w:rPr>
        <w:t>8:</w:t>
      </w:r>
      <w:r>
        <w:rPr>
          <w:b/>
          <w:spacing w:val="20"/>
        </w:rPr>
        <w:t xml:space="preserve"> </w:t>
      </w:r>
      <w:r>
        <w:rPr>
          <w:spacing w:val="-2"/>
        </w:rPr>
        <w:t>Pressure</w:t>
      </w:r>
      <w:r>
        <w:rPr>
          <w:spacing w:val="-4"/>
        </w:rPr>
        <w:t xml:space="preserve"> </w:t>
      </w:r>
      <w:r>
        <w:rPr>
          <w:spacing w:val="-2"/>
        </w:rPr>
        <w:t>response</w:t>
      </w:r>
      <w:r>
        <w:rPr>
          <w:spacing w:val="-4"/>
        </w:rPr>
        <w:t xml:space="preserve"> </w:t>
      </w:r>
      <w:r>
        <w:rPr>
          <w:spacing w:val="-2"/>
        </w:rPr>
        <w:t>distributions</w:t>
      </w:r>
      <w:r>
        <w:rPr>
          <w:spacing w:val="-4"/>
        </w:rPr>
        <w:t xml:space="preserve"> </w:t>
      </w:r>
      <w:r>
        <w:rPr>
          <w:spacing w:val="-2"/>
        </w:rPr>
        <w:t>over</w:t>
      </w:r>
      <w:r>
        <w:rPr>
          <w:spacing w:val="-5"/>
        </w:rPr>
        <w:t xml:space="preserve"> </w:t>
      </w:r>
      <w:r>
        <w:rPr>
          <w:spacing w:val="-2"/>
        </w:rPr>
        <w:t>time</w:t>
      </w:r>
      <w:r>
        <w:rPr>
          <w:spacing w:val="-4"/>
        </w:rPr>
        <w:t xml:space="preserve"> </w:t>
      </w:r>
      <w:r>
        <w:rPr>
          <w:spacing w:val="-2"/>
        </w:rPr>
        <w:t>for</w:t>
      </w:r>
      <w:r>
        <w:rPr>
          <w:spacing w:val="-4"/>
        </w:rPr>
        <w:t xml:space="preserve"> </w:t>
      </w:r>
      <w:r>
        <w:rPr>
          <w:spacing w:val="-2"/>
        </w:rPr>
        <w:t>5</w:t>
      </w:r>
      <w:r>
        <w:rPr>
          <w:spacing w:val="-5"/>
        </w:rPr>
        <w:t xml:space="preserve"> </w:t>
      </w:r>
      <w:r>
        <w:rPr>
          <w:spacing w:val="-2"/>
        </w:rPr>
        <w:t>random</w:t>
      </w:r>
      <w:r>
        <w:rPr>
          <w:spacing w:val="-4"/>
        </w:rPr>
        <w:t xml:space="preserve"> </w:t>
      </w:r>
      <w:r>
        <w:rPr>
          <w:spacing w:val="-2"/>
        </w:rPr>
        <w:t>realizations</w:t>
      </w:r>
      <w:r>
        <w:rPr>
          <w:spacing w:val="-4"/>
        </w:rPr>
        <w:t xml:space="preserve"> </w:t>
      </w:r>
      <w:r>
        <w:rPr>
          <w:spacing w:val="-2"/>
        </w:rPr>
        <w:t>obtained</w:t>
      </w:r>
      <w:r>
        <w:rPr>
          <w:spacing w:val="-5"/>
        </w:rPr>
        <w:t xml:space="preserve"> </w:t>
      </w:r>
      <w:r>
        <w:rPr>
          <w:spacing w:val="-2"/>
        </w:rPr>
        <w:t>from</w:t>
      </w:r>
      <w:r>
        <w:rPr>
          <w:spacing w:val="-4"/>
        </w:rPr>
        <w:t xml:space="preserve"> </w:t>
      </w:r>
      <w:r>
        <w:rPr>
          <w:spacing w:val="-2"/>
        </w:rPr>
        <w:t>HFS</w:t>
      </w:r>
      <w:r>
        <w:rPr>
          <w:spacing w:val="-4"/>
        </w:rPr>
        <w:t xml:space="preserve"> </w:t>
      </w:r>
      <w:r>
        <w:rPr>
          <w:spacing w:val="-2"/>
        </w:rPr>
        <w:t>(in</w:t>
      </w:r>
      <w:r>
        <w:rPr>
          <w:spacing w:val="-4"/>
        </w:rPr>
        <w:t xml:space="preserve"> </w:t>
      </w:r>
      <w:commentRangeStart w:id="156"/>
      <w:r>
        <w:rPr>
          <w:spacing w:val="-2"/>
        </w:rPr>
        <w:t>psia</w:t>
      </w:r>
      <w:commentRangeEnd w:id="156"/>
      <w:r w:rsidR="00D825A8">
        <w:rPr>
          <w:rStyle w:val="CommentReference"/>
        </w:rPr>
        <w:commentReference w:id="156"/>
      </w:r>
      <w:r>
        <w:rPr>
          <w:spacing w:val="-2"/>
        </w:rPr>
        <w:t>).</w:t>
      </w:r>
    </w:p>
    <w:p w14:paraId="0244C7C6" w14:textId="77777777" w:rsidR="0096722D" w:rsidRDefault="0096722D">
      <w:pPr>
        <w:pStyle w:val="BodyText"/>
        <w:spacing w:before="215"/>
        <w:ind w:left="0"/>
      </w:pPr>
    </w:p>
    <w:p w14:paraId="23B0ACBB" w14:textId="6C9A56C0" w:rsidR="0096722D" w:rsidRDefault="00BE2784">
      <w:pPr>
        <w:pStyle w:val="BodyText"/>
        <w:spacing w:before="0"/>
      </w:pPr>
      <w:r>
        <w:t>the</w:t>
      </w:r>
      <w:r>
        <w:rPr>
          <w:spacing w:val="7"/>
        </w:rPr>
        <w:t xml:space="preserve"> </w:t>
      </w:r>
      <w:r>
        <w:t>static</w:t>
      </w:r>
      <w:r>
        <w:rPr>
          <w:spacing w:val="6"/>
        </w:rPr>
        <w:t xml:space="preserve"> </w:t>
      </w:r>
      <w:r>
        <w:t>geologic</w:t>
      </w:r>
      <w:r>
        <w:rPr>
          <w:spacing w:val="8"/>
        </w:rPr>
        <w:t xml:space="preserve"> </w:t>
      </w:r>
      <w:r>
        <w:t>realizations</w:t>
      </w:r>
      <w:r>
        <w:rPr>
          <w:spacing w:val="7"/>
        </w:rPr>
        <w:t xml:space="preserve"> </w:t>
      </w:r>
      <w:r>
        <w:t>of</w:t>
      </w:r>
      <w:r>
        <w:rPr>
          <w:spacing w:val="6"/>
        </w:rPr>
        <w:t xml:space="preserve"> </w:t>
      </w:r>
      <w:r>
        <w:t>porosity</w:t>
      </w:r>
      <w:r>
        <w:rPr>
          <w:spacing w:val="8"/>
        </w:rPr>
        <w:t xml:space="preserve"> </w:t>
      </w:r>
      <w:r>
        <w:t>and</w:t>
      </w:r>
      <w:r>
        <w:rPr>
          <w:spacing w:val="6"/>
        </w:rPr>
        <w:t xml:space="preserve"> </w:t>
      </w:r>
      <w:r>
        <w:t>permeability</w:t>
      </w:r>
      <w:r>
        <w:rPr>
          <w:spacing w:val="7"/>
        </w:rPr>
        <w:t xml:space="preserve"> </w:t>
      </w:r>
      <w:r>
        <w:t>conditioned</w:t>
      </w:r>
      <w:r>
        <w:rPr>
          <w:spacing w:val="7"/>
        </w:rPr>
        <w:t xml:space="preserve"> </w:t>
      </w:r>
      <w:r>
        <w:t>to</w:t>
      </w:r>
      <w:r>
        <w:rPr>
          <w:spacing w:val="7"/>
        </w:rPr>
        <w:t xml:space="preserve"> </w:t>
      </w:r>
      <w:r>
        <w:t>the</w:t>
      </w:r>
      <w:r>
        <w:rPr>
          <w:spacing w:val="7"/>
        </w:rPr>
        <w:t xml:space="preserve"> </w:t>
      </w:r>
      <w:r>
        <w:t>fluvial</w:t>
      </w:r>
      <w:r>
        <w:rPr>
          <w:spacing w:val="7"/>
        </w:rPr>
        <w:t xml:space="preserve"> </w:t>
      </w:r>
      <w:r>
        <w:t>facies</w:t>
      </w:r>
      <w:r>
        <w:rPr>
          <w:spacing w:val="7"/>
        </w:rPr>
        <w:t xml:space="preserve"> </w:t>
      </w:r>
      <w:r>
        <w:t>(images)</w:t>
      </w:r>
      <w:r>
        <w:rPr>
          <w:spacing w:val="7"/>
        </w:rPr>
        <w:t xml:space="preserve"> </w:t>
      </w:r>
      <w:r>
        <w:rPr>
          <w:spacing w:val="-4"/>
        </w:rPr>
        <w:t>with</w:t>
      </w:r>
    </w:p>
    <w:p w14:paraId="4BDF4572" w14:textId="583592BB" w:rsidR="0096722D" w:rsidRDefault="00BE2784">
      <w:pPr>
        <w:pStyle w:val="BodyText"/>
      </w:pPr>
      <w:r>
        <w:rPr>
          <w:spacing w:val="-2"/>
        </w:rPr>
        <w:t>random</w:t>
      </w:r>
      <w:r>
        <w:rPr>
          <w:spacing w:val="-4"/>
        </w:rPr>
        <w:t xml:space="preserve"> </w:t>
      </w:r>
      <w:r>
        <w:rPr>
          <w:spacing w:val="-2"/>
        </w:rPr>
        <w:t>well(s)</w:t>
      </w:r>
      <w:r>
        <w:rPr>
          <w:spacing w:val="-4"/>
        </w:rPr>
        <w:t xml:space="preserve"> </w:t>
      </w:r>
      <w:r>
        <w:rPr>
          <w:spacing w:val="-2"/>
        </w:rPr>
        <w:t>configuration.</w:t>
      </w:r>
      <w:r>
        <w:rPr>
          <w:spacing w:val="15"/>
        </w:rPr>
        <w:t xml:space="preserve"> </w:t>
      </w:r>
      <w:r>
        <w:rPr>
          <w:spacing w:val="-2"/>
        </w:rPr>
        <w:t>The</w:t>
      </w:r>
      <w:r>
        <w:rPr>
          <w:spacing w:val="-3"/>
        </w:rPr>
        <w:t xml:space="preserve"> </w:t>
      </w:r>
      <w:r>
        <w:rPr>
          <w:spacing w:val="-2"/>
        </w:rPr>
        <w:t>pressure</w:t>
      </w:r>
      <w:r>
        <w:rPr>
          <w:spacing w:val="-4"/>
        </w:rPr>
        <w:t xml:space="preserve"> </w:t>
      </w:r>
      <w:r>
        <w:rPr>
          <w:spacing w:val="-2"/>
        </w:rPr>
        <w:t>and</w:t>
      </w:r>
      <w:r>
        <w:rPr>
          <w:spacing w:val="-5"/>
        </w:rPr>
        <w:t xml:space="preserve"> </w:t>
      </w:r>
      <w:r>
        <w:rPr>
          <w:spacing w:val="-2"/>
        </w:rPr>
        <w:t>saturation</w:t>
      </w:r>
      <w:r>
        <w:rPr>
          <w:spacing w:val="-4"/>
        </w:rPr>
        <w:t xml:space="preserve"> </w:t>
      </w:r>
      <w:r>
        <w:rPr>
          <w:spacing w:val="-2"/>
        </w:rPr>
        <w:t>responses</w:t>
      </w:r>
      <w:r>
        <w:rPr>
          <w:spacing w:val="-4"/>
        </w:rPr>
        <w:t xml:space="preserve"> </w:t>
      </w:r>
      <w:r>
        <w:rPr>
          <w:spacing w:val="-2"/>
        </w:rPr>
        <w:t>corresponding</w:t>
      </w:r>
      <w:r>
        <w:rPr>
          <w:spacing w:val="-5"/>
        </w:rPr>
        <w:t xml:space="preserve"> </w:t>
      </w:r>
      <w:r>
        <w:rPr>
          <w:spacing w:val="-2"/>
        </w:rPr>
        <w:t>to</w:t>
      </w:r>
      <w:r>
        <w:rPr>
          <w:spacing w:val="-4"/>
        </w:rPr>
        <w:t xml:space="preserve"> </w:t>
      </w:r>
      <w:del w:id="157" w:author="Pyrcz, Michael" w:date="2023-09-16T09:32:00Z">
        <w:r w:rsidDel="00D825A8">
          <w:rPr>
            <w:spacing w:val="-2"/>
          </w:rPr>
          <w:delText>the</w:delText>
        </w:r>
        <w:r w:rsidDel="00D825A8">
          <w:rPr>
            <w:spacing w:val="-4"/>
          </w:rPr>
          <w:delText xml:space="preserve"> </w:delText>
        </w:r>
        <w:r w:rsidDel="00D825A8">
          <w:rPr>
            <w:spacing w:val="-2"/>
          </w:rPr>
          <w:delText>previously</w:delText>
        </w:r>
        <w:r w:rsidDel="00D825A8">
          <w:rPr>
            <w:spacing w:val="-2"/>
          </w:rPr>
          <w:delText>-</w:delText>
        </w:r>
        <w:r w:rsidDel="00D825A8">
          <w:rPr>
            <w:spacing w:val="-2"/>
          </w:rPr>
          <w:delText>shown</w:delText>
        </w:r>
      </w:del>
    </w:p>
    <w:p w14:paraId="4F780A25" w14:textId="0A75F9C7" w:rsidR="0096722D" w:rsidRDefault="00BE2784">
      <w:pPr>
        <w:pStyle w:val="BodyText"/>
        <w:spacing w:before="172"/>
      </w:pPr>
      <w:r>
        <w:t>geologic</w:t>
      </w:r>
      <w:r>
        <w:rPr>
          <w:spacing w:val="-2"/>
        </w:rPr>
        <w:t xml:space="preserve"> </w:t>
      </w:r>
      <w:r>
        <w:t>model</w:t>
      </w:r>
      <w:r>
        <w:rPr>
          <w:spacing w:val="-2"/>
        </w:rPr>
        <w:t xml:space="preserve"> </w:t>
      </w:r>
      <w:r>
        <w:t>r</w:t>
      </w:r>
      <w:commentRangeStart w:id="158"/>
      <w:r>
        <w:t>ealizations</w:t>
      </w:r>
      <w:r>
        <w:rPr>
          <w:spacing w:val="-3"/>
        </w:rPr>
        <w:t xml:space="preserve"> </w:t>
      </w:r>
      <w:r>
        <w:t>are</w:t>
      </w:r>
      <w:r>
        <w:rPr>
          <w:spacing w:val="-2"/>
        </w:rPr>
        <w:t xml:space="preserve"> </w:t>
      </w:r>
      <w:r>
        <w:t>shown</w:t>
      </w:r>
      <w:r>
        <w:rPr>
          <w:spacing w:val="-3"/>
        </w:rPr>
        <w:t xml:space="preserve"> </w:t>
      </w:r>
      <w:r>
        <w:t>in</w:t>
      </w:r>
      <w:r>
        <w:rPr>
          <w:spacing w:val="-2"/>
        </w:rPr>
        <w:t xml:space="preserve"> </w:t>
      </w:r>
      <w:r>
        <w:t>Figures</w:t>
      </w:r>
      <w:r>
        <w:rPr>
          <w:spacing w:val="-3"/>
        </w:rPr>
        <w:t xml:space="preserve"> </w:t>
      </w:r>
      <w:hyperlink w:anchor="_bookmark8" w:history="1">
        <w:r>
          <w:rPr>
            <w:color w:val="0000FF"/>
          </w:rPr>
          <w:t>8</w:t>
        </w:r>
      </w:hyperlink>
      <w:r>
        <w:rPr>
          <w:color w:val="0000FF"/>
          <w:spacing w:val="-2"/>
        </w:rPr>
        <w:t xml:space="preserve"> </w:t>
      </w:r>
      <w:r>
        <w:t>and</w:t>
      </w:r>
      <w:r>
        <w:rPr>
          <w:spacing w:val="-3"/>
        </w:rPr>
        <w:t xml:space="preserve"> </w:t>
      </w:r>
      <w:hyperlink w:anchor="_bookmark9" w:history="1">
        <w:r>
          <w:rPr>
            <w:color w:val="0000FF"/>
          </w:rPr>
          <w:t>9</w:t>
        </w:r>
      </w:hyperlink>
      <w:r>
        <w:t>,</w:t>
      </w:r>
      <w:r>
        <w:rPr>
          <w:spacing w:val="-2"/>
        </w:rPr>
        <w:t xml:space="preserve"> respectively.</w:t>
      </w:r>
      <w:commentRangeEnd w:id="158"/>
      <w:r w:rsidR="00D825A8">
        <w:rPr>
          <w:rStyle w:val="CommentReference"/>
        </w:rPr>
        <w:commentReference w:id="158"/>
      </w:r>
    </w:p>
    <w:p w14:paraId="4B29FE37" w14:textId="6AFBF8F8" w:rsidR="0096722D" w:rsidRDefault="00BE2784">
      <w:pPr>
        <w:pStyle w:val="Heading1"/>
        <w:tabs>
          <w:tab w:val="left" w:pos="818"/>
        </w:tabs>
      </w:pPr>
      <w:r>
        <w:rPr>
          <w:rFonts w:ascii="Arial"/>
          <w:b w:val="0"/>
          <w:sz w:val="10"/>
        </w:rPr>
        <w:tab/>
      </w:r>
      <w:r>
        <w:t>2.3</w:t>
      </w:r>
      <w:r>
        <w:rPr>
          <w:spacing w:val="9"/>
        </w:rPr>
        <w:t xml:space="preserve"> </w:t>
      </w:r>
      <w:r>
        <w:t>Proxy</w:t>
      </w:r>
      <w:r>
        <w:rPr>
          <w:spacing w:val="10"/>
        </w:rPr>
        <w:t xml:space="preserve"> </w:t>
      </w:r>
      <w:r>
        <w:t>Model</w:t>
      </w:r>
      <w:r>
        <w:rPr>
          <w:spacing w:val="9"/>
        </w:rPr>
        <w:t xml:space="preserve"> </w:t>
      </w:r>
      <w:r>
        <w:rPr>
          <w:spacing w:val="-2"/>
        </w:rPr>
        <w:t>Architecture</w:t>
      </w:r>
    </w:p>
    <w:p w14:paraId="250A567A" w14:textId="5D74B1A1" w:rsidR="0096722D" w:rsidRDefault="00BE2784">
      <w:pPr>
        <w:pStyle w:val="BodyText"/>
        <w:tabs>
          <w:tab w:val="left" w:pos="818"/>
        </w:tabs>
      </w:pPr>
      <w:r>
        <w:rPr>
          <w:rFonts w:ascii="Arial"/>
          <w:sz w:val="10"/>
        </w:rPr>
        <w:tab/>
      </w:r>
      <w:ins w:id="159" w:author="Pyrcz, Michael" w:date="2023-09-16T09:34:00Z">
        <w:r w:rsidR="00D825A8">
          <w:rPr>
            <w:spacing w:val="-2"/>
          </w:rPr>
          <w:t xml:space="preserve">Our </w:t>
        </w:r>
        <w:commentRangeStart w:id="160"/>
        <w:r w:rsidR="00D825A8">
          <w:rPr>
            <w:spacing w:val="-2"/>
          </w:rPr>
          <w:t>proposed</w:t>
        </w:r>
      </w:ins>
      <w:del w:id="161" w:author="Pyrcz, Michael" w:date="2023-09-16T09:34:00Z">
        <w:r w:rsidDel="00D825A8">
          <w:rPr>
            <w:spacing w:val="-2"/>
          </w:rPr>
          <w:delText>The</w:delText>
        </w:r>
      </w:del>
      <w:commentRangeEnd w:id="160"/>
      <w:r w:rsidR="00D825A8">
        <w:rPr>
          <w:rStyle w:val="CommentReference"/>
        </w:rPr>
        <w:commentReference w:id="160"/>
      </w:r>
      <w:r>
        <w:rPr>
          <w:spacing w:val="9"/>
        </w:rPr>
        <w:t xml:space="preserve"> </w:t>
      </w:r>
      <w:r>
        <w:rPr>
          <w:spacing w:val="-2"/>
        </w:rPr>
        <w:t>Stochastic</w:t>
      </w:r>
      <w:r>
        <w:rPr>
          <w:spacing w:val="10"/>
        </w:rPr>
        <w:t xml:space="preserve"> </w:t>
      </w:r>
      <w:r>
        <w:rPr>
          <w:spacing w:val="-2"/>
        </w:rPr>
        <w:t>pix2vid</w:t>
      </w:r>
      <w:r>
        <w:rPr>
          <w:spacing w:val="10"/>
        </w:rPr>
        <w:t xml:space="preserve"> </w:t>
      </w:r>
      <w:del w:id="162" w:author="Pyrcz, Michael" w:date="2023-09-16T09:35:00Z">
        <w:r w:rsidDel="00D825A8">
          <w:rPr>
            <w:spacing w:val="-2"/>
          </w:rPr>
          <w:delText>mode</w:delText>
        </w:r>
        <w:r w:rsidDel="00D825A8">
          <w:rPr>
            <w:spacing w:val="-2"/>
          </w:rPr>
          <w:delText>l</w:delText>
        </w:r>
        <w:r w:rsidDel="00D825A8">
          <w:rPr>
            <w:spacing w:val="9"/>
          </w:rPr>
          <w:delText xml:space="preserve"> </w:delText>
        </w:r>
        <w:r w:rsidDel="00D825A8">
          <w:rPr>
            <w:spacing w:val="-2"/>
          </w:rPr>
          <w:delText>is</w:delText>
        </w:r>
        <w:r w:rsidDel="00D825A8">
          <w:rPr>
            <w:spacing w:val="10"/>
          </w:rPr>
          <w:delText xml:space="preserve"> </w:delText>
        </w:r>
        <w:r w:rsidDel="00D825A8">
          <w:rPr>
            <w:spacing w:val="-2"/>
          </w:rPr>
          <w:delText>designed</w:delText>
        </w:r>
        <w:r w:rsidDel="00D825A8">
          <w:rPr>
            <w:spacing w:val="10"/>
          </w:rPr>
          <w:delText xml:space="preserve"> </w:delText>
        </w:r>
        <w:r w:rsidDel="00D825A8">
          <w:rPr>
            <w:spacing w:val="-2"/>
          </w:rPr>
          <w:delText>as</w:delText>
        </w:r>
        <w:r w:rsidDel="00D825A8">
          <w:rPr>
            <w:spacing w:val="9"/>
          </w:rPr>
          <w:delText xml:space="preserve"> </w:delText>
        </w:r>
        <w:r w:rsidDel="00D825A8">
          <w:rPr>
            <w:spacing w:val="-2"/>
          </w:rPr>
          <w:delText>an</w:delText>
        </w:r>
        <w:r w:rsidDel="00D825A8">
          <w:rPr>
            <w:spacing w:val="10"/>
          </w:rPr>
          <w:delText xml:space="preserve"> </w:delText>
        </w:r>
      </w:del>
      <w:r>
        <w:rPr>
          <w:spacing w:val="-2"/>
        </w:rPr>
        <w:t>image-to-video</w:t>
      </w:r>
      <w:r>
        <w:rPr>
          <w:spacing w:val="10"/>
        </w:rPr>
        <w:t xml:space="preserve"> </w:t>
      </w:r>
      <w:r>
        <w:rPr>
          <w:spacing w:val="-2"/>
        </w:rPr>
        <w:t>data-driven</w:t>
      </w:r>
      <w:r>
        <w:rPr>
          <w:spacing w:val="9"/>
        </w:rPr>
        <w:t xml:space="preserve"> </w:t>
      </w:r>
      <w:ins w:id="163" w:author="Pyrcz, Michael" w:date="2023-09-16T09:35:00Z">
        <w:r w:rsidR="00D825A8">
          <w:rPr>
            <w:spacing w:val="9"/>
          </w:rPr>
          <w:t xml:space="preserve">method, </w:t>
        </w:r>
      </w:ins>
      <w:ins w:id="164" w:author="Pyrcz, Michael" w:date="2023-09-16T09:36:00Z">
        <w:r w:rsidR="00D825A8">
          <w:rPr>
            <w:spacing w:val="9"/>
          </w:rPr>
          <w:t xml:space="preserve">is a </w:t>
        </w:r>
      </w:ins>
      <w:r>
        <w:rPr>
          <w:spacing w:val="-2"/>
        </w:rPr>
        <w:t>mapping</w:t>
      </w:r>
      <w:r>
        <w:rPr>
          <w:spacing w:val="10"/>
        </w:rPr>
        <w:t xml:space="preserve"> </w:t>
      </w:r>
      <w:r>
        <w:rPr>
          <w:spacing w:val="-2"/>
        </w:rPr>
        <w:t>operator</w:t>
      </w:r>
      <w:r>
        <w:rPr>
          <w:spacing w:val="10"/>
        </w:rPr>
        <w:t xml:space="preserve"> </w:t>
      </w:r>
      <w:r>
        <w:rPr>
          <w:spacing w:val="-2"/>
        </w:rPr>
        <w:t>from</w:t>
      </w:r>
      <w:r>
        <w:rPr>
          <w:spacing w:val="9"/>
        </w:rPr>
        <w:t xml:space="preserve"> </w:t>
      </w:r>
      <w:r>
        <w:rPr>
          <w:spacing w:val="-5"/>
        </w:rPr>
        <w:t>the</w:t>
      </w:r>
    </w:p>
    <w:p w14:paraId="18A45FA3" w14:textId="7930F552" w:rsidR="0096722D" w:rsidRDefault="00BE2784">
      <w:pPr>
        <w:pStyle w:val="BodyText"/>
        <w:spacing w:before="172"/>
      </w:pPr>
      <w:r>
        <w:t>static</w:t>
      </w:r>
      <w:r>
        <w:rPr>
          <w:spacing w:val="-3"/>
        </w:rPr>
        <w:t xml:space="preserve"> </w:t>
      </w:r>
      <w:r>
        <w:t>realizations</w:t>
      </w:r>
      <w:r>
        <w:rPr>
          <w:spacing w:val="-4"/>
        </w:rPr>
        <w:t xml:space="preserve"> </w:t>
      </w:r>
      <w:r>
        <w:t>of</w:t>
      </w:r>
      <w:r>
        <w:rPr>
          <w:spacing w:val="-5"/>
        </w:rPr>
        <w:t xml:space="preserve"> </w:t>
      </w:r>
      <w:r>
        <w:t>geologic</w:t>
      </w:r>
      <w:r>
        <w:rPr>
          <w:spacing w:val="-4"/>
        </w:rPr>
        <w:t xml:space="preserve"> </w:t>
      </w:r>
      <w:r>
        <w:t>distributions</w:t>
      </w:r>
      <w:r>
        <w:rPr>
          <w:spacing w:val="-3"/>
        </w:rPr>
        <w:t xml:space="preserve"> </w:t>
      </w:r>
      <w:r>
        <w:t>of</w:t>
      </w:r>
      <w:r>
        <w:rPr>
          <w:spacing w:val="-5"/>
        </w:rPr>
        <w:t xml:space="preserve"> </w:t>
      </w:r>
      <w:r>
        <w:t>porosity,</w:t>
      </w:r>
      <w:r>
        <w:rPr>
          <w:spacing w:val="-4"/>
        </w:rPr>
        <w:t xml:space="preserve"> </w:t>
      </w:r>
      <w:proofErr w:type="gramStart"/>
      <w:r>
        <w:t>permeability</w:t>
      </w:r>
      <w:proofErr w:type="gramEnd"/>
      <w:r>
        <w:rPr>
          <w:spacing w:val="-4"/>
        </w:rPr>
        <w:t xml:space="preserve"> </w:t>
      </w:r>
      <w:r>
        <w:t>and</w:t>
      </w:r>
      <w:commentRangeStart w:id="165"/>
      <w:r>
        <w:rPr>
          <w:spacing w:val="-4"/>
        </w:rPr>
        <w:t xml:space="preserve"> </w:t>
      </w:r>
      <w:r>
        <w:t>facies</w:t>
      </w:r>
      <w:r>
        <w:rPr>
          <w:spacing w:val="-3"/>
        </w:rPr>
        <w:t xml:space="preserve"> </w:t>
      </w:r>
      <w:commentRangeEnd w:id="165"/>
      <w:r w:rsidR="00D825A8">
        <w:rPr>
          <w:rStyle w:val="CommentReference"/>
        </w:rPr>
        <w:commentReference w:id="165"/>
      </w:r>
      <w:r>
        <w:t>as</w:t>
      </w:r>
      <w:r>
        <w:rPr>
          <w:spacing w:val="-4"/>
        </w:rPr>
        <w:t xml:space="preserve"> </w:t>
      </w:r>
      <w:r>
        <w:t>well</w:t>
      </w:r>
      <w:r>
        <w:rPr>
          <w:spacing w:val="-4"/>
        </w:rPr>
        <w:t xml:space="preserve"> </w:t>
      </w:r>
      <w:r>
        <w:t>as</w:t>
      </w:r>
      <w:r>
        <w:rPr>
          <w:spacing w:val="-5"/>
        </w:rPr>
        <w:t xml:space="preserve"> </w:t>
      </w:r>
      <w:r>
        <w:t>the</w:t>
      </w:r>
      <w:r>
        <w:rPr>
          <w:spacing w:val="-3"/>
        </w:rPr>
        <w:t xml:space="preserve"> </w:t>
      </w:r>
      <w:r>
        <w:t>injector</w:t>
      </w:r>
      <w:r>
        <w:rPr>
          <w:spacing w:val="-4"/>
        </w:rPr>
        <w:t xml:space="preserve"> </w:t>
      </w:r>
      <w:r>
        <w:rPr>
          <w:spacing w:val="-2"/>
        </w:rPr>
        <w:t>well(s)</w:t>
      </w:r>
    </w:p>
    <w:p w14:paraId="74F5B778" w14:textId="66404452" w:rsidR="0096722D" w:rsidRDefault="00BE2784">
      <w:pPr>
        <w:pStyle w:val="BodyText"/>
      </w:pPr>
      <w:r>
        <w:t>distribution,</w:t>
      </w:r>
      <w:r>
        <w:rPr>
          <w:spacing w:val="-3"/>
        </w:rPr>
        <w:t xml:space="preserve"> </w:t>
      </w:r>
      <w:r>
        <w:t>to</w:t>
      </w:r>
      <w:r>
        <w:rPr>
          <w:spacing w:val="-4"/>
        </w:rPr>
        <w:t xml:space="preserve"> </w:t>
      </w:r>
      <w:r>
        <w:t>the</w:t>
      </w:r>
      <w:r>
        <w:rPr>
          <w:spacing w:val="-5"/>
        </w:rPr>
        <w:t xml:space="preserve"> </w:t>
      </w:r>
      <w:r>
        <w:t>dynamic</w:t>
      </w:r>
      <w:r>
        <w:rPr>
          <w:spacing w:val="-4"/>
        </w:rPr>
        <w:t xml:space="preserve"> </w:t>
      </w:r>
      <w:r>
        <w:t>responses</w:t>
      </w:r>
      <w:r>
        <w:rPr>
          <w:spacing w:val="-5"/>
        </w:rPr>
        <w:t xml:space="preserve"> </w:t>
      </w:r>
      <w:r>
        <w:t>of</w:t>
      </w:r>
      <w:r>
        <w:rPr>
          <w:spacing w:val="-4"/>
        </w:rPr>
        <w:t xml:space="preserve"> </w:t>
      </w:r>
      <w:r>
        <w:t>pressure</w:t>
      </w:r>
      <w:r>
        <w:rPr>
          <w:spacing w:val="-5"/>
        </w:rPr>
        <w:t xml:space="preserve"> </w:t>
      </w:r>
      <w:r>
        <w:t>and</w:t>
      </w:r>
      <w:r>
        <w:rPr>
          <w:spacing w:val="-4"/>
        </w:rPr>
        <w:t xml:space="preserve"> </w:t>
      </w:r>
      <w:r>
        <w:t>saturation</w:t>
      </w:r>
      <w:r>
        <w:rPr>
          <w:spacing w:val="-4"/>
        </w:rPr>
        <w:t xml:space="preserve"> </w:t>
      </w:r>
      <w:r>
        <w:t>distributions</w:t>
      </w:r>
      <w:r>
        <w:rPr>
          <w:spacing w:val="-5"/>
        </w:rPr>
        <w:t xml:space="preserve"> </w:t>
      </w:r>
      <w:r>
        <w:t>over</w:t>
      </w:r>
      <w:r>
        <w:rPr>
          <w:spacing w:val="-4"/>
        </w:rPr>
        <w:t xml:space="preserve"> </w:t>
      </w:r>
      <w:r>
        <w:t>time.</w:t>
      </w:r>
      <w:r>
        <w:rPr>
          <w:spacing w:val="11"/>
        </w:rPr>
        <w:t xml:space="preserve"> </w:t>
      </w:r>
      <w:r>
        <w:t>A</w:t>
      </w:r>
      <w:r>
        <w:rPr>
          <w:spacing w:val="-4"/>
        </w:rPr>
        <w:t xml:space="preserve"> </w:t>
      </w:r>
      <w:r>
        <w:t>single</w:t>
      </w:r>
      <w:r>
        <w:rPr>
          <w:spacing w:val="-5"/>
        </w:rPr>
        <w:t xml:space="preserve"> </w:t>
      </w:r>
      <w:r>
        <w:t>model</w:t>
      </w:r>
      <w:r>
        <w:rPr>
          <w:spacing w:val="-4"/>
        </w:rPr>
        <w:t xml:space="preserve"> </w:t>
      </w:r>
      <w:proofErr w:type="gramStart"/>
      <w:r>
        <w:rPr>
          <w:spacing w:val="-5"/>
        </w:rPr>
        <w:t>is</w:t>
      </w:r>
      <w:proofErr w:type="gramEnd"/>
    </w:p>
    <w:p w14:paraId="118C6CD5" w14:textId="4A89EF9B" w:rsidR="0096722D" w:rsidRDefault="00BE2784">
      <w:pPr>
        <w:pStyle w:val="BodyText"/>
      </w:pPr>
      <w:r>
        <w:t>trained</w:t>
      </w:r>
      <w:r>
        <w:rPr>
          <w:spacing w:val="2"/>
        </w:rPr>
        <w:t xml:space="preserve"> </w:t>
      </w:r>
      <w:r>
        <w:t>to</w:t>
      </w:r>
      <w:r>
        <w:rPr>
          <w:spacing w:val="1"/>
        </w:rPr>
        <w:t xml:space="preserve"> </w:t>
      </w:r>
      <w:r>
        <w:t>predict</w:t>
      </w:r>
      <w:r>
        <w:rPr>
          <w:spacing w:val="2"/>
        </w:rPr>
        <w:t xml:space="preserve"> </w:t>
      </w:r>
      <w:r>
        <w:t>both</w:t>
      </w:r>
      <w:r>
        <w:rPr>
          <w:spacing w:val="2"/>
        </w:rPr>
        <w:t xml:space="preserve"> </w:t>
      </w:r>
      <w:r>
        <w:t>pressure</w:t>
      </w:r>
      <w:r>
        <w:rPr>
          <w:spacing w:val="2"/>
        </w:rPr>
        <w:t xml:space="preserve"> </w:t>
      </w:r>
      <w:r>
        <w:t>and</w:t>
      </w:r>
      <w:r>
        <w:rPr>
          <w:spacing w:val="2"/>
        </w:rPr>
        <w:t xml:space="preserve"> </w:t>
      </w:r>
      <w:r>
        <w:t>saturation</w:t>
      </w:r>
      <w:r>
        <w:rPr>
          <w:spacing w:val="2"/>
        </w:rPr>
        <w:t xml:space="preserve"> </w:t>
      </w:r>
      <w:r>
        <w:t>distributions</w:t>
      </w:r>
      <w:r>
        <w:rPr>
          <w:spacing w:val="1"/>
        </w:rPr>
        <w:t xml:space="preserve"> </w:t>
      </w:r>
      <w:r>
        <w:t>over</w:t>
      </w:r>
      <w:r>
        <w:rPr>
          <w:spacing w:val="2"/>
        </w:rPr>
        <w:t xml:space="preserve"> </w:t>
      </w:r>
      <w:r>
        <w:t>time</w:t>
      </w:r>
      <w:r>
        <w:rPr>
          <w:spacing w:val="2"/>
        </w:rPr>
        <w:t xml:space="preserve"> </w:t>
      </w:r>
      <w:r>
        <w:t>as</w:t>
      </w:r>
      <w:r>
        <w:rPr>
          <w:spacing w:val="2"/>
        </w:rPr>
        <w:t xml:space="preserve"> </w:t>
      </w:r>
      <w:r>
        <w:t>a</w:t>
      </w:r>
      <w:r>
        <w:rPr>
          <w:spacing w:val="1"/>
        </w:rPr>
        <w:t xml:space="preserve"> </w:t>
      </w:r>
      <w:r>
        <w:t>multi-channel</w:t>
      </w:r>
      <w:r>
        <w:rPr>
          <w:spacing w:val="2"/>
        </w:rPr>
        <w:t xml:space="preserve"> </w:t>
      </w:r>
      <w:r>
        <w:t>output</w:t>
      </w:r>
      <w:r>
        <w:rPr>
          <w:spacing w:val="2"/>
        </w:rPr>
        <w:t xml:space="preserve"> </w:t>
      </w:r>
      <w:r>
        <w:t>from</w:t>
      </w:r>
      <w:r>
        <w:rPr>
          <w:spacing w:val="2"/>
        </w:rPr>
        <w:t xml:space="preserve"> </w:t>
      </w:r>
      <w:r>
        <w:rPr>
          <w:spacing w:val="-5"/>
        </w:rPr>
        <w:t>the</w:t>
      </w:r>
    </w:p>
    <w:p w14:paraId="5337F321" w14:textId="1D4A9D09" w:rsidR="0096722D" w:rsidRDefault="00BE2784">
      <w:pPr>
        <w:pStyle w:val="BodyText"/>
        <w:spacing w:before="172"/>
      </w:pPr>
      <w:r>
        <w:t>multi-channel</w:t>
      </w:r>
      <w:r>
        <w:rPr>
          <w:spacing w:val="1"/>
        </w:rPr>
        <w:t xml:space="preserve"> </w:t>
      </w:r>
      <w:r>
        <w:t xml:space="preserve">input </w:t>
      </w:r>
      <w:r>
        <w:rPr>
          <w:spacing w:val="-2"/>
        </w:rPr>
        <w:t>features</w:t>
      </w:r>
      <w:ins w:id="166" w:author="Pyrcz, Michael" w:date="2023-09-16T09:36:00Z">
        <w:r w:rsidR="00D825A8">
          <w:rPr>
            <w:spacing w:val="-2"/>
          </w:rPr>
          <w:t xml:space="preserve">, </w:t>
        </w:r>
        <w:proofErr w:type="gramStart"/>
        <w:r w:rsidR="00D825A8">
          <w:rPr>
            <w:spacing w:val="-2"/>
          </w:rPr>
          <w:t>porosity</w:t>
        </w:r>
        <w:proofErr w:type="gramEnd"/>
        <w:r w:rsidR="00D825A8">
          <w:rPr>
            <w:spacing w:val="-2"/>
          </w:rPr>
          <w:t xml:space="preserve"> and permeability</w:t>
        </w:r>
      </w:ins>
      <w:r>
        <w:rPr>
          <w:spacing w:val="-2"/>
        </w:rPr>
        <w:t>.</w:t>
      </w:r>
    </w:p>
    <w:p w14:paraId="24772B55" w14:textId="7E64144B" w:rsidR="0096722D" w:rsidRDefault="00BE2784">
      <w:pPr>
        <w:pStyle w:val="BodyText"/>
        <w:tabs>
          <w:tab w:val="left" w:pos="818"/>
        </w:tabs>
        <w:spacing w:before="145"/>
      </w:pPr>
      <w:r>
        <w:rPr>
          <w:rFonts w:ascii="Arial"/>
          <w:sz w:val="10"/>
        </w:rPr>
        <w:tab/>
      </w:r>
      <w:r>
        <w:rPr>
          <w:spacing w:val="-2"/>
        </w:rPr>
        <w:t>Let</w:t>
      </w:r>
      <w:r>
        <w:rPr>
          <w:spacing w:val="6"/>
        </w:rPr>
        <w:t xml:space="preserve"> </w:t>
      </w:r>
      <w:r>
        <w:rPr>
          <w:rFonts w:ascii="Palatino Linotype"/>
          <w:i/>
          <w:spacing w:val="-2"/>
        </w:rPr>
        <w:t>m</w:t>
      </w:r>
      <w:r>
        <w:rPr>
          <w:rFonts w:ascii="Palatino Linotype"/>
          <w:i/>
          <w:spacing w:val="5"/>
        </w:rPr>
        <w:t xml:space="preserve"> </w:t>
      </w:r>
      <w:r>
        <w:rPr>
          <w:spacing w:val="-2"/>
        </w:rPr>
        <w:t>represent</w:t>
      </w:r>
      <w:r>
        <w:rPr>
          <w:spacing w:val="6"/>
        </w:rPr>
        <w:t xml:space="preserve"> </w:t>
      </w:r>
      <w:r>
        <w:rPr>
          <w:spacing w:val="-2"/>
        </w:rPr>
        <w:t>a</w:t>
      </w:r>
      <w:r>
        <w:rPr>
          <w:spacing w:val="7"/>
        </w:rPr>
        <w:t xml:space="preserve"> </w:t>
      </w:r>
      <w:r>
        <w:rPr>
          <w:spacing w:val="-2"/>
        </w:rPr>
        <w:t>geologic</w:t>
      </w:r>
      <w:r>
        <w:rPr>
          <w:spacing w:val="6"/>
        </w:rPr>
        <w:t xml:space="preserve"> </w:t>
      </w:r>
      <w:r>
        <w:rPr>
          <w:spacing w:val="-2"/>
        </w:rPr>
        <w:t>model</w:t>
      </w:r>
      <w:r>
        <w:rPr>
          <w:spacing w:val="7"/>
        </w:rPr>
        <w:t xml:space="preserve"> </w:t>
      </w:r>
      <w:r>
        <w:rPr>
          <w:spacing w:val="-2"/>
        </w:rPr>
        <w:t>realization</w:t>
      </w:r>
      <w:r>
        <w:rPr>
          <w:spacing w:val="6"/>
        </w:rPr>
        <w:t xml:space="preserve"> </w:t>
      </w:r>
      <w:r>
        <w:rPr>
          <w:spacing w:val="-2"/>
        </w:rPr>
        <w:t>of</w:t>
      </w:r>
      <w:r>
        <w:rPr>
          <w:spacing w:val="7"/>
        </w:rPr>
        <w:t xml:space="preserve"> </w:t>
      </w:r>
      <w:r>
        <w:rPr>
          <w:spacing w:val="-2"/>
        </w:rPr>
        <w:t>porosity,</w:t>
      </w:r>
      <w:r>
        <w:rPr>
          <w:spacing w:val="6"/>
        </w:rPr>
        <w:t xml:space="preserve"> </w:t>
      </w:r>
      <w:r>
        <w:rPr>
          <w:spacing w:val="-2"/>
        </w:rPr>
        <w:t>permeability,</w:t>
      </w:r>
      <w:r>
        <w:rPr>
          <w:spacing w:val="7"/>
        </w:rPr>
        <w:t xml:space="preserve"> </w:t>
      </w:r>
      <w:r>
        <w:rPr>
          <w:spacing w:val="-2"/>
        </w:rPr>
        <w:t>facies,</w:t>
      </w:r>
      <w:r>
        <w:rPr>
          <w:spacing w:val="7"/>
        </w:rPr>
        <w:t xml:space="preserve"> </w:t>
      </w:r>
      <w:r>
        <w:rPr>
          <w:spacing w:val="-2"/>
        </w:rPr>
        <w:t>and</w:t>
      </w:r>
      <w:r>
        <w:rPr>
          <w:spacing w:val="6"/>
        </w:rPr>
        <w:t xml:space="preserve"> </w:t>
      </w:r>
      <w:r>
        <w:rPr>
          <w:spacing w:val="-2"/>
        </w:rPr>
        <w:t>injector</w:t>
      </w:r>
      <w:r>
        <w:rPr>
          <w:spacing w:val="7"/>
        </w:rPr>
        <w:t xml:space="preserve"> </w:t>
      </w:r>
      <w:r>
        <w:rPr>
          <w:spacing w:val="-2"/>
        </w:rPr>
        <w:t>well(s)</w:t>
      </w:r>
      <w:r>
        <w:rPr>
          <w:spacing w:val="6"/>
        </w:rPr>
        <w:t xml:space="preserve"> </w:t>
      </w:r>
      <w:r>
        <w:rPr>
          <w:spacing w:val="-2"/>
        </w:rPr>
        <w:t>distri-</w:t>
      </w:r>
    </w:p>
    <w:p w14:paraId="0AC61667" w14:textId="606B7AA1" w:rsidR="0096722D" w:rsidRDefault="00BE2784">
      <w:pPr>
        <w:spacing w:before="92"/>
        <w:ind w:left="154"/>
        <w:rPr>
          <w:sz w:val="20"/>
          <w:szCs w:val="20"/>
        </w:rPr>
      </w:pPr>
      <w:r>
        <w:rPr>
          <w:sz w:val="20"/>
          <w:szCs w:val="20"/>
        </w:rPr>
        <w:t>butions,</w:t>
      </w:r>
      <w:r>
        <w:rPr>
          <w:spacing w:val="20"/>
          <w:sz w:val="20"/>
          <w:szCs w:val="20"/>
        </w:rPr>
        <w:t xml:space="preserve"> </w:t>
      </w:r>
      <w:r>
        <w:rPr>
          <w:sz w:val="20"/>
          <w:szCs w:val="20"/>
        </w:rPr>
        <w:t>such</w:t>
      </w:r>
      <w:r>
        <w:rPr>
          <w:spacing w:val="18"/>
          <w:sz w:val="20"/>
          <w:szCs w:val="20"/>
        </w:rPr>
        <w:t xml:space="preserve"> </w:t>
      </w:r>
      <w:r>
        <w:rPr>
          <w:sz w:val="20"/>
          <w:szCs w:val="20"/>
        </w:rPr>
        <w:t>that</w:t>
      </w:r>
      <w:r>
        <w:rPr>
          <w:spacing w:val="17"/>
          <w:sz w:val="20"/>
          <w:szCs w:val="20"/>
        </w:rPr>
        <w:t xml:space="preserve"> </w:t>
      </w:r>
      <w:r>
        <w:rPr>
          <w:rFonts w:ascii="Palatino Linotype" w:eastAsia="Palatino Linotype" w:hAnsi="Palatino Linotype" w:cs="Palatino Linotype"/>
          <w:i/>
          <w:iCs/>
          <w:sz w:val="20"/>
          <w:szCs w:val="20"/>
        </w:rPr>
        <w:t>m</w:t>
      </w:r>
      <w:r>
        <w:rPr>
          <w:rFonts w:ascii="Palatino Linotype" w:eastAsia="Palatino Linotype" w:hAnsi="Palatino Linotype" w:cs="Palatino Linotype"/>
          <w:i/>
          <w:iCs/>
          <w:spacing w:val="11"/>
          <w:sz w:val="20"/>
          <w:szCs w:val="20"/>
        </w:rPr>
        <w:t xml:space="preserve"> </w:t>
      </w:r>
      <w:r>
        <w:rPr>
          <w:sz w:val="20"/>
          <w:szCs w:val="20"/>
        </w:rPr>
        <w:t>=</w:t>
      </w:r>
      <w:r>
        <w:rPr>
          <w:spacing w:val="12"/>
          <w:sz w:val="20"/>
          <w:szCs w:val="20"/>
        </w:rPr>
        <w:t xml:space="preserve"> </w:t>
      </w:r>
      <w:r>
        <w:rPr>
          <w:rFonts w:ascii="Meiryo UI" w:eastAsia="Meiryo UI" w:hAnsi="Meiryo UI" w:cs="Meiryo UI" w:hint="eastAsia"/>
          <w:i/>
          <w:iCs/>
          <w:sz w:val="20"/>
          <w:szCs w:val="20"/>
        </w:rPr>
        <w:t>{</w:t>
      </w:r>
      <w:r>
        <w:rPr>
          <w:rFonts w:ascii="Palatino Linotype" w:eastAsia="Palatino Linotype" w:hAnsi="Palatino Linotype" w:cs="Palatino Linotype"/>
          <w:i/>
          <w:iCs/>
          <w:sz w:val="20"/>
          <w:szCs w:val="20"/>
        </w:rPr>
        <w:t>ϕ</w:t>
      </w:r>
      <w:r>
        <w:rPr>
          <w:rFonts w:ascii="Palatino Linotype" w:eastAsia="Palatino Linotype" w:hAnsi="Palatino Linotype" w:cs="Palatino Linotype"/>
          <w:i/>
          <w:iCs/>
          <w:sz w:val="20"/>
          <w:szCs w:val="20"/>
        </w:rPr>
        <w:t>,</w:t>
      </w:r>
      <w:r>
        <w:rPr>
          <w:rFonts w:ascii="Palatino Linotype" w:eastAsia="Palatino Linotype" w:hAnsi="Palatino Linotype" w:cs="Palatino Linotype"/>
          <w:i/>
          <w:iCs/>
          <w:spacing w:val="-17"/>
          <w:sz w:val="20"/>
          <w:szCs w:val="20"/>
        </w:rPr>
        <w:t xml:space="preserve"> </w:t>
      </w:r>
      <w:r>
        <w:rPr>
          <w:rFonts w:ascii="Palatino Linotype" w:eastAsia="Palatino Linotype" w:hAnsi="Palatino Linotype" w:cs="Palatino Linotype"/>
          <w:i/>
          <w:iCs/>
          <w:sz w:val="20"/>
          <w:szCs w:val="20"/>
        </w:rPr>
        <w:t>k,</w:t>
      </w:r>
      <w:r>
        <w:rPr>
          <w:rFonts w:ascii="Palatino Linotype" w:eastAsia="Palatino Linotype" w:hAnsi="Palatino Linotype" w:cs="Palatino Linotype"/>
          <w:i/>
          <w:iCs/>
          <w:spacing w:val="-17"/>
          <w:sz w:val="20"/>
          <w:szCs w:val="20"/>
        </w:rPr>
        <w:t xml:space="preserve"> </w:t>
      </w:r>
      <w:r>
        <w:rPr>
          <w:rFonts w:ascii="Palatino Linotype" w:eastAsia="Palatino Linotype" w:hAnsi="Palatino Linotype" w:cs="Palatino Linotype"/>
          <w:i/>
          <w:iCs/>
          <w:sz w:val="20"/>
          <w:szCs w:val="20"/>
        </w:rPr>
        <w:t>facies,</w:t>
      </w:r>
      <w:r>
        <w:rPr>
          <w:rFonts w:ascii="Palatino Linotype" w:eastAsia="Palatino Linotype" w:hAnsi="Palatino Linotype" w:cs="Palatino Linotype"/>
          <w:i/>
          <w:iCs/>
          <w:spacing w:val="-17"/>
          <w:sz w:val="20"/>
          <w:szCs w:val="20"/>
        </w:rPr>
        <w:t xml:space="preserve"> </w:t>
      </w:r>
      <w:r>
        <w:rPr>
          <w:rFonts w:ascii="Palatino Linotype" w:eastAsia="Palatino Linotype" w:hAnsi="Palatino Linotype" w:cs="Palatino Linotype"/>
          <w:i/>
          <w:iCs/>
          <w:sz w:val="20"/>
          <w:szCs w:val="20"/>
        </w:rPr>
        <w:t>w</w:t>
      </w:r>
      <w:r>
        <w:rPr>
          <w:rFonts w:ascii="Meiryo UI" w:eastAsia="Meiryo UI" w:hAnsi="Meiryo UI" w:cs="Meiryo UI" w:hint="eastAsia"/>
          <w:i/>
          <w:iCs/>
          <w:sz w:val="20"/>
          <w:szCs w:val="20"/>
        </w:rPr>
        <w:t>}</w:t>
      </w:r>
      <w:r>
        <w:rPr>
          <w:sz w:val="20"/>
          <w:szCs w:val="20"/>
        </w:rPr>
        <w:t>.</w:t>
      </w:r>
      <w:r>
        <w:rPr>
          <w:spacing w:val="51"/>
          <w:sz w:val="20"/>
          <w:szCs w:val="20"/>
        </w:rPr>
        <w:t xml:space="preserve"> </w:t>
      </w:r>
      <w:r>
        <w:rPr>
          <w:sz w:val="20"/>
          <w:szCs w:val="20"/>
        </w:rPr>
        <w:t>The</w:t>
      </w:r>
      <w:r>
        <w:rPr>
          <w:spacing w:val="17"/>
          <w:sz w:val="20"/>
          <w:szCs w:val="20"/>
        </w:rPr>
        <w:t xml:space="preserve"> </w:t>
      </w:r>
      <w:r>
        <w:rPr>
          <w:sz w:val="20"/>
          <w:szCs w:val="20"/>
        </w:rPr>
        <w:t>dynamic</w:t>
      </w:r>
      <w:r>
        <w:rPr>
          <w:spacing w:val="18"/>
          <w:sz w:val="20"/>
          <w:szCs w:val="20"/>
        </w:rPr>
        <w:t xml:space="preserve"> </w:t>
      </w:r>
      <w:r>
        <w:rPr>
          <w:sz w:val="20"/>
          <w:szCs w:val="20"/>
        </w:rPr>
        <w:t>responses</w:t>
      </w:r>
      <w:r>
        <w:rPr>
          <w:spacing w:val="18"/>
          <w:sz w:val="20"/>
          <w:szCs w:val="20"/>
        </w:rPr>
        <w:t xml:space="preserve"> </w:t>
      </w:r>
      <w:r>
        <w:rPr>
          <w:sz w:val="20"/>
          <w:szCs w:val="20"/>
        </w:rPr>
        <w:t>of</w:t>
      </w:r>
      <w:r>
        <w:rPr>
          <w:spacing w:val="18"/>
          <w:sz w:val="20"/>
          <w:szCs w:val="20"/>
        </w:rPr>
        <w:t xml:space="preserve"> </w:t>
      </w:r>
      <w:r>
        <w:rPr>
          <w:sz w:val="20"/>
          <w:szCs w:val="20"/>
        </w:rPr>
        <w:t>pressure</w:t>
      </w:r>
      <w:r>
        <w:rPr>
          <w:spacing w:val="18"/>
          <w:sz w:val="20"/>
          <w:szCs w:val="20"/>
        </w:rPr>
        <w:t xml:space="preserve"> </w:t>
      </w:r>
      <w:r>
        <w:rPr>
          <w:sz w:val="20"/>
          <w:szCs w:val="20"/>
        </w:rPr>
        <w:t>and</w:t>
      </w:r>
      <w:r>
        <w:rPr>
          <w:spacing w:val="18"/>
          <w:sz w:val="20"/>
          <w:szCs w:val="20"/>
        </w:rPr>
        <w:t xml:space="preserve"> </w:t>
      </w:r>
      <w:r>
        <w:rPr>
          <w:sz w:val="20"/>
          <w:szCs w:val="20"/>
        </w:rPr>
        <w:t>saturation</w:t>
      </w:r>
      <w:r>
        <w:rPr>
          <w:spacing w:val="18"/>
          <w:sz w:val="20"/>
          <w:szCs w:val="20"/>
        </w:rPr>
        <w:t xml:space="preserve"> </w:t>
      </w:r>
      <w:r>
        <w:rPr>
          <w:sz w:val="20"/>
          <w:szCs w:val="20"/>
        </w:rPr>
        <w:t>over</w:t>
      </w:r>
      <w:r>
        <w:rPr>
          <w:spacing w:val="17"/>
          <w:sz w:val="20"/>
          <w:szCs w:val="20"/>
        </w:rPr>
        <w:t xml:space="preserve"> </w:t>
      </w:r>
      <w:r>
        <w:rPr>
          <w:sz w:val="20"/>
          <w:szCs w:val="20"/>
        </w:rPr>
        <w:t>time</w:t>
      </w:r>
      <w:r>
        <w:rPr>
          <w:spacing w:val="18"/>
          <w:sz w:val="20"/>
          <w:szCs w:val="20"/>
        </w:rPr>
        <w:t xml:space="preserve"> </w:t>
      </w:r>
      <w:proofErr w:type="gramStart"/>
      <w:r>
        <w:rPr>
          <w:spacing w:val="-5"/>
          <w:sz w:val="20"/>
          <w:szCs w:val="20"/>
        </w:rPr>
        <w:t>are</w:t>
      </w:r>
      <w:proofErr w:type="gramEnd"/>
    </w:p>
    <w:p w14:paraId="6C561B92" w14:textId="164C5639" w:rsidR="0096722D" w:rsidRDefault="00BE2784">
      <w:pPr>
        <w:spacing w:before="68"/>
        <w:ind w:left="154"/>
        <w:rPr>
          <w:sz w:val="20"/>
        </w:rPr>
      </w:pPr>
      <w:r>
        <w:rPr>
          <w:w w:val="105"/>
          <w:sz w:val="20"/>
        </w:rPr>
        <w:t>given</w:t>
      </w:r>
      <w:r>
        <w:rPr>
          <w:spacing w:val="-1"/>
          <w:w w:val="105"/>
          <w:sz w:val="20"/>
        </w:rPr>
        <w:t xml:space="preserve"> </w:t>
      </w:r>
      <w:r>
        <w:rPr>
          <w:w w:val="105"/>
          <w:sz w:val="20"/>
        </w:rPr>
        <w:t xml:space="preserve">by </w:t>
      </w:r>
      <w:r>
        <w:rPr>
          <w:rFonts w:ascii="Palatino Linotype"/>
          <w:i/>
          <w:w w:val="105"/>
          <w:sz w:val="20"/>
        </w:rPr>
        <w:t>d</w:t>
      </w:r>
      <w:r>
        <w:rPr>
          <w:rFonts w:ascii="Palatino Linotype"/>
          <w:i/>
          <w:spacing w:val="-5"/>
          <w:w w:val="105"/>
          <w:sz w:val="20"/>
        </w:rPr>
        <w:t xml:space="preserve"> </w:t>
      </w:r>
      <w:r>
        <w:rPr>
          <w:w w:val="105"/>
          <w:sz w:val="20"/>
        </w:rPr>
        <w:t>=</w:t>
      </w:r>
      <w:r>
        <w:rPr>
          <w:spacing w:val="-2"/>
          <w:w w:val="105"/>
          <w:sz w:val="20"/>
        </w:rPr>
        <w:t xml:space="preserve"> </w:t>
      </w:r>
      <w:r>
        <w:rPr>
          <w:rFonts w:ascii="Palatino Linotype"/>
          <w:i/>
          <w:w w:val="145"/>
          <w:sz w:val="20"/>
        </w:rPr>
        <w:t>f</w:t>
      </w:r>
      <w:r>
        <w:rPr>
          <w:rFonts w:ascii="Palatino Linotype"/>
          <w:i/>
          <w:spacing w:val="-51"/>
          <w:w w:val="145"/>
          <w:sz w:val="20"/>
        </w:rPr>
        <w:t xml:space="preserve"> </w:t>
      </w:r>
      <w:r>
        <w:rPr>
          <w:w w:val="105"/>
          <w:sz w:val="20"/>
        </w:rPr>
        <w:t>(</w:t>
      </w:r>
      <w:r>
        <w:rPr>
          <w:rFonts w:ascii="Palatino Linotype"/>
          <w:i/>
          <w:w w:val="105"/>
          <w:sz w:val="20"/>
        </w:rPr>
        <w:t>m</w:t>
      </w:r>
      <w:r>
        <w:rPr>
          <w:w w:val="105"/>
          <w:sz w:val="20"/>
        </w:rPr>
        <w:t>),</w:t>
      </w:r>
      <w:r>
        <w:rPr>
          <w:spacing w:val="4"/>
          <w:w w:val="105"/>
          <w:sz w:val="20"/>
        </w:rPr>
        <w:t xml:space="preserve"> </w:t>
      </w:r>
      <w:r>
        <w:rPr>
          <w:w w:val="105"/>
          <w:sz w:val="20"/>
        </w:rPr>
        <w:t>such</w:t>
      </w:r>
      <w:r>
        <w:rPr>
          <w:spacing w:val="3"/>
          <w:w w:val="105"/>
          <w:sz w:val="20"/>
        </w:rPr>
        <w:t xml:space="preserve"> </w:t>
      </w:r>
      <w:r>
        <w:rPr>
          <w:w w:val="105"/>
          <w:sz w:val="20"/>
        </w:rPr>
        <w:t>that</w:t>
      </w:r>
      <w:r>
        <w:rPr>
          <w:spacing w:val="4"/>
          <w:w w:val="105"/>
          <w:sz w:val="20"/>
        </w:rPr>
        <w:t xml:space="preserve"> </w:t>
      </w:r>
      <w:r>
        <w:rPr>
          <w:rFonts w:ascii="Palatino Linotype"/>
          <w:i/>
          <w:w w:val="105"/>
          <w:sz w:val="20"/>
        </w:rPr>
        <w:t>d</w:t>
      </w:r>
      <w:r>
        <w:rPr>
          <w:rFonts w:ascii="Palatino Linotype"/>
          <w:i/>
          <w:spacing w:val="-1"/>
          <w:w w:val="105"/>
          <w:sz w:val="20"/>
        </w:rPr>
        <w:t xml:space="preserve"> </w:t>
      </w:r>
      <w:r>
        <w:rPr>
          <w:w w:val="105"/>
          <w:sz w:val="20"/>
        </w:rPr>
        <w:t>=</w:t>
      </w:r>
      <w:r>
        <w:rPr>
          <w:spacing w:val="1"/>
          <w:w w:val="105"/>
          <w:sz w:val="20"/>
        </w:rPr>
        <w:t xml:space="preserve"> </w:t>
      </w:r>
      <w:r>
        <w:rPr>
          <w:rFonts w:ascii="Meiryo UI"/>
          <w:i/>
          <w:w w:val="105"/>
          <w:sz w:val="20"/>
        </w:rPr>
        <w:t>{</w:t>
      </w:r>
      <w:r>
        <w:rPr>
          <w:rFonts w:ascii="Palatino Linotype"/>
          <w:i/>
          <w:w w:val="105"/>
          <w:sz w:val="20"/>
        </w:rPr>
        <w:t>P</w:t>
      </w:r>
      <w:r>
        <w:rPr>
          <w:rFonts w:ascii="Palatino Linotype"/>
          <w:i/>
          <w:spacing w:val="-25"/>
          <w:w w:val="105"/>
          <w:sz w:val="20"/>
        </w:rPr>
        <w:t xml:space="preserve"> </w:t>
      </w:r>
      <w:r>
        <w:rPr>
          <w:w w:val="105"/>
          <w:sz w:val="20"/>
        </w:rPr>
        <w:t>(</w:t>
      </w:r>
      <w:r>
        <w:rPr>
          <w:rFonts w:ascii="Palatino Linotype"/>
          <w:i/>
          <w:w w:val="105"/>
          <w:sz w:val="20"/>
        </w:rPr>
        <w:t>t</w:t>
      </w:r>
      <w:r>
        <w:rPr>
          <w:w w:val="105"/>
          <w:sz w:val="20"/>
        </w:rPr>
        <w:t>)</w:t>
      </w:r>
      <w:r>
        <w:rPr>
          <w:rFonts w:ascii="Palatino Linotype"/>
          <w:i/>
          <w:w w:val="105"/>
          <w:sz w:val="20"/>
        </w:rPr>
        <w:t>,</w:t>
      </w:r>
      <w:r>
        <w:rPr>
          <w:rFonts w:ascii="Palatino Linotype"/>
          <w:i/>
          <w:spacing w:val="-20"/>
          <w:w w:val="105"/>
          <w:sz w:val="20"/>
        </w:rPr>
        <w:t xml:space="preserve"> </w:t>
      </w:r>
      <w:r>
        <w:rPr>
          <w:rFonts w:ascii="Palatino Linotype"/>
          <w:i/>
          <w:w w:val="105"/>
          <w:sz w:val="20"/>
        </w:rPr>
        <w:t>S</w:t>
      </w:r>
      <w:r>
        <w:rPr>
          <w:w w:val="105"/>
          <w:sz w:val="20"/>
        </w:rPr>
        <w:t>(</w:t>
      </w:r>
      <w:r>
        <w:rPr>
          <w:rFonts w:ascii="Palatino Linotype"/>
          <w:i/>
          <w:w w:val="105"/>
          <w:sz w:val="20"/>
        </w:rPr>
        <w:t>t</w:t>
      </w:r>
      <w:r>
        <w:rPr>
          <w:w w:val="105"/>
          <w:sz w:val="20"/>
        </w:rPr>
        <w:t>)</w:t>
      </w:r>
      <w:r>
        <w:rPr>
          <w:rFonts w:ascii="Meiryo UI"/>
          <w:i/>
          <w:w w:val="105"/>
          <w:sz w:val="20"/>
        </w:rPr>
        <w:t>}</w:t>
      </w:r>
      <w:r>
        <w:rPr>
          <w:rFonts w:ascii="Meiryo UI"/>
          <w:i/>
          <w:spacing w:val="-17"/>
          <w:w w:val="105"/>
          <w:sz w:val="20"/>
        </w:rPr>
        <w:t xml:space="preserve"> </w:t>
      </w:r>
      <w:r>
        <w:rPr>
          <w:w w:val="105"/>
          <w:sz w:val="20"/>
        </w:rPr>
        <w:t>and</w:t>
      </w:r>
      <w:r>
        <w:rPr>
          <w:spacing w:val="-16"/>
          <w:w w:val="145"/>
          <w:sz w:val="20"/>
        </w:rPr>
        <w:t xml:space="preserve"> </w:t>
      </w:r>
      <w:r>
        <w:rPr>
          <w:rFonts w:ascii="Palatino Linotype"/>
          <w:i/>
          <w:w w:val="145"/>
          <w:sz w:val="20"/>
        </w:rPr>
        <w:t>f</w:t>
      </w:r>
      <w:r>
        <w:rPr>
          <w:rFonts w:ascii="Palatino Linotype"/>
          <w:i/>
          <w:spacing w:val="-3"/>
          <w:w w:val="145"/>
          <w:sz w:val="20"/>
        </w:rPr>
        <w:t xml:space="preserve"> </w:t>
      </w:r>
      <w:r>
        <w:rPr>
          <w:w w:val="105"/>
          <w:sz w:val="20"/>
        </w:rPr>
        <w:t>is</w:t>
      </w:r>
      <w:r>
        <w:rPr>
          <w:spacing w:val="3"/>
          <w:w w:val="105"/>
          <w:sz w:val="20"/>
        </w:rPr>
        <w:t xml:space="preserve"> </w:t>
      </w:r>
      <w:r>
        <w:rPr>
          <w:w w:val="105"/>
          <w:sz w:val="20"/>
        </w:rPr>
        <w:t>the</w:t>
      </w:r>
      <w:r>
        <w:rPr>
          <w:spacing w:val="3"/>
          <w:w w:val="105"/>
          <w:sz w:val="20"/>
        </w:rPr>
        <w:t xml:space="preserve"> </w:t>
      </w:r>
      <w:r>
        <w:rPr>
          <w:w w:val="105"/>
          <w:sz w:val="20"/>
        </w:rPr>
        <w:t>physics-based</w:t>
      </w:r>
      <w:r>
        <w:rPr>
          <w:spacing w:val="3"/>
          <w:w w:val="105"/>
          <w:sz w:val="20"/>
        </w:rPr>
        <w:t xml:space="preserve"> </w:t>
      </w:r>
      <w:r>
        <w:rPr>
          <w:w w:val="105"/>
          <w:sz w:val="20"/>
        </w:rPr>
        <w:t>numerical</w:t>
      </w:r>
      <w:r>
        <w:rPr>
          <w:spacing w:val="4"/>
          <w:w w:val="105"/>
          <w:sz w:val="20"/>
        </w:rPr>
        <w:t xml:space="preserve"> </w:t>
      </w:r>
      <w:r>
        <w:rPr>
          <w:w w:val="105"/>
          <w:sz w:val="20"/>
        </w:rPr>
        <w:t>reservoir</w:t>
      </w:r>
      <w:r>
        <w:rPr>
          <w:spacing w:val="3"/>
          <w:w w:val="105"/>
          <w:sz w:val="20"/>
        </w:rPr>
        <w:t xml:space="preserve"> </w:t>
      </w:r>
      <w:r>
        <w:rPr>
          <w:spacing w:val="-2"/>
          <w:w w:val="105"/>
          <w:sz w:val="20"/>
        </w:rPr>
        <w:t>simulation.</w:t>
      </w:r>
    </w:p>
    <w:p w14:paraId="3E6CAC0C" w14:textId="0994731F" w:rsidR="0096722D" w:rsidRDefault="00BE2784">
      <w:pPr>
        <w:pStyle w:val="BodyText"/>
        <w:spacing w:before="105"/>
      </w:pPr>
      <w:r>
        <w:t>Our</w:t>
      </w:r>
      <w:r>
        <w:rPr>
          <w:spacing w:val="15"/>
        </w:rPr>
        <w:t xml:space="preserve"> </w:t>
      </w:r>
      <w:r>
        <w:t>aim</w:t>
      </w:r>
      <w:r>
        <w:rPr>
          <w:spacing w:val="13"/>
        </w:rPr>
        <w:t xml:space="preserve"> </w:t>
      </w:r>
      <w:r>
        <w:t>is</w:t>
      </w:r>
      <w:r>
        <w:rPr>
          <w:spacing w:val="13"/>
        </w:rPr>
        <w:t xml:space="preserve"> </w:t>
      </w:r>
      <w:r>
        <w:t>to</w:t>
      </w:r>
      <w:r>
        <w:rPr>
          <w:spacing w:val="13"/>
        </w:rPr>
        <w:t xml:space="preserve"> </w:t>
      </w:r>
      <w:r>
        <w:t>replace</w:t>
      </w:r>
      <w:r>
        <w:rPr>
          <w:spacing w:val="-8"/>
          <w:w w:val="145"/>
        </w:rPr>
        <w:t xml:space="preserve"> </w:t>
      </w:r>
      <w:r>
        <w:rPr>
          <w:rFonts w:ascii="Palatino Linotype"/>
          <w:i/>
          <w:w w:val="145"/>
        </w:rPr>
        <w:t>f</w:t>
      </w:r>
      <w:r>
        <w:rPr>
          <w:rFonts w:ascii="Palatino Linotype"/>
          <w:i/>
          <w:spacing w:val="7"/>
          <w:w w:val="145"/>
        </w:rPr>
        <w:t xml:space="preserve"> </w:t>
      </w:r>
      <w:r>
        <w:t>with</w:t>
      </w:r>
      <w:r>
        <w:rPr>
          <w:spacing w:val="13"/>
        </w:rPr>
        <w:t xml:space="preserve"> </w:t>
      </w:r>
      <w:r>
        <w:t>a</w:t>
      </w:r>
      <w:r>
        <w:rPr>
          <w:spacing w:val="13"/>
        </w:rPr>
        <w:t xml:space="preserve"> </w:t>
      </w:r>
      <w:r>
        <w:t>more</w:t>
      </w:r>
      <w:r>
        <w:rPr>
          <w:spacing w:val="14"/>
        </w:rPr>
        <w:t xml:space="preserve"> </w:t>
      </w:r>
      <w:r>
        <w:t>efficient</w:t>
      </w:r>
      <w:r>
        <w:rPr>
          <w:spacing w:val="13"/>
        </w:rPr>
        <w:t xml:space="preserve"> </w:t>
      </w:r>
      <w:r>
        <w:t>data-driven</w:t>
      </w:r>
      <w:r>
        <w:rPr>
          <w:spacing w:val="13"/>
        </w:rPr>
        <w:t xml:space="preserve"> </w:t>
      </w:r>
      <w:r>
        <w:t>proxy</w:t>
      </w:r>
      <w:r>
        <w:rPr>
          <w:spacing w:val="13"/>
        </w:rPr>
        <w:t xml:space="preserve"> </w:t>
      </w:r>
      <w:r>
        <w:t>by</w:t>
      </w:r>
      <w:r>
        <w:rPr>
          <w:spacing w:val="13"/>
        </w:rPr>
        <w:t xml:space="preserve"> </w:t>
      </w:r>
      <w:r>
        <w:t>training</w:t>
      </w:r>
      <w:r>
        <w:rPr>
          <w:spacing w:val="13"/>
        </w:rPr>
        <w:t xml:space="preserve"> </w:t>
      </w:r>
      <w:r>
        <w:t>the</w:t>
      </w:r>
      <w:r>
        <w:rPr>
          <w:spacing w:val="14"/>
        </w:rPr>
        <w:t xml:space="preserve"> </w:t>
      </w:r>
      <w:r>
        <w:t>Stochastic</w:t>
      </w:r>
      <w:r>
        <w:rPr>
          <w:spacing w:val="13"/>
        </w:rPr>
        <w:t xml:space="preserve"> </w:t>
      </w:r>
      <w:r>
        <w:t>pix2vid</w:t>
      </w:r>
      <w:r>
        <w:rPr>
          <w:spacing w:val="13"/>
        </w:rPr>
        <w:t xml:space="preserve"> </w:t>
      </w:r>
      <w:r>
        <w:rPr>
          <w:spacing w:val="-2"/>
        </w:rPr>
        <w:t>model.</w:t>
      </w:r>
    </w:p>
    <w:p w14:paraId="6A111383" w14:textId="1F111866" w:rsidR="0096722D" w:rsidRDefault="00BE2784">
      <w:pPr>
        <w:pStyle w:val="BodyText"/>
        <w:spacing w:before="155"/>
      </w:pPr>
      <w:r>
        <w:t>For</w:t>
      </w:r>
      <w:r>
        <w:rPr>
          <w:spacing w:val="-5"/>
        </w:rPr>
        <w:t xml:space="preserve"> </w:t>
      </w:r>
      <w:r>
        <w:t>this</w:t>
      </w:r>
      <w:r>
        <w:rPr>
          <w:spacing w:val="-6"/>
        </w:rPr>
        <w:t xml:space="preserve"> </w:t>
      </w:r>
      <w:r>
        <w:t>purpose,</w:t>
      </w:r>
      <w:r>
        <w:rPr>
          <w:spacing w:val="-5"/>
        </w:rPr>
        <w:t xml:space="preserve"> </w:t>
      </w:r>
      <w:r>
        <w:t>we</w:t>
      </w:r>
      <w:r>
        <w:rPr>
          <w:spacing w:val="-7"/>
        </w:rPr>
        <w:t xml:space="preserve"> </w:t>
      </w:r>
      <w:r>
        <w:t>exploit</w:t>
      </w:r>
      <w:r>
        <w:rPr>
          <w:spacing w:val="-6"/>
        </w:rPr>
        <w:t xml:space="preserve"> </w:t>
      </w:r>
      <w:r>
        <w:t>the</w:t>
      </w:r>
      <w:r>
        <w:rPr>
          <w:spacing w:val="-6"/>
        </w:rPr>
        <w:t xml:space="preserve"> </w:t>
      </w:r>
      <w:r>
        <w:t>latent</w:t>
      </w:r>
      <w:r>
        <w:rPr>
          <w:spacing w:val="-7"/>
        </w:rPr>
        <w:t xml:space="preserve"> </w:t>
      </w:r>
      <w:r>
        <w:t>structures</w:t>
      </w:r>
      <w:r>
        <w:rPr>
          <w:spacing w:val="-6"/>
        </w:rPr>
        <w:t xml:space="preserve"> </w:t>
      </w:r>
      <w:r>
        <w:t>in</w:t>
      </w:r>
      <w:r>
        <w:rPr>
          <w:spacing w:val="-6"/>
        </w:rPr>
        <w:t xml:space="preserve"> </w:t>
      </w:r>
      <w:r>
        <w:t>space</w:t>
      </w:r>
      <w:r>
        <w:rPr>
          <w:spacing w:val="-7"/>
        </w:rPr>
        <w:t xml:space="preserve"> </w:t>
      </w:r>
      <w:r>
        <w:t>and</w:t>
      </w:r>
      <w:r>
        <w:rPr>
          <w:spacing w:val="-6"/>
        </w:rPr>
        <w:t xml:space="preserve"> </w:t>
      </w:r>
      <w:r>
        <w:t>time</w:t>
      </w:r>
      <w:r>
        <w:rPr>
          <w:spacing w:val="-7"/>
        </w:rPr>
        <w:t xml:space="preserve"> </w:t>
      </w:r>
      <w:r>
        <w:t>of</w:t>
      </w:r>
      <w:r>
        <w:rPr>
          <w:spacing w:val="-6"/>
        </w:rPr>
        <w:t xml:space="preserve"> </w:t>
      </w:r>
      <w:r>
        <w:t>the</w:t>
      </w:r>
      <w:r>
        <w:rPr>
          <w:spacing w:val="-6"/>
        </w:rPr>
        <w:t xml:space="preserve"> </w:t>
      </w:r>
      <w:r>
        <w:t>static</w:t>
      </w:r>
      <w:r>
        <w:rPr>
          <w:spacing w:val="-7"/>
        </w:rPr>
        <w:t xml:space="preserve"> </w:t>
      </w:r>
      <w:r>
        <w:t>inputs</w:t>
      </w:r>
      <w:r>
        <w:rPr>
          <w:spacing w:val="-6"/>
        </w:rPr>
        <w:t xml:space="preserve"> </w:t>
      </w:r>
      <w:r>
        <w:t>and</w:t>
      </w:r>
      <w:r>
        <w:rPr>
          <w:spacing w:val="-6"/>
        </w:rPr>
        <w:t xml:space="preserve"> </w:t>
      </w:r>
      <w:r>
        <w:t>dynamic</w:t>
      </w:r>
      <w:r>
        <w:rPr>
          <w:spacing w:val="-7"/>
        </w:rPr>
        <w:t xml:space="preserve"> </w:t>
      </w:r>
      <w:proofErr w:type="gramStart"/>
      <w:r>
        <w:rPr>
          <w:spacing w:val="-2"/>
        </w:rPr>
        <w:t>outputs</w:t>
      </w:r>
      <w:proofErr w:type="gramEnd"/>
    </w:p>
    <w:p w14:paraId="2C26698C" w14:textId="6DE1B401" w:rsidR="0096722D" w:rsidRDefault="00BE2784">
      <w:pPr>
        <w:pStyle w:val="BodyText"/>
        <w:spacing w:before="172"/>
      </w:pPr>
      <w:r>
        <w:rPr>
          <w:spacing w:val="-2"/>
        </w:rPr>
        <w:t>through</w:t>
      </w:r>
      <w:r>
        <w:rPr>
          <w:spacing w:val="5"/>
        </w:rPr>
        <w:t xml:space="preserve"> </w:t>
      </w:r>
      <w:r>
        <w:rPr>
          <w:spacing w:val="-2"/>
        </w:rPr>
        <w:t>a</w:t>
      </w:r>
      <w:r>
        <w:rPr>
          <w:spacing w:val="5"/>
        </w:rPr>
        <w:t xml:space="preserve"> </w:t>
      </w:r>
      <w:r>
        <w:rPr>
          <w:spacing w:val="-2"/>
        </w:rPr>
        <w:t>spatiotemporal</w:t>
      </w:r>
      <w:r>
        <w:rPr>
          <w:spacing w:val="4"/>
        </w:rPr>
        <w:t xml:space="preserve"> </w:t>
      </w:r>
      <w:r>
        <w:rPr>
          <w:spacing w:val="-2"/>
        </w:rPr>
        <w:t>encoder-decoder</w:t>
      </w:r>
      <w:r>
        <w:rPr>
          <w:spacing w:val="5"/>
        </w:rPr>
        <w:t xml:space="preserve"> </w:t>
      </w:r>
      <w:r>
        <w:rPr>
          <w:spacing w:val="-2"/>
        </w:rPr>
        <w:t>architecture.</w:t>
      </w:r>
    </w:p>
    <w:p w14:paraId="58ABFB58" w14:textId="06C377FD" w:rsidR="0096722D" w:rsidRDefault="00BE2784">
      <w:pPr>
        <w:pStyle w:val="BodyText"/>
        <w:tabs>
          <w:tab w:val="left" w:pos="818"/>
        </w:tabs>
      </w:pPr>
      <w:r>
        <w:rPr>
          <w:rFonts w:ascii="Arial"/>
          <w:sz w:val="10"/>
        </w:rPr>
        <w:tab/>
      </w:r>
      <w:r>
        <w:t>The</w:t>
      </w:r>
      <w:r>
        <w:rPr>
          <w:spacing w:val="19"/>
        </w:rPr>
        <w:t xml:space="preserve"> </w:t>
      </w:r>
      <w:r>
        <w:t>encoder</w:t>
      </w:r>
      <w:r>
        <w:rPr>
          <w:spacing w:val="19"/>
        </w:rPr>
        <w:t xml:space="preserve"> </w:t>
      </w:r>
      <w:r>
        <w:t>portion</w:t>
      </w:r>
      <w:r>
        <w:rPr>
          <w:spacing w:val="19"/>
        </w:rPr>
        <w:t xml:space="preserve"> </w:t>
      </w:r>
      <w:r>
        <w:t>of</w:t>
      </w:r>
      <w:r>
        <w:rPr>
          <w:spacing w:val="19"/>
        </w:rPr>
        <w:t xml:space="preserve"> </w:t>
      </w:r>
      <w:r>
        <w:t>the</w:t>
      </w:r>
      <w:r>
        <w:rPr>
          <w:spacing w:val="20"/>
        </w:rPr>
        <w:t xml:space="preserve"> </w:t>
      </w:r>
      <w:r>
        <w:t>network</w:t>
      </w:r>
      <w:r>
        <w:rPr>
          <w:spacing w:val="19"/>
        </w:rPr>
        <w:t xml:space="preserve"> </w:t>
      </w:r>
      <w:r>
        <w:t>is</w:t>
      </w:r>
      <w:r>
        <w:rPr>
          <w:spacing w:val="19"/>
        </w:rPr>
        <w:t xml:space="preserve"> </w:t>
      </w:r>
      <w:r>
        <w:t>comprised</w:t>
      </w:r>
      <w:r>
        <w:rPr>
          <w:spacing w:val="19"/>
        </w:rPr>
        <w:t xml:space="preserve"> </w:t>
      </w:r>
      <w:r>
        <w:t>of</w:t>
      </w:r>
      <w:r>
        <w:rPr>
          <w:spacing w:val="19"/>
        </w:rPr>
        <w:t xml:space="preserve"> </w:t>
      </w:r>
      <w:r>
        <w:t>sequential</w:t>
      </w:r>
      <w:r>
        <w:rPr>
          <w:spacing w:val="20"/>
        </w:rPr>
        <w:t xml:space="preserve"> </w:t>
      </w:r>
      <w:r>
        <w:t>convolutional</w:t>
      </w:r>
      <w:r>
        <w:rPr>
          <w:spacing w:val="19"/>
        </w:rPr>
        <w:t xml:space="preserve"> </w:t>
      </w:r>
      <w:r>
        <w:t>layers</w:t>
      </w:r>
      <w:r>
        <w:rPr>
          <w:spacing w:val="19"/>
        </w:rPr>
        <w:t xml:space="preserve"> </w:t>
      </w:r>
      <w:r>
        <w:t>to</w:t>
      </w:r>
      <w:r>
        <w:rPr>
          <w:spacing w:val="19"/>
        </w:rPr>
        <w:t xml:space="preserve"> </w:t>
      </w:r>
      <w:r>
        <w:t>compress</w:t>
      </w:r>
      <w:r>
        <w:rPr>
          <w:spacing w:val="19"/>
        </w:rPr>
        <w:t xml:space="preserve"> </w:t>
      </w:r>
      <w:r>
        <w:rPr>
          <w:spacing w:val="-5"/>
        </w:rPr>
        <w:t>the</w:t>
      </w:r>
    </w:p>
    <w:p w14:paraId="58D656DA" w14:textId="070C5F55" w:rsidR="0096722D" w:rsidRDefault="00BE2784">
      <w:pPr>
        <w:pStyle w:val="BodyText"/>
        <w:spacing w:before="145"/>
      </w:pPr>
      <w:r>
        <w:t>spatial</w:t>
      </w:r>
      <w:r>
        <w:rPr>
          <w:spacing w:val="6"/>
        </w:rPr>
        <w:t xml:space="preserve"> </w:t>
      </w:r>
      <w:r>
        <w:t>features</w:t>
      </w:r>
      <w:r>
        <w:rPr>
          <w:spacing w:val="6"/>
        </w:rPr>
        <w:t xml:space="preserve"> </w:t>
      </w:r>
      <w:r>
        <w:t>of</w:t>
      </w:r>
      <w:r>
        <w:rPr>
          <w:spacing w:val="5"/>
        </w:rPr>
        <w:t xml:space="preserve"> </w:t>
      </w:r>
      <w:r>
        <w:t>the</w:t>
      </w:r>
      <w:r>
        <w:rPr>
          <w:spacing w:val="6"/>
        </w:rPr>
        <w:t xml:space="preserve"> </w:t>
      </w:r>
      <w:ins w:id="167" w:author="Pyrcz, Michael" w:date="2023-09-16T09:38:00Z">
        <w:r w:rsidR="00D825A8">
          <w:t>subsurface</w:t>
        </w:r>
      </w:ins>
      <w:del w:id="168" w:author="Pyrcz, Michael" w:date="2023-09-16T09:38:00Z">
        <w:r w:rsidDel="00D825A8">
          <w:delText>model</w:delText>
        </w:r>
      </w:del>
      <w:r>
        <w:rPr>
          <w:spacing w:val="6"/>
        </w:rPr>
        <w:t xml:space="preserve"> </w:t>
      </w:r>
      <w:r>
        <w:t>realizations</w:t>
      </w:r>
      <w:r>
        <w:rPr>
          <w:spacing w:val="6"/>
        </w:rPr>
        <w:t xml:space="preserve"> </w:t>
      </w:r>
      <w:r>
        <w:t>into</w:t>
      </w:r>
      <w:r>
        <w:rPr>
          <w:spacing w:val="5"/>
        </w:rPr>
        <w:t xml:space="preserve"> </w:t>
      </w:r>
      <w:r>
        <w:t>a</w:t>
      </w:r>
      <w:r>
        <w:rPr>
          <w:spacing w:val="6"/>
        </w:rPr>
        <w:t xml:space="preserve"> </w:t>
      </w:r>
      <w:r>
        <w:t>latent</w:t>
      </w:r>
      <w:r>
        <w:rPr>
          <w:spacing w:val="6"/>
        </w:rPr>
        <w:t xml:space="preserve"> </w:t>
      </w:r>
      <w:r>
        <w:t>parameterization</w:t>
      </w:r>
      <w:r>
        <w:rPr>
          <w:spacing w:val="5"/>
        </w:rPr>
        <w:t xml:space="preserve"> </w:t>
      </w:r>
      <w:r>
        <w:rPr>
          <w:rFonts w:ascii="Palatino Linotype"/>
          <w:i/>
        </w:rPr>
        <w:t>z</w:t>
      </w:r>
      <w:r>
        <w:rPr>
          <w:i/>
          <w:vertAlign w:val="subscript"/>
        </w:rPr>
        <w:t>m</w:t>
      </w:r>
      <w:r>
        <w:t>,</w:t>
      </w:r>
      <w:r>
        <w:rPr>
          <w:spacing w:val="6"/>
        </w:rPr>
        <w:t xml:space="preserve"> </w:t>
      </w:r>
      <w:r>
        <w:t>given</w:t>
      </w:r>
      <w:r>
        <w:rPr>
          <w:spacing w:val="6"/>
        </w:rPr>
        <w:t xml:space="preserve"> </w:t>
      </w:r>
      <w:r>
        <w:t>by</w:t>
      </w:r>
      <w:r>
        <w:rPr>
          <w:spacing w:val="6"/>
        </w:rPr>
        <w:t xml:space="preserve"> </w:t>
      </w:r>
      <w:r>
        <w:rPr>
          <w:rFonts w:ascii="Palatino Linotype"/>
          <w:i/>
        </w:rPr>
        <w:t>z</w:t>
      </w:r>
      <w:r>
        <w:rPr>
          <w:i/>
          <w:vertAlign w:val="subscript"/>
        </w:rPr>
        <w:t>m</w:t>
      </w:r>
      <w:r>
        <w:rPr>
          <w:i/>
          <w:spacing w:val="11"/>
        </w:rPr>
        <w:t xml:space="preserve"> </w:t>
      </w:r>
      <w:r>
        <w:t>=</w:t>
      </w:r>
      <w:r>
        <w:rPr>
          <w:spacing w:val="2"/>
        </w:rPr>
        <w:t xml:space="preserve"> </w:t>
      </w:r>
      <w:r>
        <w:rPr>
          <w:rFonts w:ascii="Palatino Linotype"/>
          <w:i/>
        </w:rPr>
        <w:t>Enc</w:t>
      </w:r>
      <w:r>
        <w:t>(</w:t>
      </w:r>
      <w:r>
        <w:rPr>
          <w:rFonts w:ascii="Palatino Linotype"/>
          <w:i/>
        </w:rPr>
        <w:t>m</w:t>
      </w:r>
      <w:r>
        <w:t>).</w:t>
      </w:r>
      <w:r>
        <w:rPr>
          <w:spacing w:val="30"/>
        </w:rPr>
        <w:t xml:space="preserve"> </w:t>
      </w:r>
      <w:r>
        <w:t>In</w:t>
      </w:r>
      <w:r>
        <w:rPr>
          <w:spacing w:val="5"/>
        </w:rPr>
        <w:t xml:space="preserve"> </w:t>
      </w:r>
      <w:proofErr w:type="gramStart"/>
      <w:r>
        <w:rPr>
          <w:spacing w:val="-2"/>
        </w:rPr>
        <w:t>their</w:t>
      </w:r>
      <w:proofErr w:type="gramEnd"/>
    </w:p>
    <w:p w14:paraId="31CEDB03" w14:textId="65A4B0B5" w:rsidR="0096722D" w:rsidRDefault="00BE2784">
      <w:pPr>
        <w:pStyle w:val="BodyText"/>
        <w:spacing w:before="155"/>
      </w:pPr>
      <w:r>
        <w:rPr>
          <w:spacing w:val="-2"/>
        </w:rPr>
        <w:t>compressed</w:t>
      </w:r>
      <w:r>
        <w:rPr>
          <w:spacing w:val="9"/>
        </w:rPr>
        <w:t xml:space="preserve"> </w:t>
      </w:r>
      <w:r>
        <w:rPr>
          <w:spacing w:val="-2"/>
        </w:rPr>
        <w:t>representation,</w:t>
      </w:r>
      <w:r>
        <w:rPr>
          <w:spacing w:val="9"/>
        </w:rPr>
        <w:t xml:space="preserve"> </w:t>
      </w:r>
      <w:r>
        <w:rPr>
          <w:spacing w:val="-2"/>
        </w:rPr>
        <w:t>these</w:t>
      </w:r>
      <w:r>
        <w:rPr>
          <w:spacing w:val="8"/>
        </w:rPr>
        <w:t xml:space="preserve"> </w:t>
      </w:r>
      <w:r>
        <w:rPr>
          <w:spacing w:val="-2"/>
        </w:rPr>
        <w:t>features</w:t>
      </w:r>
      <w:r>
        <w:rPr>
          <w:spacing w:val="8"/>
        </w:rPr>
        <w:t xml:space="preserve"> </w:t>
      </w:r>
      <w:r>
        <w:rPr>
          <w:spacing w:val="-2"/>
        </w:rPr>
        <w:t>represent</w:t>
      </w:r>
      <w:r>
        <w:rPr>
          <w:spacing w:val="8"/>
        </w:rPr>
        <w:t xml:space="preserve"> </w:t>
      </w:r>
      <w:r>
        <w:rPr>
          <w:spacing w:val="-2"/>
        </w:rPr>
        <w:t>the</w:t>
      </w:r>
      <w:r>
        <w:rPr>
          <w:spacing w:val="8"/>
        </w:rPr>
        <w:t xml:space="preserve"> </w:t>
      </w:r>
      <w:r>
        <w:rPr>
          <w:spacing w:val="-2"/>
        </w:rPr>
        <w:t>salient</w:t>
      </w:r>
      <w:r>
        <w:rPr>
          <w:spacing w:val="8"/>
        </w:rPr>
        <w:t xml:space="preserve"> </w:t>
      </w:r>
      <w:r>
        <w:rPr>
          <w:spacing w:val="-2"/>
        </w:rPr>
        <w:t>characteristics</w:t>
      </w:r>
      <w:r>
        <w:rPr>
          <w:spacing w:val="8"/>
        </w:rPr>
        <w:t xml:space="preserve"> </w:t>
      </w:r>
      <w:r>
        <w:rPr>
          <w:spacing w:val="-2"/>
        </w:rPr>
        <w:t>of</w:t>
      </w:r>
      <w:r>
        <w:rPr>
          <w:spacing w:val="8"/>
        </w:rPr>
        <w:t xml:space="preserve"> </w:t>
      </w:r>
      <w:r>
        <w:rPr>
          <w:spacing w:val="-2"/>
        </w:rPr>
        <w:t>the</w:t>
      </w:r>
      <w:r>
        <w:rPr>
          <w:spacing w:val="8"/>
        </w:rPr>
        <w:t xml:space="preserve"> </w:t>
      </w:r>
      <w:r>
        <w:rPr>
          <w:spacing w:val="-2"/>
        </w:rPr>
        <w:t>geologic</w:t>
      </w:r>
      <w:r>
        <w:rPr>
          <w:spacing w:val="7"/>
        </w:rPr>
        <w:t xml:space="preserve"> </w:t>
      </w:r>
      <w:r>
        <w:rPr>
          <w:spacing w:val="-2"/>
        </w:rPr>
        <w:t>distributions.</w:t>
      </w:r>
    </w:p>
    <w:p w14:paraId="67B4D88E" w14:textId="7A1BF009" w:rsidR="0096722D" w:rsidRDefault="00BE2784">
      <w:pPr>
        <w:pStyle w:val="BodyText"/>
        <w:spacing w:before="172"/>
      </w:pPr>
      <w:r>
        <w:rPr>
          <w:spacing w:val="-2"/>
        </w:rPr>
        <w:t>The</w:t>
      </w:r>
      <w:r>
        <w:rPr>
          <w:spacing w:val="-9"/>
        </w:rPr>
        <w:t xml:space="preserve"> </w:t>
      </w:r>
      <w:r>
        <w:rPr>
          <w:spacing w:val="-2"/>
        </w:rPr>
        <w:t>decoder</w:t>
      </w:r>
      <w:r>
        <w:rPr>
          <w:spacing w:val="-10"/>
        </w:rPr>
        <w:t xml:space="preserve"> </w:t>
      </w:r>
      <w:r>
        <w:rPr>
          <w:spacing w:val="-2"/>
        </w:rPr>
        <w:t>portion</w:t>
      </w:r>
      <w:r>
        <w:rPr>
          <w:spacing w:val="-9"/>
        </w:rPr>
        <w:t xml:space="preserve"> </w:t>
      </w:r>
      <w:r>
        <w:rPr>
          <w:spacing w:val="-2"/>
        </w:rPr>
        <w:t>of</w:t>
      </w:r>
      <w:r>
        <w:rPr>
          <w:spacing w:val="-10"/>
        </w:rPr>
        <w:t xml:space="preserve"> </w:t>
      </w:r>
      <w:r>
        <w:rPr>
          <w:spacing w:val="-2"/>
        </w:rPr>
        <w:t>the</w:t>
      </w:r>
      <w:r>
        <w:rPr>
          <w:spacing w:val="-9"/>
        </w:rPr>
        <w:t xml:space="preserve"> </w:t>
      </w:r>
      <w:r>
        <w:rPr>
          <w:spacing w:val="-2"/>
        </w:rPr>
        <w:t>network</w:t>
      </w:r>
      <w:r>
        <w:rPr>
          <w:spacing w:val="-10"/>
        </w:rPr>
        <w:t xml:space="preserve"> </w:t>
      </w:r>
      <w:r>
        <w:rPr>
          <w:spacing w:val="-2"/>
        </w:rPr>
        <w:t>is</w:t>
      </w:r>
      <w:r>
        <w:rPr>
          <w:spacing w:val="-9"/>
        </w:rPr>
        <w:t xml:space="preserve"> </w:t>
      </w:r>
      <w:r>
        <w:rPr>
          <w:spacing w:val="-2"/>
        </w:rPr>
        <w:t>designed</w:t>
      </w:r>
      <w:r>
        <w:rPr>
          <w:spacing w:val="-10"/>
        </w:rPr>
        <w:t xml:space="preserve"> </w:t>
      </w:r>
      <w:r>
        <w:rPr>
          <w:spacing w:val="-2"/>
        </w:rPr>
        <w:t>as</w:t>
      </w:r>
      <w:r>
        <w:rPr>
          <w:spacing w:val="-9"/>
        </w:rPr>
        <w:t xml:space="preserve"> </w:t>
      </w:r>
      <w:r>
        <w:rPr>
          <w:spacing w:val="-2"/>
        </w:rPr>
        <w:t>a</w:t>
      </w:r>
      <w:r>
        <w:rPr>
          <w:spacing w:val="-10"/>
        </w:rPr>
        <w:t xml:space="preserve"> </w:t>
      </w:r>
      <w:r>
        <w:rPr>
          <w:spacing w:val="-2"/>
        </w:rPr>
        <w:t>series</w:t>
      </w:r>
      <w:r>
        <w:rPr>
          <w:spacing w:val="-9"/>
        </w:rPr>
        <w:t xml:space="preserve"> </w:t>
      </w:r>
      <w:r>
        <w:rPr>
          <w:spacing w:val="-2"/>
        </w:rPr>
        <w:t>of</w:t>
      </w:r>
      <w:r>
        <w:rPr>
          <w:spacing w:val="-10"/>
        </w:rPr>
        <w:t xml:space="preserve"> </w:t>
      </w:r>
      <w:r>
        <w:rPr>
          <w:spacing w:val="-2"/>
        </w:rPr>
        <w:t>recursive</w:t>
      </w:r>
      <w:r>
        <w:rPr>
          <w:spacing w:val="-9"/>
        </w:rPr>
        <w:t xml:space="preserve"> </w:t>
      </w:r>
      <w:r>
        <w:rPr>
          <w:spacing w:val="-2"/>
        </w:rPr>
        <w:t>residual</w:t>
      </w:r>
      <w:r>
        <w:rPr>
          <w:spacing w:val="-10"/>
        </w:rPr>
        <w:t xml:space="preserve"> </w:t>
      </w:r>
      <w:r>
        <w:rPr>
          <w:spacing w:val="-2"/>
        </w:rPr>
        <w:t>convolutional-recurrent</w:t>
      </w:r>
      <w:r>
        <w:rPr>
          <w:spacing w:val="-10"/>
        </w:rPr>
        <w:t xml:space="preserve"> </w:t>
      </w:r>
      <w:r>
        <w:rPr>
          <w:spacing w:val="-2"/>
        </w:rPr>
        <w:t>layers,</w:t>
      </w:r>
    </w:p>
    <w:p w14:paraId="1FE4B0F4" w14:textId="1CD472C5" w:rsidR="0096722D" w:rsidRDefault="00BE2784">
      <w:pPr>
        <w:pStyle w:val="BodyText"/>
        <w:spacing w:before="144"/>
      </w:pPr>
      <w:r>
        <w:t>such</w:t>
      </w:r>
      <w:r>
        <w:rPr>
          <w:spacing w:val="-11"/>
        </w:rPr>
        <w:t xml:space="preserve"> </w:t>
      </w:r>
      <w:r>
        <w:t>that</w:t>
      </w:r>
      <w:r>
        <w:rPr>
          <w:spacing w:val="-12"/>
        </w:rPr>
        <w:t xml:space="preserve"> </w:t>
      </w:r>
      <w:r>
        <w:t>the</w:t>
      </w:r>
      <w:r>
        <w:rPr>
          <w:spacing w:val="-12"/>
        </w:rPr>
        <w:t xml:space="preserve"> </w:t>
      </w:r>
      <w:r>
        <w:t>latent</w:t>
      </w:r>
      <w:r>
        <w:rPr>
          <w:spacing w:val="-12"/>
        </w:rPr>
        <w:t xml:space="preserve"> </w:t>
      </w:r>
      <w:r>
        <w:t>space</w:t>
      </w:r>
      <w:r>
        <w:rPr>
          <w:spacing w:val="-12"/>
        </w:rPr>
        <w:t xml:space="preserve"> </w:t>
      </w:r>
      <w:r>
        <w:rPr>
          <w:rFonts w:ascii="Palatino Linotype"/>
          <w:i/>
        </w:rPr>
        <w:t>z</w:t>
      </w:r>
      <w:r>
        <w:rPr>
          <w:i/>
          <w:vertAlign w:val="subscript"/>
        </w:rPr>
        <w:t>m</w:t>
      </w:r>
      <w:r>
        <w:rPr>
          <w:i/>
          <w:spacing w:val="-6"/>
        </w:rPr>
        <w:t xml:space="preserve"> </w:t>
      </w:r>
      <w:r>
        <w:t>is</w:t>
      </w:r>
      <w:r>
        <w:rPr>
          <w:spacing w:val="-12"/>
        </w:rPr>
        <w:t xml:space="preserve"> </w:t>
      </w:r>
      <w:r>
        <w:t>recursively</w:t>
      </w:r>
      <w:r>
        <w:rPr>
          <w:spacing w:val="-12"/>
        </w:rPr>
        <w:t xml:space="preserve"> </w:t>
      </w:r>
      <w:r>
        <w:t>decoded</w:t>
      </w:r>
      <w:r>
        <w:rPr>
          <w:spacing w:val="-12"/>
        </w:rPr>
        <w:t xml:space="preserve"> </w:t>
      </w:r>
      <w:r>
        <w:t>into</w:t>
      </w:r>
      <w:r>
        <w:rPr>
          <w:spacing w:val="-12"/>
        </w:rPr>
        <w:t xml:space="preserve"> </w:t>
      </w:r>
      <w:r>
        <w:t>the</w:t>
      </w:r>
      <w:r>
        <w:rPr>
          <w:spacing w:val="-12"/>
        </w:rPr>
        <w:t xml:space="preserve"> </w:t>
      </w:r>
      <w:r>
        <w:t>dynamic</w:t>
      </w:r>
      <w:r>
        <w:rPr>
          <w:spacing w:val="-12"/>
        </w:rPr>
        <w:t xml:space="preserve"> </w:t>
      </w:r>
      <w:r>
        <w:t>distributions</w:t>
      </w:r>
      <w:r>
        <w:rPr>
          <w:spacing w:val="-12"/>
        </w:rPr>
        <w:t xml:space="preserve"> </w:t>
      </w:r>
      <w:r>
        <w:t>of</w:t>
      </w:r>
      <w:r>
        <w:rPr>
          <w:spacing w:val="-12"/>
        </w:rPr>
        <w:t xml:space="preserve"> </w:t>
      </w:r>
      <w:r>
        <w:t>pressure</w:t>
      </w:r>
      <w:r>
        <w:rPr>
          <w:spacing w:val="-12"/>
        </w:rPr>
        <w:t xml:space="preserve"> </w:t>
      </w:r>
      <w:r>
        <w:t>and</w:t>
      </w:r>
      <w:r>
        <w:rPr>
          <w:spacing w:val="-12"/>
        </w:rPr>
        <w:t xml:space="preserve"> </w:t>
      </w:r>
      <w:proofErr w:type="gramStart"/>
      <w:r>
        <w:rPr>
          <w:spacing w:val="-2"/>
        </w:rPr>
        <w:t>saturation</w:t>
      </w:r>
      <w:proofErr w:type="gramEnd"/>
    </w:p>
    <w:p w14:paraId="236553AA" w14:textId="77777777" w:rsidR="0096722D" w:rsidRDefault="00BE2784">
      <w:pPr>
        <w:pStyle w:val="BodyText"/>
        <w:spacing w:before="129"/>
      </w:pPr>
      <w:r>
        <w:rPr>
          <w:noProof/>
        </w:rPr>
        <mc:AlternateContent>
          <mc:Choice Requires="wps">
            <w:drawing>
              <wp:anchor distT="0" distB="0" distL="0" distR="0" simplePos="0" relativeHeight="486577664" behindDoc="1" locked="0" layoutInCell="1" allowOverlap="1" wp14:anchorId="34EBD835" wp14:editId="56D23F6C">
                <wp:simplePos x="0" y="0"/>
                <wp:positionH relativeFrom="page">
                  <wp:posOffset>4188168</wp:posOffset>
                </wp:positionH>
                <wp:positionV relativeFrom="paragraph">
                  <wp:posOffset>184913</wp:posOffset>
                </wp:positionV>
                <wp:extent cx="52705" cy="889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737C5AF1" w14:textId="77777777" w:rsidR="0096722D" w:rsidRDefault="00BE2784">
                            <w:pPr>
                              <w:spacing w:line="135" w:lineRule="exact"/>
                              <w:rPr>
                                <w:i/>
                                <w:sz w:val="14"/>
                              </w:rPr>
                            </w:pPr>
                            <w:r>
                              <w:rPr>
                                <w:i/>
                                <w:spacing w:val="-10"/>
                                <w:sz w:val="14"/>
                              </w:rPr>
                              <w:t>d</w:t>
                            </w:r>
                          </w:p>
                        </w:txbxContent>
                      </wps:txbx>
                      <wps:bodyPr wrap="square" lIns="0" tIns="0" rIns="0" bIns="0" rtlCol="0">
                        <a:noAutofit/>
                      </wps:bodyPr>
                    </wps:wsp>
                  </a:graphicData>
                </a:graphic>
              </wp:anchor>
            </w:drawing>
          </mc:Choice>
          <mc:Fallback>
            <w:pict>
              <v:shape w14:anchorId="34EBD835" id="Textbox 15" o:spid="_x0000_s1028" type="#_x0000_t202" style="position:absolute;left:0;text-align:left;margin-left:329.8pt;margin-top:14.55pt;width:4.15pt;height:7pt;z-index:-167388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" filled="f" stroked="f">
                <v:textbox inset="0,0,0,0">
                  <w:txbxContent>
                    <w:p w14:paraId="737C5AF1" w14:textId="77777777" w:rsidR="0096722D" w:rsidRDefault="00BE2784">
                      <w:pPr>
                        <w:spacing w:line="135" w:lineRule="exact"/>
                        <w:rPr>
                          <w:i/>
                          <w:sz w:val="14"/>
                        </w:rPr>
                      </w:pPr>
                      <w:r>
                        <w:rPr>
                          <w:i/>
                          <w:spacing w:val="-10"/>
                          <w:sz w:val="14"/>
                        </w:rPr>
                        <w:t>d</w:t>
                      </w:r>
                    </w:p>
                  </w:txbxContent>
                </v:textbox>
                <w10:wrap anchorx="page"/>
              </v:shape>
            </w:pict>
          </mc:Fallback>
        </mc:AlternateContent>
      </w:r>
      <w:del w:id="169" w:author="Pyrcz, Michael" w:date="2023-09-16T09:38:00Z">
        <w:r w:rsidDel="00D825A8">
          <w:rPr>
            <w:rFonts w:ascii="Arial"/>
            <w:sz w:val="10"/>
          </w:rPr>
          <w:delText>217</w:delText>
        </w:r>
        <w:r w:rsidDel="00D825A8">
          <w:rPr>
            <w:rFonts w:ascii="Arial"/>
            <w:spacing w:val="45"/>
            <w:sz w:val="10"/>
          </w:rPr>
          <w:delText xml:space="preserve">  </w:delText>
        </w:r>
      </w:del>
      <w:r>
        <w:t>over</w:t>
      </w:r>
      <w:r>
        <w:rPr>
          <w:spacing w:val="10"/>
        </w:rPr>
        <w:t xml:space="preserve"> </w:t>
      </w:r>
      <w:r>
        <w:t>time.</w:t>
      </w:r>
      <w:r>
        <w:rPr>
          <w:spacing w:val="41"/>
        </w:rPr>
        <w:t xml:space="preserve"> </w:t>
      </w:r>
      <w:r>
        <w:t>The</w:t>
      </w:r>
      <w:r>
        <w:rPr>
          <w:spacing w:val="9"/>
        </w:rPr>
        <w:t xml:space="preserve"> </w:t>
      </w:r>
      <w:r>
        <w:t>previous</w:t>
      </w:r>
      <w:r>
        <w:rPr>
          <w:spacing w:val="9"/>
        </w:rPr>
        <w:t xml:space="preserve"> </w:t>
      </w:r>
      <w:r>
        <w:t>timestep</w:t>
      </w:r>
      <w:r>
        <w:rPr>
          <w:spacing w:val="10"/>
        </w:rPr>
        <w:t xml:space="preserve"> </w:t>
      </w:r>
      <w:r>
        <w:t>latent</w:t>
      </w:r>
      <w:r>
        <w:rPr>
          <w:spacing w:val="9"/>
        </w:rPr>
        <w:t xml:space="preserve"> </w:t>
      </w:r>
      <w:r>
        <w:t>representations,</w:t>
      </w:r>
      <w:r>
        <w:rPr>
          <w:spacing w:val="11"/>
        </w:rPr>
        <w:t xml:space="preserve"> </w:t>
      </w:r>
      <w:proofErr w:type="gramStart"/>
      <w:r>
        <w:rPr>
          <w:rFonts w:ascii="Palatino Linotype"/>
          <w:i/>
        </w:rPr>
        <w:t>z</w:t>
      </w:r>
      <w:r>
        <w:rPr>
          <w:i/>
          <w:vertAlign w:val="superscript"/>
        </w:rPr>
        <w:t>t</w:t>
      </w:r>
      <w:r>
        <w:rPr>
          <w:i/>
          <w:spacing w:val="-25"/>
        </w:rPr>
        <w:t xml:space="preserve"> </w:t>
      </w:r>
      <w:r>
        <w:t>,</w:t>
      </w:r>
      <w:proofErr w:type="gramEnd"/>
      <w:r>
        <w:rPr>
          <w:spacing w:val="11"/>
        </w:rPr>
        <w:t xml:space="preserve"> </w:t>
      </w:r>
      <w:r>
        <w:t>are</w:t>
      </w:r>
      <w:r>
        <w:rPr>
          <w:spacing w:val="10"/>
        </w:rPr>
        <w:t xml:space="preserve"> </w:t>
      </w:r>
      <w:r>
        <w:t>used</w:t>
      </w:r>
      <w:r>
        <w:rPr>
          <w:spacing w:val="9"/>
        </w:rPr>
        <w:t xml:space="preserve"> </w:t>
      </w:r>
      <w:r>
        <w:t>in</w:t>
      </w:r>
      <w:r>
        <w:rPr>
          <w:spacing w:val="10"/>
        </w:rPr>
        <w:t xml:space="preserve"> </w:t>
      </w:r>
      <w:r>
        <w:t>the</w:t>
      </w:r>
      <w:r>
        <w:rPr>
          <w:spacing w:val="9"/>
        </w:rPr>
        <w:t xml:space="preserve"> </w:t>
      </w:r>
      <w:r>
        <w:t>subsequent</w:t>
      </w:r>
      <w:r>
        <w:rPr>
          <w:spacing w:val="10"/>
        </w:rPr>
        <w:t xml:space="preserve"> </w:t>
      </w:r>
      <w:r>
        <w:t>timestep</w:t>
      </w:r>
      <w:r>
        <w:rPr>
          <w:spacing w:val="9"/>
        </w:rPr>
        <w:t xml:space="preserve"> </w:t>
      </w:r>
      <w:r>
        <w:t>to</w:t>
      </w:r>
      <w:r>
        <w:rPr>
          <w:spacing w:val="10"/>
        </w:rPr>
        <w:t xml:space="preserve"> </w:t>
      </w:r>
      <w:r>
        <w:rPr>
          <w:spacing w:val="-2"/>
        </w:rPr>
        <w:t>refine</w:t>
      </w:r>
    </w:p>
    <w:p w14:paraId="01475E21" w14:textId="77777777" w:rsidR="0096722D" w:rsidRDefault="0096722D">
      <w:pPr>
        <w:sectPr w:rsidR="0096722D">
          <w:pgSz w:w="12240" w:h="15840"/>
          <w:pgMar w:top="1540" w:right="1280" w:bottom="980" w:left="920" w:header="0" w:footer="792" w:gutter="0"/>
          <w:cols w:space="720"/>
        </w:sectPr>
      </w:pPr>
    </w:p>
    <w:p w14:paraId="29F2C266" w14:textId="77777777" w:rsidR="0096722D" w:rsidRDefault="00BE2784">
      <w:pPr>
        <w:pStyle w:val="BodyText"/>
        <w:spacing w:before="0"/>
        <w:ind w:left="765"/>
      </w:pPr>
      <w:r>
        <w:rPr>
          <w:noProof/>
        </w:rPr>
        <w:drawing>
          <wp:inline distT="0" distB="0" distL="0" distR="0" wp14:anchorId="5AD7E7BA" wp14:editId="27E1AE14">
            <wp:extent cx="5636875" cy="2364771"/>
            <wp:effectExtent l="0" t="0" r="0" b="0"/>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23" cstate="print"/>
                    <a:stretch>
                      <a:fillRect/>
                    </a:stretch>
                  </pic:blipFill>
                  <pic:spPr>
                    <a:xfrm>
                      <a:off x="0" y="0"/>
                      <a:ext cx="5636875" cy="2364771"/>
                    </a:xfrm>
                    <a:prstGeom prst="rect">
                      <a:avLst/>
                    </a:prstGeom>
                  </pic:spPr>
                </pic:pic>
              </a:graphicData>
            </a:graphic>
          </wp:inline>
        </w:drawing>
      </w:r>
    </w:p>
    <w:p w14:paraId="6118958D" w14:textId="77777777" w:rsidR="0096722D" w:rsidRDefault="0096722D">
      <w:pPr>
        <w:pStyle w:val="BodyText"/>
        <w:spacing w:before="74"/>
        <w:ind w:left="0"/>
      </w:pPr>
    </w:p>
    <w:p w14:paraId="072E270B" w14:textId="77777777" w:rsidR="0096722D" w:rsidRDefault="00BE2784">
      <w:pPr>
        <w:pStyle w:val="BodyText"/>
        <w:spacing w:before="1"/>
        <w:ind w:left="783"/>
      </w:pPr>
      <w:bookmarkStart w:id="170" w:name="_bookmark9"/>
      <w:bookmarkEnd w:id="170"/>
      <w:r>
        <w:rPr>
          <w:b/>
          <w:spacing w:val="-2"/>
        </w:rPr>
        <w:t>Figure</w:t>
      </w:r>
      <w:r>
        <w:rPr>
          <w:b/>
          <w:spacing w:val="5"/>
        </w:rPr>
        <w:t xml:space="preserve"> </w:t>
      </w:r>
      <w:r>
        <w:rPr>
          <w:b/>
          <w:spacing w:val="-2"/>
        </w:rPr>
        <w:t>9:</w:t>
      </w:r>
      <w:r>
        <w:rPr>
          <w:b/>
          <w:spacing w:val="26"/>
        </w:rPr>
        <w:t xml:space="preserve"> </w:t>
      </w:r>
      <w:r>
        <w:rPr>
          <w:spacing w:val="-2"/>
        </w:rPr>
        <w:t>Saturation</w:t>
      </w:r>
      <w:r>
        <w:rPr>
          <w:spacing w:val="2"/>
        </w:rPr>
        <w:t xml:space="preserve"> </w:t>
      </w:r>
      <w:r>
        <w:rPr>
          <w:spacing w:val="-2"/>
        </w:rPr>
        <w:t>response</w:t>
      </w:r>
      <w:r>
        <w:rPr>
          <w:spacing w:val="1"/>
        </w:rPr>
        <w:t xml:space="preserve"> </w:t>
      </w:r>
      <w:r>
        <w:rPr>
          <w:spacing w:val="-2"/>
        </w:rPr>
        <w:t>distributions</w:t>
      </w:r>
      <w:r>
        <w:rPr>
          <w:spacing w:val="2"/>
        </w:rPr>
        <w:t xml:space="preserve"> </w:t>
      </w:r>
      <w:r>
        <w:rPr>
          <w:spacing w:val="-2"/>
        </w:rPr>
        <w:t>over</w:t>
      </w:r>
      <w:r>
        <w:rPr>
          <w:spacing w:val="2"/>
        </w:rPr>
        <w:t xml:space="preserve"> </w:t>
      </w:r>
      <w:r>
        <w:rPr>
          <w:spacing w:val="-2"/>
        </w:rPr>
        <w:t>time</w:t>
      </w:r>
      <w:r>
        <w:rPr>
          <w:spacing w:val="2"/>
        </w:rPr>
        <w:t xml:space="preserve"> </w:t>
      </w:r>
      <w:r>
        <w:rPr>
          <w:spacing w:val="-2"/>
        </w:rPr>
        <w:t>for</w:t>
      </w:r>
      <w:r>
        <w:rPr>
          <w:spacing w:val="1"/>
        </w:rPr>
        <w:t xml:space="preserve"> </w:t>
      </w:r>
      <w:r>
        <w:rPr>
          <w:spacing w:val="-2"/>
        </w:rPr>
        <w:t>5</w:t>
      </w:r>
      <w:r>
        <w:rPr>
          <w:spacing w:val="2"/>
        </w:rPr>
        <w:t xml:space="preserve"> </w:t>
      </w:r>
      <w:r>
        <w:rPr>
          <w:spacing w:val="-2"/>
        </w:rPr>
        <w:t>random</w:t>
      </w:r>
      <w:r>
        <w:rPr>
          <w:spacing w:val="2"/>
        </w:rPr>
        <w:t xml:space="preserve"> </w:t>
      </w:r>
      <w:r>
        <w:rPr>
          <w:spacing w:val="-2"/>
        </w:rPr>
        <w:t>realizations</w:t>
      </w:r>
      <w:r>
        <w:rPr>
          <w:spacing w:val="1"/>
        </w:rPr>
        <w:t xml:space="preserve"> </w:t>
      </w:r>
      <w:r>
        <w:rPr>
          <w:spacing w:val="-2"/>
        </w:rPr>
        <w:t>obtained</w:t>
      </w:r>
      <w:r>
        <w:rPr>
          <w:spacing w:val="2"/>
        </w:rPr>
        <w:t xml:space="preserve"> </w:t>
      </w:r>
      <w:r>
        <w:rPr>
          <w:spacing w:val="-2"/>
        </w:rPr>
        <w:t>from</w:t>
      </w:r>
      <w:r>
        <w:rPr>
          <w:spacing w:val="2"/>
        </w:rPr>
        <w:t xml:space="preserve"> </w:t>
      </w:r>
      <w:r>
        <w:rPr>
          <w:spacing w:val="-4"/>
        </w:rPr>
        <w:t>HFS.</w:t>
      </w:r>
    </w:p>
    <w:p w14:paraId="109C8081" w14:textId="77777777" w:rsidR="0096722D" w:rsidRDefault="0096722D">
      <w:pPr>
        <w:pStyle w:val="BodyText"/>
        <w:spacing w:before="214"/>
        <w:ind w:left="0"/>
      </w:pPr>
    </w:p>
    <w:p w14:paraId="5EFA8E7B" w14:textId="77777777" w:rsidR="0096722D" w:rsidRDefault="00BE2784">
      <w:pPr>
        <w:pStyle w:val="BodyText"/>
        <w:spacing w:before="1"/>
      </w:pPr>
      <w:del w:id="171" w:author="Pyrcz, Michael" w:date="2023-09-16T09:39:00Z">
        <w:r w:rsidDel="00860D45">
          <w:rPr>
            <w:rFonts w:ascii="Arial"/>
            <w:sz w:val="10"/>
          </w:rPr>
          <w:delText>218</w:delText>
        </w:r>
        <w:r w:rsidDel="00860D45">
          <w:rPr>
            <w:rFonts w:ascii="Arial"/>
            <w:spacing w:val="43"/>
            <w:sz w:val="10"/>
          </w:rPr>
          <w:delText xml:space="preserve">  </w:delText>
        </w:r>
      </w:del>
      <w:r>
        <w:t xml:space="preserve">the </w:t>
      </w:r>
      <w:commentRangeStart w:id="172"/>
      <w:r>
        <w:t>outputs and reduce</w:t>
      </w:r>
      <w:r>
        <w:rPr>
          <w:spacing w:val="-1"/>
        </w:rPr>
        <w:t xml:space="preserve"> </w:t>
      </w:r>
      <w:r>
        <w:t>systematic error</w:t>
      </w:r>
      <w:r>
        <w:rPr>
          <w:spacing w:val="-1"/>
        </w:rPr>
        <w:t xml:space="preserve"> </w:t>
      </w:r>
      <w:r>
        <w:t>propagation in</w:t>
      </w:r>
      <w:r>
        <w:rPr>
          <w:spacing w:val="-1"/>
        </w:rPr>
        <w:t xml:space="preserve"> </w:t>
      </w:r>
      <w:r>
        <w:t>time</w:t>
      </w:r>
      <w:commentRangeEnd w:id="172"/>
      <w:r w:rsidR="00860D45">
        <w:rPr>
          <w:rStyle w:val="CommentReference"/>
        </w:rPr>
        <w:commentReference w:id="172"/>
      </w:r>
      <w:r>
        <w:t>.</w:t>
      </w:r>
      <w:r>
        <w:rPr>
          <w:spacing w:val="16"/>
        </w:rPr>
        <w:t xml:space="preserve"> </w:t>
      </w:r>
      <w:r>
        <w:t>Thus, the</w:t>
      </w:r>
      <w:r>
        <w:rPr>
          <w:spacing w:val="-1"/>
        </w:rPr>
        <w:t xml:space="preserve"> </w:t>
      </w:r>
      <w:r>
        <w:t>full architecture</w:t>
      </w:r>
      <w:r>
        <w:rPr>
          <w:spacing w:val="-1"/>
        </w:rPr>
        <w:t xml:space="preserve"> </w:t>
      </w:r>
      <w:r>
        <w:t>is represented</w:t>
      </w:r>
      <w:r>
        <w:rPr>
          <w:spacing w:val="-1"/>
        </w:rPr>
        <w:t xml:space="preserve"> </w:t>
      </w:r>
      <w:r>
        <w:rPr>
          <w:spacing w:val="-5"/>
        </w:rPr>
        <w:t>as</w:t>
      </w:r>
    </w:p>
    <w:p w14:paraId="4D38F8AC" w14:textId="77777777" w:rsidR="0096722D" w:rsidRDefault="0096722D">
      <w:pPr>
        <w:pStyle w:val="BodyText"/>
        <w:spacing w:before="0"/>
        <w:ind w:left="0"/>
      </w:pPr>
    </w:p>
    <w:p w14:paraId="1DA8BF38" w14:textId="77777777" w:rsidR="0096722D" w:rsidRDefault="0096722D">
      <w:pPr>
        <w:pStyle w:val="BodyText"/>
        <w:spacing w:before="65"/>
        <w:ind w:left="0"/>
      </w:pPr>
    </w:p>
    <w:p w14:paraId="6DBC8DEC" w14:textId="77777777" w:rsidR="0096722D" w:rsidRDefault="00BE2784">
      <w:pPr>
        <w:tabs>
          <w:tab w:val="left" w:pos="9625"/>
        </w:tabs>
        <w:ind w:left="4188"/>
        <w:rPr>
          <w:sz w:val="20"/>
        </w:rPr>
      </w:pPr>
      <w:r>
        <w:rPr>
          <w:noProof/>
        </w:rPr>
        <mc:AlternateContent>
          <mc:Choice Requires="wps">
            <w:drawing>
              <wp:anchor distT="0" distB="0" distL="0" distR="0" simplePos="0" relativeHeight="486578176" behindDoc="1" locked="0" layoutInCell="1" allowOverlap="1" wp14:anchorId="17DFF123" wp14:editId="05328437">
                <wp:simplePos x="0" y="0"/>
                <wp:positionH relativeFrom="page">
                  <wp:posOffset>4385208</wp:posOffset>
                </wp:positionH>
                <wp:positionV relativeFrom="paragraph">
                  <wp:posOffset>113307</wp:posOffset>
                </wp:positionV>
                <wp:extent cx="52705" cy="889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6724B3B4" w14:textId="77777777" w:rsidR="0096722D" w:rsidRDefault="00BE2784">
                            <w:pPr>
                              <w:spacing w:line="135" w:lineRule="exact"/>
                              <w:rPr>
                                <w:i/>
                                <w:sz w:val="14"/>
                              </w:rPr>
                            </w:pPr>
                            <w:r>
                              <w:rPr>
                                <w:i/>
                                <w:spacing w:val="-10"/>
                                <w:sz w:val="14"/>
                              </w:rPr>
                              <w:t>d</w:t>
                            </w:r>
                          </w:p>
                        </w:txbxContent>
                      </wps:txbx>
                      <wps:bodyPr wrap="square" lIns="0" tIns="0" rIns="0" bIns="0" rtlCol="0">
                        <a:noAutofit/>
                      </wps:bodyPr>
                    </wps:wsp>
                  </a:graphicData>
                </a:graphic>
              </wp:anchor>
            </w:drawing>
          </mc:Choice>
          <mc:Fallback>
            <w:pict>
              <v:shape w14:anchorId="17DFF123" id="Textbox 17" o:spid="_x0000_s1029" type="#_x0000_t202" style="position:absolute;left:0;text-align:left;margin-left:345.3pt;margin-top:8.9pt;width:4.15pt;height:7pt;z-index:-167383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" filled="f" stroked="f">
                <v:textbox inset="0,0,0,0">
                  <w:txbxContent>
                    <w:p w14:paraId="6724B3B4" w14:textId="77777777" w:rsidR="0096722D" w:rsidRDefault="00BE2784">
                      <w:pPr>
                        <w:spacing w:line="135" w:lineRule="exact"/>
                        <w:rPr>
                          <w:i/>
                          <w:sz w:val="14"/>
                        </w:rPr>
                      </w:pPr>
                      <w:r>
                        <w:rPr>
                          <w:i/>
                          <w:spacing w:val="-10"/>
                          <w:sz w:val="14"/>
                        </w:rPr>
                        <w:t>d</w:t>
                      </w:r>
                    </w:p>
                  </w:txbxContent>
                </v:textbox>
                <w10:wrap anchorx="page"/>
              </v:shape>
            </w:pict>
          </mc:Fallback>
        </mc:AlternateContent>
      </w:r>
      <w:r>
        <w:rPr>
          <w:rFonts w:ascii="Palatino Linotype" w:hAnsi="Palatino Linotype"/>
          <w:i/>
          <w:sz w:val="20"/>
        </w:rPr>
        <w:t>d</w:t>
      </w:r>
      <w:r>
        <w:rPr>
          <w:position w:val="5"/>
          <w:sz w:val="20"/>
        </w:rPr>
        <w:t>ˆ</w:t>
      </w:r>
      <w:r>
        <w:rPr>
          <w:sz w:val="20"/>
        </w:rPr>
        <w:t>=</w:t>
      </w:r>
      <w:r>
        <w:rPr>
          <w:spacing w:val="60"/>
          <w:sz w:val="20"/>
        </w:rPr>
        <w:t xml:space="preserve"> </w:t>
      </w:r>
      <w:r>
        <w:rPr>
          <w:rFonts w:ascii="Palatino Linotype" w:hAnsi="Palatino Linotype"/>
          <w:i/>
          <w:sz w:val="20"/>
        </w:rPr>
        <w:t>Dec</w:t>
      </w:r>
      <w:r>
        <w:rPr>
          <w:i/>
          <w:sz w:val="20"/>
          <w:vertAlign w:val="superscript"/>
        </w:rPr>
        <w:t>t</w:t>
      </w:r>
      <w:r>
        <w:rPr>
          <w:sz w:val="20"/>
        </w:rPr>
        <w:t>([</w:t>
      </w:r>
      <w:r>
        <w:rPr>
          <w:rFonts w:ascii="Palatino Linotype" w:hAnsi="Palatino Linotype"/>
          <w:i/>
          <w:sz w:val="20"/>
        </w:rPr>
        <w:t>Enc</w:t>
      </w:r>
      <w:r>
        <w:rPr>
          <w:sz w:val="20"/>
        </w:rPr>
        <w:t>(</w:t>
      </w:r>
      <w:r>
        <w:rPr>
          <w:rFonts w:ascii="Palatino Linotype" w:hAnsi="Palatino Linotype"/>
          <w:i/>
          <w:sz w:val="20"/>
        </w:rPr>
        <w:t>m</w:t>
      </w:r>
      <w:r>
        <w:rPr>
          <w:sz w:val="20"/>
        </w:rPr>
        <w:t>);</w:t>
      </w:r>
      <w:r>
        <w:rPr>
          <w:spacing w:val="17"/>
          <w:sz w:val="20"/>
        </w:rPr>
        <w:t xml:space="preserve"> </w:t>
      </w:r>
      <w:proofErr w:type="gramStart"/>
      <w:r>
        <w:rPr>
          <w:rFonts w:ascii="Palatino Linotype" w:hAnsi="Palatino Linotype"/>
          <w:i/>
          <w:sz w:val="20"/>
        </w:rPr>
        <w:t>z</w:t>
      </w:r>
      <w:r>
        <w:rPr>
          <w:i/>
          <w:sz w:val="20"/>
          <w:vertAlign w:val="superscript"/>
        </w:rPr>
        <w:t>t</w:t>
      </w:r>
      <w:r>
        <w:rPr>
          <w:i/>
          <w:spacing w:val="-2"/>
          <w:sz w:val="20"/>
        </w:rPr>
        <w:t xml:space="preserve"> </w:t>
      </w:r>
      <w:r>
        <w:rPr>
          <w:spacing w:val="-5"/>
          <w:sz w:val="20"/>
        </w:rPr>
        <w:t>])</w:t>
      </w:r>
      <w:r>
        <w:rPr>
          <w:sz w:val="20"/>
        </w:rPr>
        <w:tab/>
      </w:r>
      <w:proofErr w:type="gramEnd"/>
      <w:r>
        <w:rPr>
          <w:spacing w:val="-5"/>
          <w:sz w:val="20"/>
        </w:rPr>
        <w:t>(6)</w:t>
      </w:r>
    </w:p>
    <w:p w14:paraId="759D9AFB" w14:textId="77777777" w:rsidR="0096722D" w:rsidRDefault="0096722D">
      <w:pPr>
        <w:pStyle w:val="BodyText"/>
        <w:spacing w:before="101"/>
        <w:ind w:left="0"/>
      </w:pPr>
    </w:p>
    <w:p w14:paraId="3A4F7FF4" w14:textId="49D37303" w:rsidR="0096722D" w:rsidRDefault="00BE2784">
      <w:pPr>
        <w:pStyle w:val="BodyText"/>
        <w:tabs>
          <w:tab w:val="left" w:pos="818"/>
        </w:tabs>
        <w:spacing w:before="0"/>
      </w:pPr>
      <w:r>
        <w:rPr>
          <w:rFonts w:ascii="Arial"/>
          <w:sz w:val="10"/>
        </w:rPr>
        <w:tab/>
      </w:r>
      <w:r>
        <w:rPr>
          <w:spacing w:val="-2"/>
        </w:rPr>
        <w:t>The</w:t>
      </w:r>
      <w:r>
        <w:rPr>
          <w:spacing w:val="1"/>
        </w:rPr>
        <w:t xml:space="preserve"> </w:t>
      </w:r>
      <w:r>
        <w:rPr>
          <w:spacing w:val="-2"/>
        </w:rPr>
        <w:t>encoder</w:t>
      </w:r>
      <w:ins w:id="173" w:author="Pyrcz, Michael" w:date="2023-09-16T09:40:00Z">
        <w:r w:rsidR="00860D45">
          <w:rPr>
            <w:spacing w:val="-2"/>
          </w:rPr>
          <w:t xml:space="preserve">, </w:t>
        </w:r>
        <w:r w:rsidR="00860D45">
          <w:rPr>
            <w:rFonts w:ascii="Palatino Linotype" w:hAnsi="Palatino Linotype"/>
            <w:i/>
          </w:rPr>
          <w:t>Enc</w:t>
        </w:r>
        <w:r w:rsidR="00860D45">
          <w:rPr>
            <w:rFonts w:ascii="Palatino Linotype" w:hAnsi="Palatino Linotype"/>
            <w:i/>
          </w:rPr>
          <w:t>,</w:t>
        </w:r>
      </w:ins>
      <w:del w:id="174" w:author="Pyrcz, Michael" w:date="2023-09-16T09:40:00Z">
        <w:r w:rsidDel="00860D45">
          <w:rPr>
            <w:spacing w:val="1"/>
          </w:rPr>
          <w:delText xml:space="preserve"> </w:delText>
        </w:r>
        <w:r w:rsidDel="00860D45">
          <w:rPr>
            <w:spacing w:val="-2"/>
          </w:rPr>
          <w:delText>portion</w:delText>
        </w:r>
      </w:del>
      <w:r>
        <w:rPr>
          <w:spacing w:val="2"/>
        </w:rPr>
        <w:t xml:space="preserve"> </w:t>
      </w:r>
      <w:r>
        <w:rPr>
          <w:spacing w:val="-2"/>
        </w:rPr>
        <w:t>compresses</w:t>
      </w:r>
      <w:r>
        <w:rPr>
          <w:spacing w:val="1"/>
        </w:rPr>
        <w:t xml:space="preserve"> </w:t>
      </w:r>
      <w:r>
        <w:rPr>
          <w:spacing w:val="-2"/>
        </w:rPr>
        <w:t>the</w:t>
      </w:r>
      <w:r>
        <w:rPr>
          <w:spacing w:val="2"/>
        </w:rPr>
        <w:t xml:space="preserve"> </w:t>
      </w:r>
      <w:r>
        <w:rPr>
          <w:spacing w:val="-2"/>
        </w:rPr>
        <w:t>geologic</w:t>
      </w:r>
      <w:r>
        <w:rPr>
          <w:spacing w:val="1"/>
        </w:rPr>
        <w:t xml:space="preserve"> </w:t>
      </w:r>
      <w:r>
        <w:rPr>
          <w:spacing w:val="-2"/>
        </w:rPr>
        <w:t>realizations,</w:t>
      </w:r>
      <w:r>
        <w:rPr>
          <w:spacing w:val="2"/>
        </w:rPr>
        <w:t xml:space="preserve"> </w:t>
      </w:r>
      <w:r>
        <w:rPr>
          <w:rFonts w:ascii="Palatino Linotype"/>
          <w:i/>
          <w:spacing w:val="-2"/>
        </w:rPr>
        <w:t>m</w:t>
      </w:r>
      <w:r>
        <w:rPr>
          <w:spacing w:val="-2"/>
        </w:rPr>
        <w:t>,</w:t>
      </w:r>
      <w:r>
        <w:rPr>
          <w:spacing w:val="3"/>
        </w:rPr>
        <w:t xml:space="preserve"> </w:t>
      </w:r>
      <w:r>
        <w:rPr>
          <w:spacing w:val="-2"/>
        </w:rPr>
        <w:t>into</w:t>
      </w:r>
      <w:r>
        <w:rPr>
          <w:spacing w:val="1"/>
        </w:rPr>
        <w:t xml:space="preserve"> </w:t>
      </w:r>
      <w:r>
        <w:rPr>
          <w:spacing w:val="-2"/>
        </w:rPr>
        <w:t>a</w:t>
      </w:r>
      <w:r>
        <w:rPr>
          <w:spacing w:val="1"/>
        </w:rPr>
        <w:t xml:space="preserve"> </w:t>
      </w:r>
      <w:r>
        <w:rPr>
          <w:spacing w:val="-2"/>
        </w:rPr>
        <w:t>latent</w:t>
      </w:r>
      <w:r>
        <w:rPr>
          <w:spacing w:val="2"/>
        </w:rPr>
        <w:t xml:space="preserve"> </w:t>
      </w:r>
      <w:r>
        <w:rPr>
          <w:spacing w:val="-2"/>
        </w:rPr>
        <w:t>representation</w:t>
      </w:r>
      <w:r>
        <w:rPr>
          <w:spacing w:val="1"/>
        </w:rPr>
        <w:t xml:space="preserve"> </w:t>
      </w:r>
      <w:r>
        <w:rPr>
          <w:rFonts w:ascii="Palatino Linotype"/>
          <w:i/>
          <w:spacing w:val="-2"/>
        </w:rPr>
        <w:t>z</w:t>
      </w:r>
      <w:r>
        <w:rPr>
          <w:i/>
          <w:spacing w:val="-2"/>
          <w:vertAlign w:val="subscript"/>
        </w:rPr>
        <w:t>m</w:t>
      </w:r>
      <w:r>
        <w:rPr>
          <w:i/>
          <w:spacing w:val="10"/>
        </w:rPr>
        <w:t xml:space="preserve"> </w:t>
      </w:r>
      <w:r>
        <w:rPr>
          <w:spacing w:val="-2"/>
        </w:rPr>
        <w:t>through</w:t>
      </w:r>
      <w:r>
        <w:rPr>
          <w:spacing w:val="1"/>
        </w:rPr>
        <w:t xml:space="preserve"> </w:t>
      </w:r>
      <w:r>
        <w:rPr>
          <w:spacing w:val="-5"/>
        </w:rPr>
        <w:t>the</w:t>
      </w:r>
    </w:p>
    <w:p w14:paraId="16EC755B" w14:textId="4B227D02" w:rsidR="0096722D" w:rsidRDefault="00BE2784">
      <w:pPr>
        <w:pStyle w:val="BodyText"/>
        <w:spacing w:before="155"/>
      </w:pPr>
      <w:r>
        <w:rPr>
          <w:spacing w:val="-2"/>
        </w:rPr>
        <w:t>use</w:t>
      </w:r>
      <w:r>
        <w:rPr>
          <w:spacing w:val="-8"/>
        </w:rPr>
        <w:t xml:space="preserve"> </w:t>
      </w:r>
      <w:r>
        <w:rPr>
          <w:spacing w:val="-2"/>
        </w:rPr>
        <w:t>of</w:t>
      </w:r>
      <w:r>
        <w:rPr>
          <w:spacing w:val="-9"/>
        </w:rPr>
        <w:t xml:space="preserve"> </w:t>
      </w:r>
      <w:r>
        <w:rPr>
          <w:spacing w:val="-2"/>
        </w:rPr>
        <w:t>depthwise</w:t>
      </w:r>
      <w:r>
        <w:rPr>
          <w:spacing w:val="-9"/>
        </w:rPr>
        <w:t xml:space="preserve"> </w:t>
      </w:r>
      <w:r>
        <w:rPr>
          <w:spacing w:val="-2"/>
        </w:rPr>
        <w:t>separable</w:t>
      </w:r>
      <w:r>
        <w:rPr>
          <w:spacing w:val="-8"/>
        </w:rPr>
        <w:t xml:space="preserve"> </w:t>
      </w:r>
      <w:r>
        <w:rPr>
          <w:spacing w:val="-2"/>
        </w:rPr>
        <w:t>convolutions</w:t>
      </w:r>
      <w:r>
        <w:rPr>
          <w:spacing w:val="-9"/>
        </w:rPr>
        <w:t xml:space="preserve"> </w:t>
      </w:r>
      <w:r>
        <w:rPr>
          <w:spacing w:val="-2"/>
        </w:rPr>
        <w:t>[</w:t>
      </w:r>
      <w:hyperlink w:anchor="_bookmark87" w:history="1">
        <w:r>
          <w:rPr>
            <w:color w:val="0000FF"/>
            <w:spacing w:val="-2"/>
          </w:rPr>
          <w:t>76</w:t>
        </w:r>
      </w:hyperlink>
      <w:r>
        <w:rPr>
          <w:spacing w:val="-2"/>
        </w:rPr>
        <w:t>].</w:t>
      </w:r>
      <w:r>
        <w:rPr>
          <w:spacing w:val="14"/>
        </w:rPr>
        <w:t xml:space="preserve"> </w:t>
      </w:r>
      <w:r>
        <w:rPr>
          <w:spacing w:val="-2"/>
        </w:rPr>
        <w:t>This</w:t>
      </w:r>
      <w:r>
        <w:rPr>
          <w:spacing w:val="-8"/>
        </w:rPr>
        <w:t xml:space="preserve"> </w:t>
      </w:r>
      <w:r>
        <w:rPr>
          <w:spacing w:val="-2"/>
        </w:rPr>
        <w:t>type</w:t>
      </w:r>
      <w:r>
        <w:rPr>
          <w:spacing w:val="-8"/>
        </w:rPr>
        <w:t xml:space="preserve"> </w:t>
      </w:r>
      <w:r>
        <w:rPr>
          <w:spacing w:val="-2"/>
        </w:rPr>
        <w:t>of</w:t>
      </w:r>
      <w:r>
        <w:rPr>
          <w:spacing w:val="-9"/>
        </w:rPr>
        <w:t xml:space="preserve"> </w:t>
      </w:r>
      <w:r>
        <w:rPr>
          <w:spacing w:val="-2"/>
        </w:rPr>
        <w:t>convolution</w:t>
      </w:r>
      <w:r>
        <w:rPr>
          <w:spacing w:val="-9"/>
        </w:rPr>
        <w:t xml:space="preserve"> </w:t>
      </w:r>
      <w:r>
        <w:rPr>
          <w:spacing w:val="-2"/>
        </w:rPr>
        <w:t>learns</w:t>
      </w:r>
      <w:r>
        <w:rPr>
          <w:spacing w:val="-8"/>
        </w:rPr>
        <w:t xml:space="preserve"> </w:t>
      </w:r>
      <w:r>
        <w:rPr>
          <w:spacing w:val="-2"/>
        </w:rPr>
        <w:t>the</w:t>
      </w:r>
      <w:r>
        <w:rPr>
          <w:spacing w:val="-8"/>
        </w:rPr>
        <w:t xml:space="preserve"> </w:t>
      </w:r>
      <w:r>
        <w:rPr>
          <w:spacing w:val="-2"/>
        </w:rPr>
        <w:t>parameters</w:t>
      </w:r>
      <w:r>
        <w:rPr>
          <w:spacing w:val="-8"/>
        </w:rPr>
        <w:t xml:space="preserve"> </w:t>
      </w:r>
      <w:r>
        <w:rPr>
          <w:spacing w:val="-2"/>
        </w:rPr>
        <w:t>for</w:t>
      </w:r>
      <w:r>
        <w:rPr>
          <w:spacing w:val="-9"/>
        </w:rPr>
        <w:t xml:space="preserve"> </w:t>
      </w:r>
      <w:r>
        <w:rPr>
          <w:spacing w:val="-2"/>
        </w:rPr>
        <w:t>each</w:t>
      </w:r>
      <w:r>
        <w:rPr>
          <w:spacing w:val="-9"/>
        </w:rPr>
        <w:t xml:space="preserve"> </w:t>
      </w:r>
      <w:commentRangeStart w:id="175"/>
      <w:proofErr w:type="gramStart"/>
      <w:r>
        <w:rPr>
          <w:spacing w:val="-2"/>
        </w:rPr>
        <w:t>channel</w:t>
      </w:r>
      <w:proofErr w:type="gramEnd"/>
    </w:p>
    <w:p w14:paraId="085EE301" w14:textId="05228587" w:rsidR="0096722D" w:rsidRDefault="00BE2784">
      <w:pPr>
        <w:pStyle w:val="BodyText"/>
        <w:spacing w:before="172"/>
      </w:pPr>
      <w:r>
        <w:t>n</w:t>
      </w:r>
      <w:r>
        <w:rPr>
          <w:spacing w:val="12"/>
        </w:rPr>
        <w:t xml:space="preserve"> </w:t>
      </w:r>
      <w:commentRangeEnd w:id="175"/>
      <w:r w:rsidR="00860D45">
        <w:rPr>
          <w:rStyle w:val="CommentReference"/>
        </w:rPr>
        <w:commentReference w:id="175"/>
      </w:r>
      <w:r>
        <w:t>the</w:t>
      </w:r>
      <w:r>
        <w:rPr>
          <w:spacing w:val="10"/>
        </w:rPr>
        <w:t xml:space="preserve"> </w:t>
      </w:r>
      <w:r>
        <w:t>image</w:t>
      </w:r>
      <w:r>
        <w:rPr>
          <w:spacing w:val="11"/>
        </w:rPr>
        <w:t xml:space="preserve"> </w:t>
      </w:r>
      <w:r>
        <w:t>separately,</w:t>
      </w:r>
      <w:r>
        <w:rPr>
          <w:spacing w:val="13"/>
        </w:rPr>
        <w:t xml:space="preserve"> </w:t>
      </w:r>
      <w:r>
        <w:t>avoiding</w:t>
      </w:r>
      <w:r>
        <w:rPr>
          <w:spacing w:val="11"/>
        </w:rPr>
        <w:t xml:space="preserve"> </w:t>
      </w:r>
      <w:r>
        <w:t>mixing</w:t>
      </w:r>
      <w:r>
        <w:rPr>
          <w:spacing w:val="10"/>
        </w:rPr>
        <w:t xml:space="preserve"> </w:t>
      </w:r>
      <w:r>
        <w:t>of</w:t>
      </w:r>
      <w:r>
        <w:rPr>
          <w:spacing w:val="11"/>
        </w:rPr>
        <w:t xml:space="preserve"> </w:t>
      </w:r>
      <w:r>
        <w:t>variables</w:t>
      </w:r>
      <w:r>
        <w:rPr>
          <w:spacing w:val="11"/>
        </w:rPr>
        <w:t xml:space="preserve"> </w:t>
      </w:r>
      <w:r>
        <w:t>or</w:t>
      </w:r>
      <w:r>
        <w:rPr>
          <w:spacing w:val="10"/>
        </w:rPr>
        <w:t xml:space="preserve"> </w:t>
      </w:r>
      <w:r>
        <w:t>loss</w:t>
      </w:r>
      <w:r>
        <w:rPr>
          <w:spacing w:val="11"/>
        </w:rPr>
        <w:t xml:space="preserve"> </w:t>
      </w:r>
      <w:r>
        <w:t>of</w:t>
      </w:r>
      <w:r>
        <w:rPr>
          <w:spacing w:val="11"/>
        </w:rPr>
        <w:t xml:space="preserve"> </w:t>
      </w:r>
      <w:r>
        <w:t>resolution,</w:t>
      </w:r>
      <w:r>
        <w:rPr>
          <w:spacing w:val="13"/>
        </w:rPr>
        <w:t xml:space="preserve"> </w:t>
      </w:r>
      <w:r>
        <w:t>as</w:t>
      </w:r>
      <w:r>
        <w:rPr>
          <w:spacing w:val="10"/>
        </w:rPr>
        <w:t xml:space="preserve"> </w:t>
      </w:r>
      <w:r>
        <w:t>shown</w:t>
      </w:r>
      <w:r>
        <w:rPr>
          <w:spacing w:val="11"/>
        </w:rPr>
        <w:t xml:space="preserve"> </w:t>
      </w:r>
      <w:r>
        <w:t>in</w:t>
      </w:r>
      <w:r>
        <w:rPr>
          <w:spacing w:val="11"/>
        </w:rPr>
        <w:t xml:space="preserve"> </w:t>
      </w:r>
      <w:r>
        <w:t>Figure</w:t>
      </w:r>
      <w:r>
        <w:rPr>
          <w:spacing w:val="10"/>
        </w:rPr>
        <w:t xml:space="preserve"> </w:t>
      </w:r>
      <w:hyperlink w:anchor="_bookmark10" w:history="1">
        <w:r>
          <w:rPr>
            <w:color w:val="0000FF"/>
          </w:rPr>
          <w:t>10</w:t>
        </w:r>
      </w:hyperlink>
      <w:r>
        <w:t>.</w:t>
      </w:r>
      <w:r>
        <w:rPr>
          <w:spacing w:val="46"/>
        </w:rPr>
        <w:t xml:space="preserve"> </w:t>
      </w:r>
      <w:r>
        <w:t>This</w:t>
      </w:r>
      <w:r>
        <w:rPr>
          <w:spacing w:val="11"/>
        </w:rPr>
        <w:t xml:space="preserve"> </w:t>
      </w:r>
      <w:proofErr w:type="gramStart"/>
      <w:r>
        <w:rPr>
          <w:spacing w:val="-5"/>
        </w:rPr>
        <w:t>is</w:t>
      </w:r>
      <w:proofErr w:type="gramEnd"/>
    </w:p>
    <w:p w14:paraId="3B3740A8" w14:textId="5417DADD" w:rsidR="0096722D" w:rsidDel="00860D45" w:rsidRDefault="00BE2784" w:rsidP="00860D45">
      <w:pPr>
        <w:pStyle w:val="BodyText"/>
        <w:rPr>
          <w:del w:id="176" w:author="Pyrcz, Michael" w:date="2023-09-16T09:41:00Z"/>
        </w:rPr>
      </w:pPr>
      <w:r>
        <w:rPr>
          <w:spacing w:val="-2"/>
        </w:rPr>
        <w:t>especially</w:t>
      </w:r>
      <w:r>
        <w:t xml:space="preserve"> </w:t>
      </w:r>
      <w:r>
        <w:rPr>
          <w:spacing w:val="-2"/>
        </w:rPr>
        <w:t>important</w:t>
      </w:r>
      <w:r>
        <w:t xml:space="preserve"> </w:t>
      </w:r>
      <w:r>
        <w:rPr>
          <w:spacing w:val="-2"/>
        </w:rPr>
        <w:t>when</w:t>
      </w:r>
      <w:r>
        <w:t xml:space="preserve"> </w:t>
      </w:r>
      <w:r>
        <w:rPr>
          <w:spacing w:val="-2"/>
        </w:rPr>
        <w:t>dealing</w:t>
      </w:r>
      <w:r>
        <w:t xml:space="preserve"> </w:t>
      </w:r>
      <w:r>
        <w:rPr>
          <w:spacing w:val="-2"/>
        </w:rPr>
        <w:t>with</w:t>
      </w:r>
      <w:ins w:id="177" w:author="Pyrcz, Michael" w:date="2023-09-16T09:41:00Z">
        <w:r w:rsidR="00860D45">
          <w:rPr>
            <w:spacing w:val="-2"/>
          </w:rPr>
          <w:t xml:space="preserve"> discrete, non-smooth</w:t>
        </w:r>
      </w:ins>
      <w:ins w:id="178" w:author="Pyrcz, Michael" w:date="2023-09-16T09:42:00Z">
        <w:r w:rsidR="00860D45">
          <w:rPr>
            <w:spacing w:val="-2"/>
          </w:rPr>
          <w:t xml:space="preserve"> porosity and permeability spatial distributions due to dicrete </w:t>
        </w:r>
      </w:ins>
      <w:del w:id="179" w:author="Pyrcz, Michael" w:date="2023-09-16T09:41:00Z">
        <w:r w:rsidDel="00860D45">
          <w:delText xml:space="preserve"> </w:delText>
        </w:r>
        <w:r w:rsidDel="00860D45">
          <w:rPr>
            <w:spacing w:val="-2"/>
          </w:rPr>
          <w:delText>Gaussian-distributed</w:delText>
        </w:r>
        <w:r w:rsidDel="00860D45">
          <w:rPr>
            <w:spacing w:val="1"/>
          </w:rPr>
          <w:delText xml:space="preserve"> </w:delText>
        </w:r>
        <w:r w:rsidDel="00860D45">
          <w:rPr>
            <w:spacing w:val="-2"/>
          </w:rPr>
          <w:delText>permeability</w:delText>
        </w:r>
        <w:r w:rsidDel="00860D45">
          <w:delText xml:space="preserve"> </w:delText>
        </w:r>
        <w:r w:rsidDel="00860D45">
          <w:rPr>
            <w:spacing w:val="-2"/>
          </w:rPr>
          <w:delText>and</w:delText>
        </w:r>
        <w:r w:rsidDel="00860D45">
          <w:delText xml:space="preserve"> </w:delText>
        </w:r>
        <w:r w:rsidDel="00860D45">
          <w:rPr>
            <w:spacing w:val="-2"/>
          </w:rPr>
          <w:delText>porosity</w:delText>
        </w:r>
        <w:r w:rsidDel="00860D45">
          <w:delText xml:space="preserve"> </w:delText>
        </w:r>
        <w:r w:rsidDel="00860D45">
          <w:rPr>
            <w:spacing w:val="-2"/>
          </w:rPr>
          <w:delText>in</w:delText>
        </w:r>
        <w:r w:rsidDel="00860D45">
          <w:delText xml:space="preserve"> </w:delText>
        </w:r>
        <w:r w:rsidDel="00860D45">
          <w:rPr>
            <w:spacing w:val="-2"/>
          </w:rPr>
          <w:delText>combination</w:delText>
        </w:r>
        <w:r w:rsidDel="00860D45">
          <w:delText xml:space="preserve"> </w:delText>
        </w:r>
        <w:r w:rsidDel="00860D45">
          <w:rPr>
            <w:spacing w:val="-4"/>
          </w:rPr>
          <w:delText>with</w:delText>
        </w:r>
      </w:del>
    </w:p>
    <w:p w14:paraId="51B835B6" w14:textId="0C0F56DE" w:rsidR="0096722D" w:rsidRDefault="00BE2784" w:rsidP="00860D45">
      <w:pPr>
        <w:pStyle w:val="BodyText"/>
      </w:pPr>
      <w:del w:id="180" w:author="Pyrcz, Michael" w:date="2023-09-16T09:41:00Z">
        <w:r w:rsidDel="00860D45">
          <w:delText>binomial-distributed</w:delText>
        </w:r>
      </w:del>
      <w:r>
        <w:rPr>
          <w:spacing w:val="14"/>
        </w:rPr>
        <w:t xml:space="preserve"> </w:t>
      </w:r>
      <w:r>
        <w:t>facies</w:t>
      </w:r>
      <w:r>
        <w:rPr>
          <w:spacing w:val="12"/>
        </w:rPr>
        <w:t xml:space="preserve"> </w:t>
      </w:r>
      <w:r>
        <w:t>and</w:t>
      </w:r>
      <w:r>
        <w:rPr>
          <w:spacing w:val="13"/>
        </w:rPr>
        <w:t xml:space="preserve"> </w:t>
      </w:r>
      <w:r>
        <w:t>binary</w:t>
      </w:r>
      <w:r>
        <w:rPr>
          <w:spacing w:val="13"/>
        </w:rPr>
        <w:t xml:space="preserve"> </w:t>
      </w:r>
      <w:r>
        <w:t>well(s)</w:t>
      </w:r>
      <w:r>
        <w:rPr>
          <w:spacing w:val="13"/>
        </w:rPr>
        <w:t xml:space="preserve"> </w:t>
      </w:r>
      <w:r>
        <w:t>location</w:t>
      </w:r>
      <w:r>
        <w:rPr>
          <w:spacing w:val="13"/>
        </w:rPr>
        <w:t xml:space="preserve"> </w:t>
      </w:r>
      <w:r>
        <w:t>distributions.</w:t>
      </w:r>
      <w:r>
        <w:rPr>
          <w:spacing w:val="58"/>
        </w:rPr>
        <w:t xml:space="preserve"> </w:t>
      </w:r>
      <w:r>
        <w:t>Each</w:t>
      </w:r>
      <w:r>
        <w:rPr>
          <w:spacing w:val="13"/>
        </w:rPr>
        <w:t xml:space="preserve"> </w:t>
      </w:r>
      <w:r>
        <w:t>separable</w:t>
      </w:r>
      <w:r>
        <w:rPr>
          <w:spacing w:val="13"/>
        </w:rPr>
        <w:t xml:space="preserve"> </w:t>
      </w:r>
      <w:r>
        <w:t>convolution</w:t>
      </w:r>
      <w:r>
        <w:rPr>
          <w:spacing w:val="13"/>
        </w:rPr>
        <w:t xml:space="preserve"> </w:t>
      </w:r>
      <w:r>
        <w:t>layer</w:t>
      </w:r>
      <w:r>
        <w:rPr>
          <w:spacing w:val="13"/>
        </w:rPr>
        <w:t xml:space="preserve"> </w:t>
      </w:r>
      <w:proofErr w:type="gramStart"/>
      <w:r>
        <w:rPr>
          <w:spacing w:val="-5"/>
        </w:rPr>
        <w:t>is</w:t>
      </w:r>
      <w:proofErr w:type="gramEnd"/>
    </w:p>
    <w:p w14:paraId="22F1684D" w14:textId="32742641" w:rsidR="0096722D" w:rsidRDefault="00860D45">
      <w:pPr>
        <w:pStyle w:val="BodyText"/>
        <w:spacing w:before="109"/>
      </w:pPr>
      <w:ins w:id="181" w:author="Pyrcz, Michael" w:date="2023-09-16T09:42:00Z">
        <w:r>
          <w:t>r</w:t>
        </w:r>
      </w:ins>
      <w:r w:rsidR="00BE2784">
        <w:t>e</w:t>
      </w:r>
      <w:r w:rsidR="00BE2784">
        <w:t>gularized</w:t>
      </w:r>
      <w:r w:rsidR="00BE2784">
        <w:rPr>
          <w:spacing w:val="9"/>
        </w:rPr>
        <w:t xml:space="preserve"> </w:t>
      </w:r>
      <w:r w:rsidR="00BE2784">
        <w:t>with</w:t>
      </w:r>
      <w:r w:rsidR="00BE2784">
        <w:rPr>
          <w:spacing w:val="8"/>
        </w:rPr>
        <w:t xml:space="preserve"> </w:t>
      </w:r>
      <w:r w:rsidR="00BE2784">
        <w:t>an</w:t>
      </w:r>
      <w:r w:rsidR="00BE2784">
        <w:rPr>
          <w:spacing w:val="8"/>
        </w:rPr>
        <w:t xml:space="preserve"> </w:t>
      </w:r>
      <w:r w:rsidR="00BE2784">
        <w:rPr>
          <w:rFonts w:ascii="Palatino Linotype" w:hAnsi="Palatino Linotype"/>
          <w:i/>
        </w:rPr>
        <w:t>l</w:t>
      </w:r>
      <w:r w:rsidR="00BE2784">
        <w:rPr>
          <w:rFonts w:ascii="Kepler Std Ext Subh" w:hAnsi="Kepler Std Ext Subh"/>
          <w:vertAlign w:val="subscript"/>
        </w:rPr>
        <w:t>1</w:t>
      </w:r>
      <w:r w:rsidR="00BE2784">
        <w:t>-norm</w:t>
      </w:r>
      <w:r w:rsidR="00BE2784">
        <w:rPr>
          <w:spacing w:val="8"/>
        </w:rPr>
        <w:t xml:space="preserve"> </w:t>
      </w:r>
      <w:r w:rsidR="00BE2784">
        <w:t>weight</w:t>
      </w:r>
      <w:r w:rsidR="00BE2784">
        <w:rPr>
          <w:spacing w:val="8"/>
        </w:rPr>
        <w:t xml:space="preserve"> </w:t>
      </w:r>
      <w:r w:rsidR="00BE2784">
        <w:t>of</w:t>
      </w:r>
      <w:r w:rsidR="00BE2784">
        <w:rPr>
          <w:spacing w:val="8"/>
        </w:rPr>
        <w:t xml:space="preserve"> </w:t>
      </w:r>
      <w:r w:rsidR="00BE2784">
        <w:t>1</w:t>
      </w:r>
      <w:r w:rsidR="00BE2784">
        <w:rPr>
          <w:spacing w:val="-10"/>
        </w:rPr>
        <w:t xml:space="preserve"> </w:t>
      </w:r>
      <w:r w:rsidR="00BE2784">
        <w:rPr>
          <w:rFonts w:ascii="Meiryo UI" w:hAnsi="Meiryo UI"/>
          <w:i/>
        </w:rPr>
        <w:t>×</w:t>
      </w:r>
      <w:r w:rsidR="00BE2784">
        <w:rPr>
          <w:rFonts w:ascii="Meiryo UI" w:hAnsi="Meiryo UI"/>
          <w:i/>
          <w:spacing w:val="-22"/>
        </w:rPr>
        <w:t xml:space="preserve"> </w:t>
      </w:r>
      <w:r w:rsidR="00BE2784">
        <w:t>10</w:t>
      </w:r>
      <w:r w:rsidR="00BE2784">
        <w:rPr>
          <w:rFonts w:ascii="Meiryo UI" w:hAnsi="Meiryo UI"/>
          <w:i/>
          <w:vertAlign w:val="superscript"/>
        </w:rPr>
        <w:t>−</w:t>
      </w:r>
      <w:r w:rsidR="00BE2784">
        <w:rPr>
          <w:rFonts w:ascii="Kepler Std Ext Subh" w:hAnsi="Kepler Std Ext Subh"/>
          <w:vertAlign w:val="superscript"/>
        </w:rPr>
        <w:t>6</w:t>
      </w:r>
      <w:r w:rsidR="00BE2784">
        <w:rPr>
          <w:rFonts w:ascii="Kepler Std Ext Subh" w:hAnsi="Kepler Std Ext Subh"/>
          <w:spacing w:val="22"/>
        </w:rPr>
        <w:t xml:space="preserve"> </w:t>
      </w:r>
      <w:r w:rsidR="00BE2784">
        <w:t>to</w:t>
      </w:r>
      <w:r w:rsidR="00BE2784">
        <w:rPr>
          <w:spacing w:val="8"/>
        </w:rPr>
        <w:t xml:space="preserve"> </w:t>
      </w:r>
      <w:commentRangeStart w:id="182"/>
      <w:r w:rsidR="00BE2784">
        <w:t>control</w:t>
      </w:r>
      <w:r w:rsidR="00BE2784">
        <w:rPr>
          <w:spacing w:val="9"/>
        </w:rPr>
        <w:t xml:space="preserve"> </w:t>
      </w:r>
      <w:r w:rsidR="00BE2784">
        <w:t>the</w:t>
      </w:r>
      <w:r w:rsidR="00BE2784">
        <w:rPr>
          <w:spacing w:val="8"/>
        </w:rPr>
        <w:t xml:space="preserve"> </w:t>
      </w:r>
      <w:r w:rsidR="00BE2784">
        <w:t>null</w:t>
      </w:r>
      <w:r w:rsidR="00BE2784">
        <w:rPr>
          <w:spacing w:val="8"/>
        </w:rPr>
        <w:t xml:space="preserve"> </w:t>
      </w:r>
      <w:r w:rsidR="00BE2784">
        <w:t>space</w:t>
      </w:r>
      <w:r w:rsidR="00BE2784">
        <w:rPr>
          <w:spacing w:val="8"/>
        </w:rPr>
        <w:t xml:space="preserve"> </w:t>
      </w:r>
      <w:commentRangeEnd w:id="182"/>
      <w:r>
        <w:rPr>
          <w:rStyle w:val="CommentReference"/>
        </w:rPr>
        <w:commentReference w:id="182"/>
      </w:r>
      <w:r w:rsidR="00BE2784">
        <w:t>in</w:t>
      </w:r>
      <w:r w:rsidR="00BE2784">
        <w:rPr>
          <w:spacing w:val="8"/>
        </w:rPr>
        <w:t xml:space="preserve"> </w:t>
      </w:r>
      <w:r w:rsidR="00BE2784">
        <w:t>latent</w:t>
      </w:r>
      <w:r w:rsidR="00BE2784">
        <w:rPr>
          <w:spacing w:val="8"/>
        </w:rPr>
        <w:t xml:space="preserve"> </w:t>
      </w:r>
      <w:r w:rsidR="00BE2784">
        <w:t>feature</w:t>
      </w:r>
      <w:r w:rsidR="00BE2784">
        <w:rPr>
          <w:spacing w:val="9"/>
        </w:rPr>
        <w:t xml:space="preserve"> </w:t>
      </w:r>
      <w:r w:rsidR="00BE2784">
        <w:t>space.</w:t>
      </w:r>
      <w:r w:rsidR="00BE2784">
        <w:rPr>
          <w:spacing w:val="31"/>
        </w:rPr>
        <w:t xml:space="preserve"> </w:t>
      </w:r>
      <w:r w:rsidR="00BE2784">
        <w:rPr>
          <w:spacing w:val="-2"/>
        </w:rPr>
        <w:t>Moreover,</w:t>
      </w:r>
    </w:p>
    <w:p w14:paraId="223B1C01" w14:textId="7EF9BC01" w:rsidR="0096722D" w:rsidRDefault="00BE2784">
      <w:pPr>
        <w:pStyle w:val="BodyText"/>
        <w:spacing w:before="131"/>
      </w:pPr>
      <w:r>
        <w:t>we</w:t>
      </w:r>
      <w:r>
        <w:rPr>
          <w:spacing w:val="16"/>
        </w:rPr>
        <w:t xml:space="preserve"> </w:t>
      </w:r>
      <w:r>
        <w:t>use</w:t>
      </w:r>
      <w:r>
        <w:rPr>
          <w:spacing w:val="15"/>
        </w:rPr>
        <w:t xml:space="preserve"> </w:t>
      </w:r>
      <w:r>
        <w:t>a</w:t>
      </w:r>
      <w:r>
        <w:rPr>
          <w:spacing w:val="15"/>
        </w:rPr>
        <w:t xml:space="preserve"> </w:t>
      </w:r>
      <w:r>
        <w:t>Squeeze-and-Excite</w:t>
      </w:r>
      <w:r>
        <w:rPr>
          <w:spacing w:val="15"/>
        </w:rPr>
        <w:t xml:space="preserve"> </w:t>
      </w:r>
      <w:r>
        <w:t>layer</w:t>
      </w:r>
      <w:r>
        <w:rPr>
          <w:spacing w:val="15"/>
        </w:rPr>
        <w:t xml:space="preserve"> </w:t>
      </w:r>
      <w:r>
        <w:t>to</w:t>
      </w:r>
      <w:r>
        <w:rPr>
          <w:spacing w:val="14"/>
        </w:rPr>
        <w:t xml:space="preserve"> </w:t>
      </w:r>
      <w:r>
        <w:t>improve</w:t>
      </w:r>
      <w:r>
        <w:rPr>
          <w:spacing w:val="15"/>
        </w:rPr>
        <w:t xml:space="preserve"> </w:t>
      </w:r>
      <w:r>
        <w:t>channel</w:t>
      </w:r>
      <w:r>
        <w:rPr>
          <w:spacing w:val="15"/>
        </w:rPr>
        <w:t xml:space="preserve"> </w:t>
      </w:r>
      <w:r>
        <w:t>interdependence,</w:t>
      </w:r>
      <w:r>
        <w:rPr>
          <w:spacing w:val="19"/>
        </w:rPr>
        <w:t xml:space="preserve"> </w:t>
      </w:r>
      <w:r>
        <w:t>and</w:t>
      </w:r>
      <w:r>
        <w:rPr>
          <w:spacing w:val="15"/>
        </w:rPr>
        <w:t xml:space="preserve"> </w:t>
      </w:r>
      <w:r>
        <w:t>to</w:t>
      </w:r>
      <w:r>
        <w:rPr>
          <w:spacing w:val="14"/>
        </w:rPr>
        <w:t xml:space="preserve"> </w:t>
      </w:r>
      <w:r>
        <w:t>avoid</w:t>
      </w:r>
      <w:r>
        <w:rPr>
          <w:spacing w:val="15"/>
        </w:rPr>
        <w:t xml:space="preserve"> </w:t>
      </w:r>
      <w:r>
        <w:t>mixing</w:t>
      </w:r>
      <w:r>
        <w:rPr>
          <w:spacing w:val="15"/>
        </w:rPr>
        <w:t xml:space="preserve"> </w:t>
      </w:r>
      <w:r>
        <w:t>and</w:t>
      </w:r>
      <w:r>
        <w:rPr>
          <w:spacing w:val="15"/>
        </w:rPr>
        <w:t xml:space="preserve"> </w:t>
      </w:r>
      <w:r>
        <w:t>loss</w:t>
      </w:r>
      <w:r>
        <w:rPr>
          <w:spacing w:val="15"/>
        </w:rPr>
        <w:t xml:space="preserve"> </w:t>
      </w:r>
      <w:r>
        <w:rPr>
          <w:spacing w:val="-5"/>
        </w:rPr>
        <w:t>of</w:t>
      </w:r>
    </w:p>
    <w:p w14:paraId="50AE1785" w14:textId="7FD054C7" w:rsidR="0096722D" w:rsidRDefault="00BE2784">
      <w:pPr>
        <w:pStyle w:val="BodyText"/>
      </w:pPr>
      <w:r>
        <w:t>esolution</w:t>
      </w:r>
      <w:r>
        <w:rPr>
          <w:spacing w:val="7"/>
        </w:rPr>
        <w:t xml:space="preserve"> </w:t>
      </w:r>
      <w:r>
        <w:t>[</w:t>
      </w:r>
      <w:hyperlink w:anchor="_bookmark88" w:history="1">
        <w:r>
          <w:rPr>
            <w:color w:val="0000FF"/>
          </w:rPr>
          <w:t>77</w:t>
        </w:r>
      </w:hyperlink>
      <w:r>
        <w:t>].</w:t>
      </w:r>
      <w:r>
        <w:rPr>
          <w:spacing w:val="42"/>
        </w:rPr>
        <w:t xml:space="preserve"> </w:t>
      </w:r>
      <w:r>
        <w:t>Each</w:t>
      </w:r>
      <w:r>
        <w:rPr>
          <w:spacing w:val="6"/>
        </w:rPr>
        <w:t xml:space="preserve"> </w:t>
      </w:r>
      <w:r>
        <w:t>Squeeze-and-Excite</w:t>
      </w:r>
      <w:r>
        <w:rPr>
          <w:spacing w:val="7"/>
        </w:rPr>
        <w:t xml:space="preserve"> </w:t>
      </w:r>
      <w:r>
        <w:t>layer</w:t>
      </w:r>
      <w:r>
        <w:rPr>
          <w:spacing w:val="7"/>
        </w:rPr>
        <w:t xml:space="preserve"> </w:t>
      </w:r>
      <w:r>
        <w:t>will</w:t>
      </w:r>
      <w:r>
        <w:rPr>
          <w:spacing w:val="7"/>
        </w:rPr>
        <w:t xml:space="preserve"> </w:t>
      </w:r>
      <w:r>
        <w:t>provide</w:t>
      </w:r>
      <w:r>
        <w:rPr>
          <w:spacing w:val="7"/>
        </w:rPr>
        <w:t xml:space="preserve"> </w:t>
      </w:r>
      <w:r>
        <w:t>the</w:t>
      </w:r>
      <w:r>
        <w:rPr>
          <w:spacing w:val="7"/>
        </w:rPr>
        <w:t xml:space="preserve"> </w:t>
      </w:r>
      <w:r>
        <w:t>optimal</w:t>
      </w:r>
      <w:r>
        <w:rPr>
          <w:spacing w:val="7"/>
        </w:rPr>
        <w:t xml:space="preserve"> </w:t>
      </w:r>
      <w:r>
        <w:t>network</w:t>
      </w:r>
      <w:r>
        <w:rPr>
          <w:spacing w:val="7"/>
        </w:rPr>
        <w:t xml:space="preserve"> </w:t>
      </w:r>
      <w:r>
        <w:t>weights</w:t>
      </w:r>
      <w:r>
        <w:rPr>
          <w:spacing w:val="7"/>
        </w:rPr>
        <w:t xml:space="preserve"> </w:t>
      </w:r>
      <w:r>
        <w:t>for</w:t>
      </w:r>
      <w:r>
        <w:rPr>
          <w:spacing w:val="6"/>
        </w:rPr>
        <w:t xml:space="preserve"> </w:t>
      </w:r>
      <w:r>
        <w:t>each</w:t>
      </w:r>
      <w:r>
        <w:rPr>
          <w:spacing w:val="7"/>
        </w:rPr>
        <w:t xml:space="preserve"> </w:t>
      </w:r>
      <w:proofErr w:type="gramStart"/>
      <w:r>
        <w:rPr>
          <w:spacing w:val="-2"/>
        </w:rPr>
        <w:t>channel</w:t>
      </w:r>
      <w:proofErr w:type="gramEnd"/>
    </w:p>
    <w:p w14:paraId="41C93C42" w14:textId="05058F4E" w:rsidR="0096722D" w:rsidRDefault="00860D45">
      <w:pPr>
        <w:pStyle w:val="BodyText"/>
        <w:spacing w:before="172"/>
      </w:pPr>
      <w:ins w:id="183" w:author="Pyrcz, Michael" w:date="2023-09-16T09:44:00Z">
        <w:r>
          <w:rPr>
            <w:spacing w:val="-2"/>
          </w:rPr>
          <w:t>i</w:t>
        </w:r>
      </w:ins>
      <w:r w:rsidR="00BE2784">
        <w:rPr>
          <w:spacing w:val="-2"/>
        </w:rPr>
        <w:t>ndependent</w:t>
      </w:r>
      <w:r w:rsidR="00BE2784">
        <w:rPr>
          <w:spacing w:val="-6"/>
        </w:rPr>
        <w:t xml:space="preserve"> </w:t>
      </w:r>
      <w:r w:rsidR="00BE2784">
        <w:rPr>
          <w:spacing w:val="-2"/>
        </w:rPr>
        <w:t>of</w:t>
      </w:r>
      <w:r w:rsidR="00BE2784">
        <w:rPr>
          <w:spacing w:val="-7"/>
        </w:rPr>
        <w:t xml:space="preserve"> </w:t>
      </w:r>
      <w:r w:rsidR="00BE2784">
        <w:rPr>
          <w:spacing w:val="-2"/>
        </w:rPr>
        <w:t>the</w:t>
      </w:r>
      <w:r w:rsidR="00BE2784">
        <w:rPr>
          <w:spacing w:val="-7"/>
        </w:rPr>
        <w:t xml:space="preserve"> </w:t>
      </w:r>
      <w:r w:rsidR="00BE2784">
        <w:rPr>
          <w:spacing w:val="-2"/>
        </w:rPr>
        <w:t>other</w:t>
      </w:r>
      <w:r w:rsidR="00BE2784">
        <w:rPr>
          <w:spacing w:val="-8"/>
        </w:rPr>
        <w:t xml:space="preserve"> </w:t>
      </w:r>
      <w:r w:rsidR="00BE2784">
        <w:rPr>
          <w:spacing w:val="-2"/>
        </w:rPr>
        <w:t>channels</w:t>
      </w:r>
      <w:r w:rsidR="00BE2784">
        <w:rPr>
          <w:spacing w:val="-7"/>
        </w:rPr>
        <w:t xml:space="preserve"> </w:t>
      </w:r>
      <w:r w:rsidR="00BE2784">
        <w:rPr>
          <w:spacing w:val="-2"/>
        </w:rPr>
        <w:t>by</w:t>
      </w:r>
      <w:r w:rsidR="00BE2784">
        <w:rPr>
          <w:spacing w:val="-7"/>
        </w:rPr>
        <w:t xml:space="preserve"> </w:t>
      </w:r>
      <w:r w:rsidR="00BE2784">
        <w:rPr>
          <w:spacing w:val="-2"/>
        </w:rPr>
        <w:t>passing</w:t>
      </w:r>
      <w:r w:rsidR="00BE2784">
        <w:rPr>
          <w:spacing w:val="-7"/>
        </w:rPr>
        <w:t xml:space="preserve"> </w:t>
      </w:r>
      <w:r w:rsidR="00BE2784">
        <w:rPr>
          <w:spacing w:val="-2"/>
        </w:rPr>
        <w:t>the</w:t>
      </w:r>
      <w:r w:rsidR="00BE2784">
        <w:rPr>
          <w:spacing w:val="-8"/>
        </w:rPr>
        <w:t xml:space="preserve"> </w:t>
      </w:r>
      <w:r w:rsidR="00BE2784">
        <w:rPr>
          <w:spacing w:val="-2"/>
        </w:rPr>
        <w:t>feature</w:t>
      </w:r>
      <w:r w:rsidR="00BE2784">
        <w:rPr>
          <w:spacing w:val="-7"/>
        </w:rPr>
        <w:t xml:space="preserve"> </w:t>
      </w:r>
      <w:r w:rsidR="00BE2784">
        <w:rPr>
          <w:spacing w:val="-2"/>
        </w:rPr>
        <w:t>maps</w:t>
      </w:r>
      <w:r w:rsidR="00BE2784">
        <w:rPr>
          <w:spacing w:val="-7"/>
        </w:rPr>
        <w:t xml:space="preserve"> </w:t>
      </w:r>
      <w:r w:rsidR="00BE2784">
        <w:rPr>
          <w:spacing w:val="-2"/>
        </w:rPr>
        <w:t>through</w:t>
      </w:r>
      <w:r w:rsidR="00BE2784">
        <w:rPr>
          <w:spacing w:val="-7"/>
        </w:rPr>
        <w:t xml:space="preserve"> </w:t>
      </w:r>
      <w:r w:rsidR="00BE2784">
        <w:rPr>
          <w:spacing w:val="-2"/>
        </w:rPr>
        <w:t>a</w:t>
      </w:r>
      <w:r w:rsidR="00BE2784">
        <w:rPr>
          <w:spacing w:val="-7"/>
        </w:rPr>
        <w:t xml:space="preserve"> </w:t>
      </w:r>
      <w:r w:rsidR="00BE2784">
        <w:rPr>
          <w:spacing w:val="-2"/>
        </w:rPr>
        <w:t>global</w:t>
      </w:r>
      <w:r w:rsidR="00BE2784">
        <w:rPr>
          <w:spacing w:val="-8"/>
        </w:rPr>
        <w:t xml:space="preserve"> </w:t>
      </w:r>
      <w:r w:rsidR="00BE2784">
        <w:rPr>
          <w:spacing w:val="-2"/>
        </w:rPr>
        <w:t>pooling</w:t>
      </w:r>
      <w:r w:rsidR="00BE2784">
        <w:rPr>
          <w:spacing w:val="-7"/>
        </w:rPr>
        <w:t xml:space="preserve"> </w:t>
      </w:r>
      <w:r w:rsidR="00BE2784">
        <w:rPr>
          <w:spacing w:val="-2"/>
        </w:rPr>
        <w:t>layer</w:t>
      </w:r>
      <w:r w:rsidR="00BE2784">
        <w:rPr>
          <w:spacing w:val="-7"/>
        </w:rPr>
        <w:t xml:space="preserve"> </w:t>
      </w:r>
      <w:r w:rsidR="00BE2784">
        <w:rPr>
          <w:spacing w:val="-2"/>
        </w:rPr>
        <w:t>(squeeze)</w:t>
      </w:r>
      <w:r w:rsidR="00BE2784">
        <w:rPr>
          <w:spacing w:val="-7"/>
        </w:rPr>
        <w:t xml:space="preserve"> </w:t>
      </w:r>
      <w:r w:rsidR="00BE2784">
        <w:rPr>
          <w:spacing w:val="-2"/>
        </w:rPr>
        <w:t>and</w:t>
      </w:r>
      <w:r w:rsidR="00BE2784">
        <w:rPr>
          <w:spacing w:val="-7"/>
        </w:rPr>
        <w:t xml:space="preserve"> </w:t>
      </w:r>
      <w:r w:rsidR="00BE2784">
        <w:rPr>
          <w:spacing w:val="-10"/>
        </w:rPr>
        <w:t>a</w:t>
      </w:r>
    </w:p>
    <w:p w14:paraId="60197BE1" w14:textId="275F2FAE" w:rsidR="0096722D" w:rsidRDefault="00BE2784">
      <w:pPr>
        <w:pStyle w:val="BodyText"/>
      </w:pPr>
      <w:r>
        <w:rPr>
          <w:spacing w:val="-2"/>
        </w:rPr>
        <w:t>dense</w:t>
      </w:r>
      <w:r>
        <w:rPr>
          <w:spacing w:val="-8"/>
        </w:rPr>
        <w:t xml:space="preserve"> </w:t>
      </w:r>
      <w:r>
        <w:rPr>
          <w:spacing w:val="-2"/>
        </w:rPr>
        <w:t>layer</w:t>
      </w:r>
      <w:r>
        <w:rPr>
          <w:spacing w:val="-8"/>
        </w:rPr>
        <w:t xml:space="preserve"> </w:t>
      </w:r>
      <w:r>
        <w:rPr>
          <w:spacing w:val="-2"/>
        </w:rPr>
        <w:t>with</w:t>
      </w:r>
      <w:r>
        <w:rPr>
          <w:spacing w:val="-7"/>
        </w:rPr>
        <w:t xml:space="preserve"> </w:t>
      </w:r>
      <w:r>
        <w:rPr>
          <w:spacing w:val="-2"/>
        </w:rPr>
        <w:t>nonlinear</w:t>
      </w:r>
      <w:r>
        <w:rPr>
          <w:spacing w:val="-7"/>
        </w:rPr>
        <w:t xml:space="preserve"> </w:t>
      </w:r>
      <w:r>
        <w:rPr>
          <w:spacing w:val="-2"/>
        </w:rPr>
        <w:t>activation</w:t>
      </w:r>
      <w:r>
        <w:rPr>
          <w:spacing w:val="-7"/>
        </w:rPr>
        <w:t xml:space="preserve"> </w:t>
      </w:r>
      <w:r>
        <w:rPr>
          <w:spacing w:val="-2"/>
        </w:rPr>
        <w:t>(excite),</w:t>
      </w:r>
      <w:r>
        <w:rPr>
          <w:spacing w:val="-5"/>
        </w:rPr>
        <w:t xml:space="preserve"> </w:t>
      </w:r>
      <w:r>
        <w:rPr>
          <w:spacing w:val="-2"/>
        </w:rPr>
        <w:t>to</w:t>
      </w:r>
      <w:r>
        <w:rPr>
          <w:spacing w:val="-8"/>
        </w:rPr>
        <w:t xml:space="preserve"> </w:t>
      </w:r>
      <w:r>
        <w:rPr>
          <w:spacing w:val="-2"/>
        </w:rPr>
        <w:t>add</w:t>
      </w:r>
      <w:r>
        <w:rPr>
          <w:spacing w:val="-8"/>
        </w:rPr>
        <w:t xml:space="preserve"> </w:t>
      </w:r>
      <w:r>
        <w:rPr>
          <w:spacing w:val="-2"/>
        </w:rPr>
        <w:t>content</w:t>
      </w:r>
      <w:r>
        <w:rPr>
          <w:spacing w:val="-7"/>
        </w:rPr>
        <w:t xml:space="preserve"> </w:t>
      </w:r>
      <w:r>
        <w:rPr>
          <w:spacing w:val="-2"/>
        </w:rPr>
        <w:t>aware</w:t>
      </w:r>
      <w:r>
        <w:rPr>
          <w:spacing w:val="-7"/>
        </w:rPr>
        <w:t xml:space="preserve"> </w:t>
      </w:r>
      <w:r>
        <w:rPr>
          <w:spacing w:val="-2"/>
        </w:rPr>
        <w:t>mechanism</w:t>
      </w:r>
      <w:r>
        <w:rPr>
          <w:spacing w:val="-8"/>
        </w:rPr>
        <w:t xml:space="preserve"> </w:t>
      </w:r>
      <w:r>
        <w:rPr>
          <w:spacing w:val="-2"/>
        </w:rPr>
        <w:t>for</w:t>
      </w:r>
      <w:r>
        <w:rPr>
          <w:spacing w:val="-7"/>
        </w:rPr>
        <w:t xml:space="preserve"> </w:t>
      </w:r>
      <w:r>
        <w:rPr>
          <w:spacing w:val="-2"/>
        </w:rPr>
        <w:t>re-weighting</w:t>
      </w:r>
      <w:r>
        <w:rPr>
          <w:spacing w:val="-8"/>
        </w:rPr>
        <w:t xml:space="preserve"> </w:t>
      </w:r>
      <w:r>
        <w:rPr>
          <w:spacing w:val="-2"/>
        </w:rPr>
        <w:t>each</w:t>
      </w:r>
      <w:r>
        <w:rPr>
          <w:spacing w:val="-8"/>
        </w:rPr>
        <w:t xml:space="preserve"> </w:t>
      </w:r>
      <w:proofErr w:type="gramStart"/>
      <w:r>
        <w:rPr>
          <w:spacing w:val="-2"/>
        </w:rPr>
        <w:t>channel</w:t>
      </w:r>
      <w:proofErr w:type="gramEnd"/>
    </w:p>
    <w:p w14:paraId="4CB240A7" w14:textId="09B4FDA8" w:rsidR="0096722D" w:rsidRDefault="00BE2784">
      <w:pPr>
        <w:pStyle w:val="BodyText"/>
      </w:pPr>
      <w:r>
        <w:t>daptively,</w:t>
      </w:r>
      <w:r>
        <w:rPr>
          <w:spacing w:val="-6"/>
        </w:rPr>
        <w:t xml:space="preserve"> </w:t>
      </w:r>
      <w:r>
        <w:t>as</w:t>
      </w:r>
      <w:r>
        <w:rPr>
          <w:spacing w:val="-9"/>
        </w:rPr>
        <w:t xml:space="preserve"> </w:t>
      </w:r>
      <w:r>
        <w:t>shown</w:t>
      </w:r>
      <w:r>
        <w:rPr>
          <w:spacing w:val="-9"/>
        </w:rPr>
        <w:t xml:space="preserve"> </w:t>
      </w:r>
      <w:r>
        <w:t>in</w:t>
      </w:r>
      <w:r>
        <w:rPr>
          <w:spacing w:val="-9"/>
        </w:rPr>
        <w:t xml:space="preserve"> </w:t>
      </w:r>
      <w:r>
        <w:t>Figure</w:t>
      </w:r>
      <w:r>
        <w:rPr>
          <w:spacing w:val="-8"/>
        </w:rPr>
        <w:t xml:space="preserve"> </w:t>
      </w:r>
      <w:hyperlink w:anchor="_bookmark11" w:history="1">
        <w:r>
          <w:rPr>
            <w:color w:val="0000FF"/>
          </w:rPr>
          <w:t>11</w:t>
        </w:r>
      </w:hyperlink>
      <w:r>
        <w:t>.</w:t>
      </w:r>
      <w:r>
        <w:rPr>
          <w:spacing w:val="10"/>
        </w:rPr>
        <w:t xml:space="preserve"> </w:t>
      </w:r>
      <w:r>
        <w:t>Furthermore,</w:t>
      </w:r>
      <w:r>
        <w:rPr>
          <w:spacing w:val="-7"/>
        </w:rPr>
        <w:t xml:space="preserve"> </w:t>
      </w:r>
      <w:r>
        <w:t>by</w:t>
      </w:r>
      <w:r>
        <w:rPr>
          <w:spacing w:val="-9"/>
        </w:rPr>
        <w:t xml:space="preserve"> </w:t>
      </w:r>
      <w:r>
        <w:t>applying</w:t>
      </w:r>
      <w:r>
        <w:rPr>
          <w:spacing w:val="-8"/>
        </w:rPr>
        <w:t xml:space="preserve"> </w:t>
      </w:r>
      <w:r>
        <w:t>instance</w:t>
      </w:r>
      <w:r>
        <w:rPr>
          <w:spacing w:val="-9"/>
        </w:rPr>
        <w:t xml:space="preserve"> </w:t>
      </w:r>
      <w:r>
        <w:t>normalization,</w:t>
      </w:r>
      <w:r>
        <w:rPr>
          <w:spacing w:val="-7"/>
        </w:rPr>
        <w:t xml:space="preserve"> </w:t>
      </w:r>
      <w:r>
        <w:t>as</w:t>
      </w:r>
      <w:r>
        <w:rPr>
          <w:spacing w:val="-9"/>
        </w:rPr>
        <w:t xml:space="preserve"> </w:t>
      </w:r>
      <w:r>
        <w:t>opposed</w:t>
      </w:r>
      <w:r>
        <w:rPr>
          <w:spacing w:val="-9"/>
        </w:rPr>
        <w:t xml:space="preserve"> </w:t>
      </w:r>
      <w:r>
        <w:t>to</w:t>
      </w:r>
      <w:r>
        <w:rPr>
          <w:spacing w:val="-9"/>
        </w:rPr>
        <w:t xml:space="preserve"> </w:t>
      </w:r>
      <w:r>
        <w:t>the</w:t>
      </w:r>
      <w:r>
        <w:rPr>
          <w:spacing w:val="-8"/>
        </w:rPr>
        <w:t xml:space="preserve"> </w:t>
      </w:r>
      <w:proofErr w:type="gramStart"/>
      <w:r>
        <w:rPr>
          <w:spacing w:val="-4"/>
        </w:rPr>
        <w:t>more</w:t>
      </w:r>
      <w:proofErr w:type="gramEnd"/>
    </w:p>
    <w:p w14:paraId="6D671F4E" w14:textId="06A5AC22" w:rsidR="0096722D" w:rsidRDefault="00860D45">
      <w:pPr>
        <w:pStyle w:val="BodyText"/>
        <w:spacing w:before="172"/>
      </w:pPr>
      <w:ins w:id="184" w:author="Pyrcz, Michael" w:date="2023-09-16T09:44:00Z">
        <w:r>
          <w:rPr>
            <w:spacing w:val="-2"/>
          </w:rPr>
          <w:t>c</w:t>
        </w:r>
      </w:ins>
      <w:r w:rsidR="00BE2784">
        <w:rPr>
          <w:spacing w:val="-2"/>
        </w:rPr>
        <w:t>ommon</w:t>
      </w:r>
      <w:r w:rsidR="00BE2784">
        <w:t xml:space="preserve"> </w:t>
      </w:r>
      <w:r w:rsidR="00BE2784">
        <w:rPr>
          <w:spacing w:val="-2"/>
        </w:rPr>
        <w:t>batch</w:t>
      </w:r>
      <w:r w:rsidR="00BE2784">
        <w:rPr>
          <w:spacing w:val="-1"/>
        </w:rPr>
        <w:t xml:space="preserve"> </w:t>
      </w:r>
      <w:r w:rsidR="00BE2784">
        <w:rPr>
          <w:spacing w:val="-2"/>
        </w:rPr>
        <w:t>normalization, we</w:t>
      </w:r>
      <w:r w:rsidR="00BE2784">
        <w:rPr>
          <w:spacing w:val="-1"/>
        </w:rPr>
        <w:t xml:space="preserve"> </w:t>
      </w:r>
      <w:r w:rsidR="00BE2784">
        <w:rPr>
          <w:spacing w:val="-2"/>
        </w:rPr>
        <w:t>achieve</w:t>
      </w:r>
      <w:r w:rsidR="00BE2784">
        <w:rPr>
          <w:spacing w:val="-1"/>
        </w:rPr>
        <w:t xml:space="preserve"> </w:t>
      </w:r>
      <w:r w:rsidR="00BE2784">
        <w:rPr>
          <w:spacing w:val="-2"/>
        </w:rPr>
        <w:t>channel-independent normalization</w:t>
      </w:r>
      <w:r w:rsidR="00BE2784">
        <w:rPr>
          <w:spacing w:val="-1"/>
        </w:rPr>
        <w:t xml:space="preserve"> </w:t>
      </w:r>
      <w:r w:rsidR="00BE2784">
        <w:rPr>
          <w:spacing w:val="-2"/>
        </w:rPr>
        <w:t>of</w:t>
      </w:r>
      <w:r w:rsidR="00BE2784">
        <w:rPr>
          <w:spacing w:val="-1"/>
        </w:rPr>
        <w:t xml:space="preserve"> </w:t>
      </w:r>
      <w:r w:rsidR="00BE2784">
        <w:rPr>
          <w:spacing w:val="-2"/>
        </w:rPr>
        <w:t>the convolved</w:t>
      </w:r>
      <w:r w:rsidR="00BE2784">
        <w:rPr>
          <w:spacing w:val="-1"/>
        </w:rPr>
        <w:t xml:space="preserve"> </w:t>
      </w:r>
      <w:r w:rsidR="00BE2784">
        <w:rPr>
          <w:spacing w:val="-2"/>
        </w:rPr>
        <w:t>features</w:t>
      </w:r>
      <w:r w:rsidR="00BE2784">
        <w:rPr>
          <w:spacing w:val="-1"/>
        </w:rPr>
        <w:t xml:space="preserve"> </w:t>
      </w:r>
      <w:r w:rsidR="00BE2784">
        <w:rPr>
          <w:spacing w:val="-2"/>
        </w:rPr>
        <w:t>[</w:t>
      </w:r>
      <w:hyperlink w:anchor="_bookmark89" w:history="1">
        <w:r w:rsidR="00BE2784">
          <w:rPr>
            <w:color w:val="0000FF"/>
            <w:spacing w:val="-2"/>
          </w:rPr>
          <w:t>78</w:t>
        </w:r>
      </w:hyperlink>
      <w:r w:rsidR="00BE2784">
        <w:rPr>
          <w:spacing w:val="-2"/>
        </w:rPr>
        <w:t>].</w:t>
      </w:r>
    </w:p>
    <w:p w14:paraId="2828EEF8" w14:textId="6C86044D" w:rsidR="0096722D" w:rsidRDefault="00860D45">
      <w:pPr>
        <w:pStyle w:val="BodyText"/>
      </w:pPr>
      <w:ins w:id="185" w:author="Pyrcz, Michael" w:date="2023-09-16T09:44:00Z">
        <w:r>
          <w:rPr>
            <w:spacing w:val="-2"/>
          </w:rPr>
          <w:t>i</w:t>
        </w:r>
      </w:ins>
      <w:r w:rsidR="00BE2784">
        <w:rPr>
          <w:spacing w:val="-2"/>
        </w:rPr>
        <w:t>nstance</w:t>
      </w:r>
      <w:r w:rsidR="00BE2784">
        <w:rPr>
          <w:spacing w:val="3"/>
        </w:rPr>
        <w:t xml:space="preserve"> </w:t>
      </w:r>
      <w:r w:rsidR="00BE2784">
        <w:rPr>
          <w:spacing w:val="-2"/>
        </w:rPr>
        <w:t>normalization</w:t>
      </w:r>
      <w:r w:rsidR="00BE2784">
        <w:rPr>
          <w:spacing w:val="1"/>
        </w:rPr>
        <w:t xml:space="preserve"> </w:t>
      </w:r>
      <w:r w:rsidR="00BE2784">
        <w:rPr>
          <w:spacing w:val="-2"/>
        </w:rPr>
        <w:t>is</w:t>
      </w:r>
      <w:r w:rsidR="00BE2784">
        <w:rPr>
          <w:spacing w:val="2"/>
        </w:rPr>
        <w:t xml:space="preserve"> </w:t>
      </w:r>
      <w:r w:rsidR="00BE2784">
        <w:rPr>
          <w:spacing w:val="-2"/>
        </w:rPr>
        <w:t>a</w:t>
      </w:r>
      <w:r w:rsidR="00BE2784">
        <w:rPr>
          <w:spacing w:val="1"/>
        </w:rPr>
        <w:t xml:space="preserve"> </w:t>
      </w:r>
      <w:r w:rsidR="00BE2784">
        <w:rPr>
          <w:spacing w:val="-2"/>
        </w:rPr>
        <w:t>special</w:t>
      </w:r>
      <w:r w:rsidR="00BE2784">
        <w:rPr>
          <w:spacing w:val="2"/>
        </w:rPr>
        <w:t xml:space="preserve"> </w:t>
      </w:r>
      <w:r w:rsidR="00BE2784">
        <w:rPr>
          <w:spacing w:val="-2"/>
        </w:rPr>
        <w:t>case</w:t>
      </w:r>
      <w:r w:rsidR="00BE2784">
        <w:rPr>
          <w:spacing w:val="1"/>
        </w:rPr>
        <w:t xml:space="preserve"> </w:t>
      </w:r>
      <w:r w:rsidR="00BE2784">
        <w:rPr>
          <w:spacing w:val="-2"/>
        </w:rPr>
        <w:t>of</w:t>
      </w:r>
      <w:r w:rsidR="00BE2784">
        <w:rPr>
          <w:spacing w:val="2"/>
        </w:rPr>
        <w:t xml:space="preserve"> </w:t>
      </w:r>
      <w:r w:rsidR="00BE2784">
        <w:rPr>
          <w:spacing w:val="-2"/>
        </w:rPr>
        <w:t>group</w:t>
      </w:r>
      <w:r w:rsidR="00BE2784">
        <w:rPr>
          <w:spacing w:val="1"/>
        </w:rPr>
        <w:t xml:space="preserve"> </w:t>
      </w:r>
      <w:r w:rsidR="00BE2784">
        <w:rPr>
          <w:spacing w:val="-2"/>
        </w:rPr>
        <w:t>normalization,</w:t>
      </w:r>
      <w:r w:rsidR="00BE2784">
        <w:rPr>
          <w:spacing w:val="2"/>
        </w:rPr>
        <w:t xml:space="preserve"> </w:t>
      </w:r>
      <w:r w:rsidR="00BE2784">
        <w:rPr>
          <w:spacing w:val="-2"/>
        </w:rPr>
        <w:t>where</w:t>
      </w:r>
      <w:r w:rsidR="00BE2784">
        <w:rPr>
          <w:spacing w:val="2"/>
        </w:rPr>
        <w:t xml:space="preserve"> </w:t>
      </w:r>
      <w:r w:rsidR="00BE2784">
        <w:rPr>
          <w:spacing w:val="-2"/>
        </w:rPr>
        <w:t>the</w:t>
      </w:r>
      <w:r w:rsidR="00BE2784">
        <w:rPr>
          <w:spacing w:val="1"/>
        </w:rPr>
        <w:t xml:space="preserve"> </w:t>
      </w:r>
      <w:r w:rsidR="00BE2784">
        <w:rPr>
          <w:spacing w:val="-2"/>
        </w:rPr>
        <w:t>numbers</w:t>
      </w:r>
      <w:r w:rsidR="00BE2784">
        <w:rPr>
          <w:spacing w:val="2"/>
        </w:rPr>
        <w:t xml:space="preserve"> </w:t>
      </w:r>
      <w:r w:rsidR="00BE2784">
        <w:rPr>
          <w:spacing w:val="-2"/>
        </w:rPr>
        <w:t>of</w:t>
      </w:r>
      <w:r w:rsidR="00BE2784">
        <w:rPr>
          <w:spacing w:val="1"/>
        </w:rPr>
        <w:t xml:space="preserve"> </w:t>
      </w:r>
      <w:r w:rsidR="00BE2784">
        <w:rPr>
          <w:spacing w:val="-2"/>
        </w:rPr>
        <w:t>channels</w:t>
      </w:r>
      <w:r w:rsidR="00BE2784">
        <w:rPr>
          <w:spacing w:val="2"/>
        </w:rPr>
        <w:t xml:space="preserve"> </w:t>
      </w:r>
      <w:r w:rsidR="00BE2784">
        <w:rPr>
          <w:spacing w:val="-2"/>
        </w:rPr>
        <w:t>per</w:t>
      </w:r>
      <w:r w:rsidR="00BE2784">
        <w:rPr>
          <w:spacing w:val="1"/>
        </w:rPr>
        <w:t xml:space="preserve"> </w:t>
      </w:r>
      <w:r w:rsidR="00BE2784">
        <w:rPr>
          <w:spacing w:val="-2"/>
        </w:rPr>
        <w:t>group</w:t>
      </w:r>
      <w:r w:rsidR="00BE2784">
        <w:rPr>
          <w:spacing w:val="2"/>
        </w:rPr>
        <w:t xml:space="preserve"> </w:t>
      </w:r>
      <w:proofErr w:type="gramStart"/>
      <w:r w:rsidR="00BE2784">
        <w:rPr>
          <w:spacing w:val="-5"/>
        </w:rPr>
        <w:t>is</w:t>
      </w:r>
      <w:proofErr w:type="gramEnd"/>
    </w:p>
    <w:p w14:paraId="45646ED8" w14:textId="2BED5D71" w:rsidR="0096722D" w:rsidRDefault="00BE2784">
      <w:pPr>
        <w:pStyle w:val="BodyText"/>
      </w:pPr>
      <w:r>
        <w:t>exactly</w:t>
      </w:r>
      <w:r>
        <w:rPr>
          <w:spacing w:val="13"/>
        </w:rPr>
        <w:t xml:space="preserve"> </w:t>
      </w:r>
      <w:r>
        <w:t>1,</w:t>
      </w:r>
      <w:r>
        <w:rPr>
          <w:spacing w:val="14"/>
        </w:rPr>
        <w:t xml:space="preserve"> </w:t>
      </w:r>
      <w:r>
        <w:t>such</w:t>
      </w:r>
      <w:r>
        <w:rPr>
          <w:spacing w:val="11"/>
        </w:rPr>
        <w:t xml:space="preserve"> </w:t>
      </w:r>
      <w:r>
        <w:t>that</w:t>
      </w:r>
      <w:r>
        <w:rPr>
          <w:spacing w:val="13"/>
        </w:rPr>
        <w:t xml:space="preserve"> </w:t>
      </w:r>
      <w:r>
        <w:t>each</w:t>
      </w:r>
      <w:r>
        <w:rPr>
          <w:spacing w:val="11"/>
        </w:rPr>
        <w:t xml:space="preserve"> </w:t>
      </w:r>
      <w:r>
        <w:t>channels</w:t>
      </w:r>
      <w:r>
        <w:rPr>
          <w:spacing w:val="12"/>
        </w:rPr>
        <w:t xml:space="preserve"> </w:t>
      </w:r>
      <w:r>
        <w:t>gets</w:t>
      </w:r>
      <w:r>
        <w:rPr>
          <w:spacing w:val="11"/>
        </w:rPr>
        <w:t xml:space="preserve"> </w:t>
      </w:r>
      <w:r>
        <w:t>its</w:t>
      </w:r>
      <w:r>
        <w:rPr>
          <w:spacing w:val="12"/>
        </w:rPr>
        <w:t xml:space="preserve"> </w:t>
      </w:r>
      <w:r>
        <w:t>own</w:t>
      </w:r>
      <w:r>
        <w:rPr>
          <w:spacing w:val="12"/>
        </w:rPr>
        <w:t xml:space="preserve"> </w:t>
      </w:r>
      <w:r>
        <w:t>normalization</w:t>
      </w:r>
      <w:r>
        <w:rPr>
          <w:spacing w:val="11"/>
        </w:rPr>
        <w:t xml:space="preserve"> </w:t>
      </w:r>
      <w:r>
        <w:t>scheme,</w:t>
      </w:r>
      <w:r>
        <w:rPr>
          <w:spacing w:val="14"/>
        </w:rPr>
        <w:t xml:space="preserve"> </w:t>
      </w:r>
      <w:r>
        <w:t>as</w:t>
      </w:r>
      <w:r>
        <w:rPr>
          <w:spacing w:val="12"/>
        </w:rPr>
        <w:t xml:space="preserve"> </w:t>
      </w:r>
      <w:r>
        <w:t>shown</w:t>
      </w:r>
      <w:r>
        <w:rPr>
          <w:spacing w:val="11"/>
        </w:rPr>
        <w:t xml:space="preserve"> </w:t>
      </w:r>
      <w:r>
        <w:t>in</w:t>
      </w:r>
      <w:r>
        <w:rPr>
          <w:spacing w:val="12"/>
        </w:rPr>
        <w:t xml:space="preserve"> </w:t>
      </w:r>
      <w:r>
        <w:t>Figure</w:t>
      </w:r>
      <w:r>
        <w:rPr>
          <w:spacing w:val="11"/>
        </w:rPr>
        <w:t xml:space="preserve"> </w:t>
      </w:r>
      <w:hyperlink w:anchor="_bookmark12" w:history="1">
        <w:r>
          <w:rPr>
            <w:color w:val="0000FF"/>
          </w:rPr>
          <w:t>12</w:t>
        </w:r>
      </w:hyperlink>
      <w:r>
        <w:t>.</w:t>
      </w:r>
      <w:r>
        <w:rPr>
          <w:spacing w:val="47"/>
        </w:rPr>
        <w:t xml:space="preserve"> </w:t>
      </w:r>
      <w:r>
        <w:rPr>
          <w:spacing w:val="-2"/>
        </w:rPr>
        <w:t>Parametric</w:t>
      </w:r>
    </w:p>
    <w:p w14:paraId="38FD2AA3" w14:textId="4C268860" w:rsidR="0096722D" w:rsidRDefault="00BE2784">
      <w:pPr>
        <w:pStyle w:val="BodyText"/>
        <w:spacing w:before="172"/>
      </w:pPr>
      <w:r>
        <w:t>rectified</w:t>
      </w:r>
      <w:r>
        <w:rPr>
          <w:spacing w:val="22"/>
        </w:rPr>
        <w:t xml:space="preserve"> </w:t>
      </w:r>
      <w:r>
        <w:t>linear</w:t>
      </w:r>
      <w:r>
        <w:rPr>
          <w:spacing w:val="22"/>
        </w:rPr>
        <w:t xml:space="preserve"> </w:t>
      </w:r>
      <w:r>
        <w:t>units</w:t>
      </w:r>
      <w:r>
        <w:rPr>
          <w:spacing w:val="21"/>
        </w:rPr>
        <w:t xml:space="preserve"> </w:t>
      </w:r>
      <w:r>
        <w:t>(PReLU)</w:t>
      </w:r>
      <w:r>
        <w:rPr>
          <w:spacing w:val="22"/>
        </w:rPr>
        <w:t xml:space="preserve"> </w:t>
      </w:r>
      <w:r>
        <w:t>is</w:t>
      </w:r>
      <w:r>
        <w:rPr>
          <w:spacing w:val="22"/>
        </w:rPr>
        <w:t xml:space="preserve"> </w:t>
      </w:r>
      <w:r>
        <w:t>used</w:t>
      </w:r>
      <w:r>
        <w:rPr>
          <w:spacing w:val="22"/>
        </w:rPr>
        <w:t xml:space="preserve"> </w:t>
      </w:r>
      <w:r>
        <w:t>as</w:t>
      </w:r>
      <w:r>
        <w:rPr>
          <w:spacing w:val="21"/>
        </w:rPr>
        <w:t xml:space="preserve"> </w:t>
      </w:r>
      <w:r>
        <w:t>the</w:t>
      </w:r>
      <w:r>
        <w:rPr>
          <w:spacing w:val="22"/>
        </w:rPr>
        <w:t xml:space="preserve"> </w:t>
      </w:r>
      <w:r>
        <w:t>activation</w:t>
      </w:r>
      <w:r>
        <w:rPr>
          <w:spacing w:val="22"/>
        </w:rPr>
        <w:t xml:space="preserve"> </w:t>
      </w:r>
      <w:r>
        <w:t>function,</w:t>
      </w:r>
      <w:r>
        <w:rPr>
          <w:spacing w:val="25"/>
        </w:rPr>
        <w:t xml:space="preserve"> </w:t>
      </w:r>
      <w:r>
        <w:t>where</w:t>
      </w:r>
      <w:r>
        <w:rPr>
          <w:spacing w:val="22"/>
        </w:rPr>
        <w:t xml:space="preserve"> </w:t>
      </w:r>
      <w:r>
        <w:t>at</w:t>
      </w:r>
      <w:r>
        <w:rPr>
          <w:spacing w:val="22"/>
        </w:rPr>
        <w:t xml:space="preserve"> </w:t>
      </w:r>
      <w:r>
        <w:t>each</w:t>
      </w:r>
      <w:r>
        <w:rPr>
          <w:spacing w:val="21"/>
        </w:rPr>
        <w:t xml:space="preserve"> </w:t>
      </w:r>
      <w:r>
        <w:t>minibatch</w:t>
      </w:r>
      <w:r>
        <w:rPr>
          <w:spacing w:val="22"/>
        </w:rPr>
        <w:t xml:space="preserve"> </w:t>
      </w:r>
      <w:r>
        <w:t>iteration,</w:t>
      </w:r>
      <w:r>
        <w:rPr>
          <w:spacing w:val="26"/>
        </w:rPr>
        <w:t xml:space="preserve"> </w:t>
      </w:r>
      <w:r>
        <w:rPr>
          <w:spacing w:val="-5"/>
        </w:rPr>
        <w:t>the</w:t>
      </w:r>
    </w:p>
    <w:p w14:paraId="635984B5" w14:textId="7D4A99EC" w:rsidR="0096722D" w:rsidRDefault="00BE2784">
      <w:pPr>
        <w:pStyle w:val="BodyText"/>
      </w:pPr>
      <w:r>
        <w:t>network</w:t>
      </w:r>
      <w:r>
        <w:rPr>
          <w:spacing w:val="5"/>
        </w:rPr>
        <w:t xml:space="preserve"> </w:t>
      </w:r>
      <w:r>
        <w:t>learns</w:t>
      </w:r>
      <w:r>
        <w:rPr>
          <w:spacing w:val="5"/>
        </w:rPr>
        <w:t xml:space="preserve"> </w:t>
      </w:r>
      <w:r>
        <w:t>the</w:t>
      </w:r>
      <w:r>
        <w:rPr>
          <w:spacing w:val="4"/>
        </w:rPr>
        <w:t xml:space="preserve"> </w:t>
      </w:r>
      <w:r>
        <w:t>o</w:t>
      </w:r>
      <w:r>
        <w:t>ptimal</w:t>
      </w:r>
      <w:r>
        <w:rPr>
          <w:spacing w:val="5"/>
        </w:rPr>
        <w:t xml:space="preserve"> </w:t>
      </w:r>
      <w:r>
        <w:t>leaky</w:t>
      </w:r>
      <w:r>
        <w:rPr>
          <w:spacing w:val="4"/>
        </w:rPr>
        <w:t xml:space="preserve"> </w:t>
      </w:r>
      <w:r>
        <w:t>slope</w:t>
      </w:r>
      <w:r>
        <w:rPr>
          <w:spacing w:val="5"/>
        </w:rPr>
        <w:t xml:space="preserve"> </w:t>
      </w:r>
      <w:r>
        <w:t>for</w:t>
      </w:r>
      <w:r>
        <w:rPr>
          <w:spacing w:val="4"/>
        </w:rPr>
        <w:t xml:space="preserve"> </w:t>
      </w:r>
      <w:r>
        <w:t>activation</w:t>
      </w:r>
      <w:r>
        <w:rPr>
          <w:spacing w:val="5"/>
        </w:rPr>
        <w:t xml:space="preserve"> </w:t>
      </w:r>
      <w:r>
        <w:t>in</w:t>
      </w:r>
      <w:r>
        <w:rPr>
          <w:spacing w:val="5"/>
        </w:rPr>
        <w:t xml:space="preserve"> </w:t>
      </w:r>
      <w:r>
        <w:t>each</w:t>
      </w:r>
      <w:r>
        <w:rPr>
          <w:spacing w:val="4"/>
        </w:rPr>
        <w:t xml:space="preserve"> </w:t>
      </w:r>
      <w:r>
        <w:t>layer,</w:t>
      </w:r>
      <w:r>
        <w:rPr>
          <w:spacing w:val="5"/>
        </w:rPr>
        <w:t xml:space="preserve"> </w:t>
      </w:r>
      <w:r>
        <w:t>as</w:t>
      </w:r>
      <w:r>
        <w:rPr>
          <w:spacing w:val="5"/>
        </w:rPr>
        <w:t xml:space="preserve"> </w:t>
      </w:r>
      <w:r>
        <w:t>shown</w:t>
      </w:r>
      <w:r>
        <w:rPr>
          <w:spacing w:val="4"/>
        </w:rPr>
        <w:t xml:space="preserve"> </w:t>
      </w:r>
      <w:r>
        <w:t>in</w:t>
      </w:r>
      <w:r>
        <w:rPr>
          <w:spacing w:val="5"/>
        </w:rPr>
        <w:t xml:space="preserve"> </w:t>
      </w:r>
      <w:r>
        <w:t>Figure</w:t>
      </w:r>
      <w:r>
        <w:rPr>
          <w:spacing w:val="5"/>
        </w:rPr>
        <w:t xml:space="preserve"> </w:t>
      </w:r>
      <w:hyperlink w:anchor="_bookmark13" w:history="1">
        <w:r>
          <w:rPr>
            <w:color w:val="0000FF"/>
          </w:rPr>
          <w:t>13</w:t>
        </w:r>
      </w:hyperlink>
      <w:r>
        <w:t>.</w:t>
      </w:r>
      <w:r>
        <w:rPr>
          <w:spacing w:val="26"/>
        </w:rPr>
        <w:t xml:space="preserve"> </w:t>
      </w:r>
      <w:r>
        <w:t>Finally,</w:t>
      </w:r>
      <w:r>
        <w:rPr>
          <w:spacing w:val="5"/>
        </w:rPr>
        <w:t xml:space="preserve"> </w:t>
      </w:r>
      <w:commentRangeStart w:id="186"/>
      <w:r>
        <w:rPr>
          <w:spacing w:val="-2"/>
        </w:rPr>
        <w:t>pooling</w:t>
      </w:r>
    </w:p>
    <w:p w14:paraId="7C44F741" w14:textId="77777777" w:rsidR="0096722D" w:rsidRDefault="00BE2784">
      <w:pPr>
        <w:pStyle w:val="BodyText"/>
      </w:pPr>
      <w:del w:id="187" w:author="Pyrcz, Michael" w:date="2023-09-16T09:44:00Z">
        <w:r w:rsidDel="00860D45">
          <w:rPr>
            <w:rFonts w:ascii="Arial"/>
            <w:spacing w:val="-2"/>
            <w:sz w:val="10"/>
          </w:rPr>
          <w:delText>235</w:delText>
        </w:r>
        <w:r w:rsidDel="00860D45">
          <w:rPr>
            <w:rFonts w:ascii="Arial"/>
            <w:spacing w:val="54"/>
            <w:sz w:val="10"/>
          </w:rPr>
          <w:delText xml:space="preserve">  </w:delText>
        </w:r>
      </w:del>
      <w:r>
        <w:rPr>
          <w:spacing w:val="-2"/>
        </w:rPr>
        <w:t>and</w:t>
      </w:r>
      <w:r>
        <w:rPr>
          <w:spacing w:val="-6"/>
        </w:rPr>
        <w:t xml:space="preserve"> </w:t>
      </w:r>
      <w:r>
        <w:rPr>
          <w:spacing w:val="-2"/>
        </w:rPr>
        <w:t>spatial</w:t>
      </w:r>
      <w:r>
        <w:rPr>
          <w:spacing w:val="-6"/>
        </w:rPr>
        <w:t xml:space="preserve"> </w:t>
      </w:r>
      <w:r>
        <w:rPr>
          <w:spacing w:val="-2"/>
        </w:rPr>
        <w:t>dropout</w:t>
      </w:r>
      <w:r>
        <w:rPr>
          <w:spacing w:val="-7"/>
        </w:rPr>
        <w:t xml:space="preserve"> </w:t>
      </w:r>
      <w:r>
        <w:rPr>
          <w:spacing w:val="-2"/>
        </w:rPr>
        <w:t>are</w:t>
      </w:r>
      <w:r>
        <w:rPr>
          <w:spacing w:val="-6"/>
        </w:rPr>
        <w:t xml:space="preserve"> </w:t>
      </w:r>
      <w:r>
        <w:rPr>
          <w:spacing w:val="-2"/>
        </w:rPr>
        <w:t>applied</w:t>
      </w:r>
      <w:commentRangeEnd w:id="186"/>
      <w:r w:rsidR="00860D45">
        <w:rPr>
          <w:rStyle w:val="CommentReference"/>
        </w:rPr>
        <w:commentReference w:id="186"/>
      </w:r>
      <w:r>
        <w:rPr>
          <w:spacing w:val="-2"/>
        </w:rPr>
        <w:t>,</w:t>
      </w:r>
      <w:r>
        <w:rPr>
          <w:spacing w:val="-4"/>
        </w:rPr>
        <w:t xml:space="preserve"> </w:t>
      </w:r>
      <w:r>
        <w:rPr>
          <w:spacing w:val="-2"/>
        </w:rPr>
        <w:t>as</w:t>
      </w:r>
      <w:r>
        <w:rPr>
          <w:spacing w:val="-7"/>
        </w:rPr>
        <w:t xml:space="preserve"> </w:t>
      </w:r>
      <w:r>
        <w:rPr>
          <w:spacing w:val="-2"/>
        </w:rPr>
        <w:t>the</w:t>
      </w:r>
      <w:r>
        <w:rPr>
          <w:spacing w:val="-6"/>
        </w:rPr>
        <w:t xml:space="preserve"> </w:t>
      </w:r>
      <w:r>
        <w:rPr>
          <w:spacing w:val="-2"/>
        </w:rPr>
        <w:t>resulting</w:t>
      </w:r>
      <w:r>
        <w:rPr>
          <w:spacing w:val="-7"/>
        </w:rPr>
        <w:t xml:space="preserve"> </w:t>
      </w:r>
      <w:r>
        <w:rPr>
          <w:spacing w:val="-2"/>
        </w:rPr>
        <w:t>feature</w:t>
      </w:r>
      <w:r>
        <w:rPr>
          <w:spacing w:val="-6"/>
        </w:rPr>
        <w:t xml:space="preserve"> </w:t>
      </w:r>
      <w:r>
        <w:rPr>
          <w:spacing w:val="-2"/>
        </w:rPr>
        <w:t>map</w:t>
      </w:r>
      <w:r>
        <w:rPr>
          <w:spacing w:val="-7"/>
        </w:rPr>
        <w:t xml:space="preserve"> </w:t>
      </w:r>
      <w:r>
        <w:rPr>
          <w:spacing w:val="-2"/>
        </w:rPr>
        <w:t>is</w:t>
      </w:r>
      <w:r>
        <w:rPr>
          <w:spacing w:val="-6"/>
        </w:rPr>
        <w:t xml:space="preserve"> </w:t>
      </w:r>
      <w:r>
        <w:rPr>
          <w:spacing w:val="-2"/>
        </w:rPr>
        <w:t>reduced</w:t>
      </w:r>
      <w:r>
        <w:rPr>
          <w:spacing w:val="-7"/>
        </w:rPr>
        <w:t xml:space="preserve"> </w:t>
      </w:r>
      <w:r>
        <w:rPr>
          <w:spacing w:val="-2"/>
        </w:rPr>
        <w:t>to</w:t>
      </w:r>
      <w:r>
        <w:rPr>
          <w:spacing w:val="-7"/>
        </w:rPr>
        <w:t xml:space="preserve"> </w:t>
      </w:r>
      <w:r>
        <w:rPr>
          <w:spacing w:val="-2"/>
        </w:rPr>
        <w:t>half</w:t>
      </w:r>
      <w:r>
        <w:rPr>
          <w:spacing w:val="-6"/>
        </w:rPr>
        <w:t xml:space="preserve"> </w:t>
      </w:r>
      <w:r>
        <w:rPr>
          <w:spacing w:val="-2"/>
        </w:rPr>
        <w:t>the</w:t>
      </w:r>
      <w:r>
        <w:rPr>
          <w:spacing w:val="-7"/>
        </w:rPr>
        <w:t xml:space="preserve"> </w:t>
      </w:r>
      <w:r>
        <w:rPr>
          <w:spacing w:val="-2"/>
        </w:rPr>
        <w:t>input</w:t>
      </w:r>
      <w:r>
        <w:rPr>
          <w:spacing w:val="-6"/>
        </w:rPr>
        <w:t xml:space="preserve"> </w:t>
      </w:r>
      <w:r>
        <w:rPr>
          <w:spacing w:val="-2"/>
        </w:rPr>
        <w:t>dimension.</w:t>
      </w:r>
      <w:r>
        <w:rPr>
          <w:spacing w:val="21"/>
        </w:rPr>
        <w:t xml:space="preserve"> </w:t>
      </w:r>
      <w:r>
        <w:rPr>
          <w:spacing w:val="-2"/>
        </w:rPr>
        <w:t>Through</w:t>
      </w:r>
    </w:p>
    <w:p w14:paraId="7CCE8134" w14:textId="77777777" w:rsidR="0096722D" w:rsidRDefault="0096722D">
      <w:pPr>
        <w:sectPr w:rsidR="0096722D">
          <w:pgSz w:w="12240" w:h="15840"/>
          <w:pgMar w:top="1540" w:right="1280" w:bottom="980" w:left="920" w:header="0" w:footer="792" w:gutter="0"/>
          <w:cols w:space="720"/>
        </w:sectPr>
      </w:pPr>
    </w:p>
    <w:p w14:paraId="193FAD31" w14:textId="77777777" w:rsidR="0096722D" w:rsidRDefault="00BE2784">
      <w:pPr>
        <w:pStyle w:val="BodyText"/>
        <w:spacing w:before="13" w:line="191" w:lineRule="exact"/>
      </w:pPr>
      <w:proofErr w:type="gramStart"/>
      <w:r>
        <w:rPr>
          <w:rFonts w:ascii="Arial" w:hAnsi="Arial"/>
          <w:sz w:val="10"/>
        </w:rPr>
        <w:t>236</w:t>
      </w:r>
      <w:r>
        <w:rPr>
          <w:rFonts w:ascii="Arial" w:hAnsi="Arial"/>
          <w:spacing w:val="44"/>
          <w:sz w:val="10"/>
        </w:rPr>
        <w:t xml:space="preserve">  </w:t>
      </w:r>
      <w:r>
        <w:t>3</w:t>
      </w:r>
      <w:proofErr w:type="gramEnd"/>
      <w:r>
        <w:rPr>
          <w:spacing w:val="-2"/>
        </w:rPr>
        <w:t xml:space="preserve"> </w:t>
      </w:r>
      <w:r>
        <w:t>convolutional</w:t>
      </w:r>
      <w:r>
        <w:rPr>
          <w:spacing w:val="-3"/>
        </w:rPr>
        <w:t xml:space="preserve"> </w:t>
      </w:r>
      <w:r>
        <w:t>encoding</w:t>
      </w:r>
      <w:r>
        <w:rPr>
          <w:spacing w:val="-3"/>
        </w:rPr>
        <w:t xml:space="preserve"> </w:t>
      </w:r>
      <w:r>
        <w:t>layers</w:t>
      </w:r>
      <w:r>
        <w:rPr>
          <w:spacing w:val="-2"/>
        </w:rPr>
        <w:t xml:space="preserve"> </w:t>
      </w:r>
      <w:r>
        <w:t>with</w:t>
      </w:r>
      <w:r>
        <w:rPr>
          <w:spacing w:val="-3"/>
        </w:rPr>
        <w:t xml:space="preserve"> </w:t>
      </w:r>
      <w:r>
        <w:t>filter</w:t>
      </w:r>
      <w:r>
        <w:rPr>
          <w:spacing w:val="-3"/>
        </w:rPr>
        <w:t xml:space="preserve"> </w:t>
      </w:r>
      <w:r>
        <w:t>size</w:t>
      </w:r>
      <w:r>
        <w:rPr>
          <w:spacing w:val="-2"/>
        </w:rPr>
        <w:t xml:space="preserve"> </w:t>
      </w:r>
      <w:r>
        <w:t>3</w:t>
      </w:r>
      <w:r>
        <w:rPr>
          <w:spacing w:val="-21"/>
        </w:rPr>
        <w:t xml:space="preserve"> </w:t>
      </w:r>
      <w:r>
        <w:rPr>
          <w:rFonts w:ascii="Meiryo UI" w:hAnsi="Meiryo UI"/>
          <w:i/>
        </w:rPr>
        <w:t>×</w:t>
      </w:r>
      <w:r>
        <w:rPr>
          <w:rFonts w:ascii="Meiryo UI" w:hAnsi="Meiryo UI"/>
          <w:i/>
          <w:spacing w:val="-41"/>
        </w:rPr>
        <w:t xml:space="preserve"> </w:t>
      </w:r>
      <w:r>
        <w:t>3,</w:t>
      </w:r>
      <w:r>
        <w:rPr>
          <w:spacing w:val="-1"/>
        </w:rPr>
        <w:t xml:space="preserve"> </w:t>
      </w:r>
      <w:r>
        <w:t>we</w:t>
      </w:r>
      <w:r>
        <w:rPr>
          <w:spacing w:val="-2"/>
        </w:rPr>
        <w:t xml:space="preserve"> </w:t>
      </w:r>
      <w:r>
        <w:t>obtain</w:t>
      </w:r>
      <w:r>
        <w:rPr>
          <w:spacing w:val="-3"/>
        </w:rPr>
        <w:t xml:space="preserve"> </w:t>
      </w:r>
      <w:r>
        <w:t>the</w:t>
      </w:r>
      <w:r>
        <w:rPr>
          <w:spacing w:val="-3"/>
        </w:rPr>
        <w:t xml:space="preserve"> </w:t>
      </w:r>
      <w:r>
        <w:t>latent</w:t>
      </w:r>
      <w:r>
        <w:rPr>
          <w:spacing w:val="-2"/>
        </w:rPr>
        <w:t xml:space="preserve"> </w:t>
      </w:r>
      <w:r>
        <w:t>parameterizations</w:t>
      </w:r>
      <w:r>
        <w:rPr>
          <w:spacing w:val="-3"/>
        </w:rPr>
        <w:t xml:space="preserve"> </w:t>
      </w:r>
      <w:r>
        <w:rPr>
          <w:rFonts w:ascii="Palatino Linotype" w:hAnsi="Palatino Linotype"/>
          <w:i/>
        </w:rPr>
        <w:t>z</w:t>
      </w:r>
      <w:r>
        <w:rPr>
          <w:rFonts w:ascii="Kepler Std Ext Subh" w:hAnsi="Kepler Std Ext Subh"/>
          <w:vertAlign w:val="superscript"/>
        </w:rPr>
        <w:t>1</w:t>
      </w:r>
      <w:r>
        <w:rPr>
          <w:rFonts w:ascii="Kepler Std Ext Subh" w:hAnsi="Kepler Std Ext Subh"/>
          <w:spacing w:val="8"/>
        </w:rPr>
        <w:t xml:space="preserve"> </w:t>
      </w:r>
      <w:r>
        <w:t>,</w:t>
      </w:r>
      <w:r>
        <w:rPr>
          <w:spacing w:val="-2"/>
        </w:rPr>
        <w:t xml:space="preserve"> </w:t>
      </w:r>
      <w:r>
        <w:rPr>
          <w:rFonts w:ascii="Palatino Linotype" w:hAnsi="Palatino Linotype"/>
          <w:i/>
        </w:rPr>
        <w:t>z</w:t>
      </w:r>
      <w:r>
        <w:rPr>
          <w:rFonts w:ascii="Kepler Std Ext Subh" w:hAnsi="Kepler Std Ext Subh"/>
          <w:vertAlign w:val="superscript"/>
        </w:rPr>
        <w:t>2</w:t>
      </w:r>
      <w:r>
        <w:rPr>
          <w:rFonts w:ascii="Kepler Std Ext Subh" w:hAnsi="Kepler Std Ext Subh"/>
          <w:spacing w:val="8"/>
        </w:rPr>
        <w:t xml:space="preserve"> </w:t>
      </w:r>
      <w:r>
        <w:t>,</w:t>
      </w:r>
      <w:r>
        <w:rPr>
          <w:spacing w:val="-1"/>
        </w:rPr>
        <w:t xml:space="preserve"> </w:t>
      </w:r>
      <w:r>
        <w:t>and</w:t>
      </w:r>
      <w:r>
        <w:rPr>
          <w:spacing w:val="-3"/>
        </w:rPr>
        <w:t xml:space="preserve"> </w:t>
      </w:r>
      <w:r>
        <w:rPr>
          <w:rFonts w:ascii="Palatino Linotype" w:hAnsi="Palatino Linotype"/>
          <w:i/>
        </w:rPr>
        <w:t>z</w:t>
      </w:r>
      <w:r>
        <w:rPr>
          <w:rFonts w:ascii="Kepler Std Ext Subh" w:hAnsi="Kepler Std Ext Subh"/>
          <w:vertAlign w:val="superscript"/>
        </w:rPr>
        <w:t>3</w:t>
      </w:r>
      <w:r>
        <w:rPr>
          <w:rFonts w:ascii="Kepler Std Ext Subh" w:hAnsi="Kepler Std Ext Subh"/>
          <w:spacing w:val="7"/>
        </w:rPr>
        <w:t xml:space="preserve"> </w:t>
      </w:r>
      <w:r>
        <w:rPr>
          <w:spacing w:val="-10"/>
        </w:rPr>
        <w:t>.</w:t>
      </w:r>
    </w:p>
    <w:p w14:paraId="3AE3E9AC" w14:textId="77777777" w:rsidR="0096722D" w:rsidRDefault="0096722D">
      <w:pPr>
        <w:spacing w:line="191" w:lineRule="exact"/>
        <w:sectPr w:rsidR="0096722D">
          <w:pgSz w:w="12240" w:h="15840"/>
          <w:pgMar w:top="1380" w:right="1280" w:bottom="980" w:left="920" w:header="0" w:footer="792" w:gutter="0"/>
          <w:cols w:space="720"/>
        </w:sectPr>
      </w:pPr>
    </w:p>
    <w:p w14:paraId="54884027" w14:textId="77777777" w:rsidR="0096722D" w:rsidRDefault="0096722D">
      <w:pPr>
        <w:pStyle w:val="BodyText"/>
        <w:spacing w:before="0"/>
        <w:ind w:left="0"/>
        <w:rPr>
          <w:sz w:val="10"/>
        </w:rPr>
      </w:pPr>
    </w:p>
    <w:p w14:paraId="0A11FBC0" w14:textId="77777777" w:rsidR="0096722D" w:rsidRDefault="0096722D">
      <w:pPr>
        <w:pStyle w:val="BodyText"/>
        <w:spacing w:before="0"/>
        <w:ind w:left="0"/>
        <w:rPr>
          <w:sz w:val="10"/>
        </w:rPr>
      </w:pPr>
    </w:p>
    <w:p w14:paraId="6EF3B795" w14:textId="77777777" w:rsidR="0096722D" w:rsidRDefault="0096722D">
      <w:pPr>
        <w:pStyle w:val="BodyText"/>
        <w:spacing w:before="19"/>
        <w:ind w:left="0"/>
        <w:rPr>
          <w:sz w:val="10"/>
        </w:rPr>
      </w:pPr>
    </w:p>
    <w:p w14:paraId="16D6D03C" w14:textId="77777777" w:rsidR="0096722D" w:rsidRDefault="00BE2784">
      <w:pPr>
        <w:ind w:left="154"/>
        <w:rPr>
          <w:rFonts w:ascii="Arial"/>
          <w:sz w:val="10"/>
        </w:rPr>
      </w:pPr>
      <w:r>
        <w:rPr>
          <w:rFonts w:ascii="Arial"/>
          <w:spacing w:val="-5"/>
          <w:sz w:val="10"/>
        </w:rPr>
        <w:t>237</w:t>
      </w:r>
    </w:p>
    <w:p w14:paraId="49FF4013" w14:textId="77777777" w:rsidR="0096722D" w:rsidRDefault="00BE2784">
      <w:pPr>
        <w:spacing w:before="40"/>
        <w:rPr>
          <w:rFonts w:ascii="Arial"/>
          <w:sz w:val="20"/>
        </w:rPr>
      </w:pPr>
      <w:r>
        <w:br w:type="column"/>
      </w:r>
    </w:p>
    <w:p w14:paraId="6049EE2B" w14:textId="77777777" w:rsidR="0096722D" w:rsidRDefault="00BE2784">
      <w:pPr>
        <w:pStyle w:val="BodyText"/>
        <w:spacing w:before="0"/>
      </w:pPr>
      <w:r>
        <w:rPr>
          <w:spacing w:val="-2"/>
        </w:rPr>
        <w:t>Table</w:t>
      </w:r>
      <w:r>
        <w:rPr>
          <w:spacing w:val="2"/>
        </w:rPr>
        <w:t xml:space="preserve"> </w:t>
      </w:r>
      <w:hyperlink w:anchor="_bookmark14" w:history="1">
        <w:r>
          <w:rPr>
            <w:color w:val="0000FF"/>
            <w:spacing w:val="-2"/>
          </w:rPr>
          <w:t>1</w:t>
        </w:r>
      </w:hyperlink>
      <w:r>
        <w:rPr>
          <w:color w:val="0000FF"/>
          <w:spacing w:val="3"/>
        </w:rPr>
        <w:t xml:space="preserve"> </w:t>
      </w:r>
      <w:r>
        <w:rPr>
          <w:spacing w:val="-2"/>
        </w:rPr>
        <w:t>summarizes</w:t>
      </w:r>
      <w:r>
        <w:rPr>
          <w:spacing w:val="3"/>
        </w:rPr>
        <w:t xml:space="preserve"> </w:t>
      </w:r>
      <w:r>
        <w:rPr>
          <w:spacing w:val="-2"/>
        </w:rPr>
        <w:t>the</w:t>
      </w:r>
      <w:r>
        <w:rPr>
          <w:spacing w:val="3"/>
        </w:rPr>
        <w:t xml:space="preserve"> </w:t>
      </w:r>
      <w:r>
        <w:rPr>
          <w:spacing w:val="-2"/>
        </w:rPr>
        <w:t>architecture</w:t>
      </w:r>
      <w:r>
        <w:rPr>
          <w:spacing w:val="3"/>
        </w:rPr>
        <w:t xml:space="preserve"> </w:t>
      </w:r>
      <w:r>
        <w:rPr>
          <w:spacing w:val="-2"/>
        </w:rPr>
        <w:t>and</w:t>
      </w:r>
      <w:r>
        <w:rPr>
          <w:spacing w:val="3"/>
        </w:rPr>
        <w:t xml:space="preserve"> </w:t>
      </w:r>
      <w:r>
        <w:rPr>
          <w:spacing w:val="-2"/>
        </w:rPr>
        <w:t>dimensions</w:t>
      </w:r>
      <w:r>
        <w:rPr>
          <w:spacing w:val="3"/>
        </w:rPr>
        <w:t xml:space="preserve"> </w:t>
      </w:r>
      <w:r>
        <w:rPr>
          <w:spacing w:val="-2"/>
        </w:rPr>
        <w:t>of</w:t>
      </w:r>
      <w:r>
        <w:rPr>
          <w:spacing w:val="3"/>
        </w:rPr>
        <w:t xml:space="preserve"> </w:t>
      </w:r>
      <w:r>
        <w:rPr>
          <w:spacing w:val="-2"/>
        </w:rPr>
        <w:t>each</w:t>
      </w:r>
      <w:r>
        <w:rPr>
          <w:spacing w:val="3"/>
        </w:rPr>
        <w:t xml:space="preserve"> </w:t>
      </w:r>
      <w:r>
        <w:rPr>
          <w:spacing w:val="-2"/>
        </w:rPr>
        <w:t>layer.</w:t>
      </w:r>
    </w:p>
    <w:p w14:paraId="0F42DC96" w14:textId="77777777" w:rsidR="0096722D" w:rsidRDefault="00BE2784">
      <w:pPr>
        <w:tabs>
          <w:tab w:val="left" w:pos="513"/>
          <w:tab w:val="left" w:pos="1251"/>
        </w:tabs>
        <w:spacing w:line="135" w:lineRule="exact"/>
        <w:ind w:left="154"/>
        <w:rPr>
          <w:i/>
          <w:sz w:val="14"/>
        </w:rPr>
      </w:pPr>
      <w:r>
        <w:br w:type="column"/>
      </w:r>
      <w:r>
        <w:rPr>
          <w:i/>
          <w:spacing w:val="-10"/>
          <w:w w:val="115"/>
          <w:sz w:val="14"/>
        </w:rPr>
        <w:t>m</w:t>
      </w:r>
      <w:r>
        <w:rPr>
          <w:i/>
          <w:sz w:val="14"/>
        </w:rPr>
        <w:tab/>
      </w:r>
      <w:r>
        <w:rPr>
          <w:i/>
          <w:spacing w:val="-12"/>
          <w:w w:val="115"/>
          <w:sz w:val="14"/>
        </w:rPr>
        <w:t>m</w:t>
      </w:r>
      <w:r>
        <w:rPr>
          <w:i/>
          <w:sz w:val="14"/>
        </w:rPr>
        <w:tab/>
      </w:r>
      <w:r>
        <w:rPr>
          <w:i/>
          <w:spacing w:val="-10"/>
          <w:w w:val="115"/>
          <w:sz w:val="14"/>
        </w:rPr>
        <w:t>m</w:t>
      </w:r>
    </w:p>
    <w:p w14:paraId="13152EBA" w14:textId="77777777" w:rsidR="0096722D" w:rsidRDefault="0096722D">
      <w:pPr>
        <w:spacing w:line="135" w:lineRule="exact"/>
        <w:rPr>
          <w:sz w:val="14"/>
        </w:rPr>
        <w:sectPr w:rsidR="0096722D">
          <w:type w:val="continuous"/>
          <w:pgSz w:w="12240" w:h="15840"/>
          <w:pgMar w:top="1340" w:right="1280" w:bottom="980" w:left="920" w:header="0" w:footer="792" w:gutter="0"/>
          <w:cols w:num="3" w:space="720" w:equalWidth="0">
            <w:col w:w="321" w:space="44"/>
            <w:col w:w="5985" w:space="2071"/>
            <w:col w:w="1619"/>
          </w:cols>
        </w:sectPr>
      </w:pPr>
    </w:p>
    <w:p w14:paraId="2EAE4CF2" w14:textId="77777777" w:rsidR="0096722D" w:rsidRDefault="0096722D">
      <w:pPr>
        <w:pStyle w:val="BodyText"/>
        <w:spacing w:before="4"/>
        <w:ind w:left="0"/>
        <w:rPr>
          <w:i/>
          <w:sz w:val="19"/>
        </w:rPr>
      </w:pPr>
    </w:p>
    <w:p w14:paraId="6FCA9C4E" w14:textId="77777777" w:rsidR="0096722D" w:rsidRDefault="00BE2784">
      <w:pPr>
        <w:pStyle w:val="BodyText"/>
        <w:spacing w:before="0"/>
        <w:ind w:left="3074"/>
      </w:pPr>
      <w:r>
        <w:rPr>
          <w:noProof/>
        </w:rPr>
        <w:drawing>
          <wp:inline distT="0" distB="0" distL="0" distR="0" wp14:anchorId="7E06E3CE" wp14:editId="695E4E05">
            <wp:extent cx="2695575" cy="942975"/>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24" cstate="print"/>
                    <a:stretch>
                      <a:fillRect/>
                    </a:stretch>
                  </pic:blipFill>
                  <pic:spPr>
                    <a:xfrm>
                      <a:off x="0" y="0"/>
                      <a:ext cx="2695575" cy="942975"/>
                    </a:xfrm>
                    <a:prstGeom prst="rect">
                      <a:avLst/>
                    </a:prstGeom>
                  </pic:spPr>
                </pic:pic>
              </a:graphicData>
            </a:graphic>
          </wp:inline>
        </w:drawing>
      </w:r>
    </w:p>
    <w:p w14:paraId="4ADB459C" w14:textId="77777777" w:rsidR="0096722D" w:rsidRDefault="00BE2784">
      <w:pPr>
        <w:pStyle w:val="BodyText"/>
        <w:spacing w:before="185" w:line="252" w:lineRule="auto"/>
        <w:ind w:left="520" w:right="156"/>
        <w:jc w:val="both"/>
      </w:pPr>
      <w:bookmarkStart w:id="188" w:name="_bookmark10"/>
      <w:bookmarkEnd w:id="188"/>
      <w:r>
        <w:rPr>
          <w:b/>
        </w:rPr>
        <w:t>Figure 10:</w:t>
      </w:r>
      <w:r>
        <w:rPr>
          <w:b/>
          <w:spacing w:val="39"/>
        </w:rPr>
        <w:t xml:space="preserve"> </w:t>
      </w:r>
      <w:r>
        <w:t>Schematic for a separable convolutional layer.</w:t>
      </w:r>
      <w:r>
        <w:rPr>
          <w:spacing w:val="37"/>
        </w:rPr>
        <w:t xml:space="preserve"> </w:t>
      </w:r>
      <w:r>
        <w:t xml:space="preserve">Each channel is convolved with its own set of </w:t>
      </w:r>
      <w:r>
        <w:rPr>
          <w:spacing w:val="-2"/>
        </w:rPr>
        <w:t>convolutional</w:t>
      </w:r>
      <w:r>
        <w:rPr>
          <w:spacing w:val="-6"/>
        </w:rPr>
        <w:t xml:space="preserve"> </w:t>
      </w:r>
      <w:r>
        <w:rPr>
          <w:spacing w:val="-2"/>
        </w:rPr>
        <w:t>fi</w:t>
      </w:r>
      <w:r>
        <w:rPr>
          <w:spacing w:val="-2"/>
        </w:rPr>
        <w:t>lters</w:t>
      </w:r>
      <w:r>
        <w:rPr>
          <w:spacing w:val="-6"/>
        </w:rPr>
        <w:t xml:space="preserve"> </w:t>
      </w:r>
      <w:r>
        <w:rPr>
          <w:spacing w:val="-2"/>
        </w:rPr>
        <w:t>to</w:t>
      </w:r>
      <w:r>
        <w:rPr>
          <w:spacing w:val="-7"/>
        </w:rPr>
        <w:t xml:space="preserve"> </w:t>
      </w:r>
      <w:r>
        <w:rPr>
          <w:spacing w:val="-2"/>
        </w:rPr>
        <w:t>obtain</w:t>
      </w:r>
      <w:r>
        <w:rPr>
          <w:spacing w:val="-6"/>
        </w:rPr>
        <w:t xml:space="preserve"> </w:t>
      </w:r>
      <w:r>
        <w:rPr>
          <w:spacing w:val="-2"/>
        </w:rPr>
        <w:t>the</w:t>
      </w:r>
      <w:r>
        <w:rPr>
          <w:spacing w:val="-6"/>
        </w:rPr>
        <w:t xml:space="preserve"> </w:t>
      </w:r>
      <w:r>
        <w:rPr>
          <w:spacing w:val="-2"/>
        </w:rPr>
        <w:t>best</w:t>
      </w:r>
      <w:r>
        <w:rPr>
          <w:spacing w:val="-6"/>
        </w:rPr>
        <w:t xml:space="preserve"> </w:t>
      </w:r>
      <w:r>
        <w:rPr>
          <w:spacing w:val="-2"/>
        </w:rPr>
        <w:t>representation,</w:t>
      </w:r>
      <w:r>
        <w:rPr>
          <w:spacing w:val="-5"/>
        </w:rPr>
        <w:t xml:space="preserve"> </w:t>
      </w:r>
      <w:r>
        <w:rPr>
          <w:spacing w:val="-2"/>
        </w:rPr>
        <w:t>as</w:t>
      </w:r>
      <w:r>
        <w:rPr>
          <w:spacing w:val="-6"/>
        </w:rPr>
        <w:t xml:space="preserve"> </w:t>
      </w:r>
      <w:r>
        <w:rPr>
          <w:spacing w:val="-2"/>
        </w:rPr>
        <w:t>opposed</w:t>
      </w:r>
      <w:r>
        <w:rPr>
          <w:spacing w:val="-6"/>
        </w:rPr>
        <w:t xml:space="preserve"> </w:t>
      </w:r>
      <w:r>
        <w:rPr>
          <w:spacing w:val="-2"/>
        </w:rPr>
        <w:t>to</w:t>
      </w:r>
      <w:r>
        <w:rPr>
          <w:spacing w:val="-7"/>
        </w:rPr>
        <w:t xml:space="preserve"> </w:t>
      </w:r>
      <w:r>
        <w:rPr>
          <w:spacing w:val="-2"/>
        </w:rPr>
        <w:t>traditional</w:t>
      </w:r>
      <w:r>
        <w:rPr>
          <w:spacing w:val="-6"/>
        </w:rPr>
        <w:t xml:space="preserve"> </w:t>
      </w:r>
      <w:r>
        <w:rPr>
          <w:spacing w:val="-2"/>
        </w:rPr>
        <w:t>convolutions</w:t>
      </w:r>
      <w:r>
        <w:rPr>
          <w:spacing w:val="-6"/>
        </w:rPr>
        <w:t xml:space="preserve"> </w:t>
      </w:r>
      <w:r>
        <w:rPr>
          <w:spacing w:val="-2"/>
        </w:rPr>
        <w:t>where</w:t>
      </w:r>
      <w:r>
        <w:rPr>
          <w:spacing w:val="-6"/>
        </w:rPr>
        <w:t xml:space="preserve"> </w:t>
      </w:r>
      <w:r>
        <w:rPr>
          <w:spacing w:val="-2"/>
        </w:rPr>
        <w:t>the</w:t>
      </w:r>
      <w:r>
        <w:rPr>
          <w:spacing w:val="-6"/>
        </w:rPr>
        <w:t xml:space="preserve"> </w:t>
      </w:r>
      <w:r>
        <w:rPr>
          <w:spacing w:val="-2"/>
        </w:rPr>
        <w:t xml:space="preserve">same </w:t>
      </w:r>
      <w:r>
        <w:t xml:space="preserve">filter is applied to all channels in the </w:t>
      </w:r>
      <w:commentRangeStart w:id="189"/>
      <w:r>
        <w:t>data</w:t>
      </w:r>
      <w:commentRangeEnd w:id="189"/>
      <w:r w:rsidR="00860D45">
        <w:rPr>
          <w:rStyle w:val="CommentReference"/>
        </w:rPr>
        <w:commentReference w:id="189"/>
      </w:r>
      <w:r>
        <w:t>.</w:t>
      </w:r>
    </w:p>
    <w:p w14:paraId="590A5374" w14:textId="77777777" w:rsidR="0096722D" w:rsidRDefault="00BE2784">
      <w:pPr>
        <w:pStyle w:val="BodyText"/>
        <w:spacing w:before="217"/>
        <w:ind w:left="0"/>
      </w:pPr>
      <w:r>
        <w:rPr>
          <w:noProof/>
        </w:rPr>
        <w:drawing>
          <wp:anchor distT="0" distB="0" distL="0" distR="0" simplePos="0" relativeHeight="487592448" behindDoc="1" locked="0" layoutInCell="1" allowOverlap="1" wp14:anchorId="61E3FD24" wp14:editId="02733A6E">
            <wp:simplePos x="0" y="0"/>
            <wp:positionH relativeFrom="page">
              <wp:posOffset>2536202</wp:posOffset>
            </wp:positionH>
            <wp:positionV relativeFrom="paragraph">
              <wp:posOffset>297490</wp:posOffset>
            </wp:positionV>
            <wp:extent cx="2711862" cy="1237583"/>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5" cstate="print"/>
                    <a:stretch>
                      <a:fillRect/>
                    </a:stretch>
                  </pic:blipFill>
                  <pic:spPr>
                    <a:xfrm>
                      <a:off x="0" y="0"/>
                      <a:ext cx="2711862" cy="1237583"/>
                    </a:xfrm>
                    <a:prstGeom prst="rect">
                      <a:avLst/>
                    </a:prstGeom>
                  </pic:spPr>
                </pic:pic>
              </a:graphicData>
            </a:graphic>
          </wp:anchor>
        </w:drawing>
      </w:r>
    </w:p>
    <w:p w14:paraId="7C30648D" w14:textId="77777777" w:rsidR="0096722D" w:rsidRDefault="00BE2784">
      <w:pPr>
        <w:pStyle w:val="BodyText"/>
        <w:spacing w:before="174" w:line="252" w:lineRule="auto"/>
        <w:ind w:left="520" w:right="156"/>
        <w:jc w:val="both"/>
      </w:pPr>
      <w:bookmarkStart w:id="190" w:name="_bookmark11"/>
      <w:bookmarkEnd w:id="190"/>
      <w:r>
        <w:rPr>
          <w:b/>
        </w:rPr>
        <w:t>Figure 11:</w:t>
      </w:r>
      <w:r>
        <w:rPr>
          <w:b/>
          <w:spacing w:val="38"/>
        </w:rPr>
        <w:t xml:space="preserve"> </w:t>
      </w:r>
      <w:r>
        <w:t>Schematic for a squeeze-and-excite layer.</w:t>
      </w:r>
      <w:r>
        <w:rPr>
          <w:spacing w:val="34"/>
        </w:rPr>
        <w:t xml:space="preserve"> </w:t>
      </w:r>
      <w:proofErr w:type="gramStart"/>
      <w:r>
        <w:t>The ”squeeze</w:t>
      </w:r>
      <w:proofErr w:type="gramEnd"/>
      <w:r>
        <w:t>” layer takes the global average of the data</w:t>
      </w:r>
      <w:r>
        <w:rPr>
          <w:spacing w:val="-5"/>
        </w:rPr>
        <w:t xml:space="preserve"> </w:t>
      </w:r>
      <w:r>
        <w:t>for</w:t>
      </w:r>
      <w:r>
        <w:rPr>
          <w:spacing w:val="-5"/>
        </w:rPr>
        <w:t xml:space="preserve"> </w:t>
      </w:r>
      <w:r>
        <w:t>each</w:t>
      </w:r>
      <w:r>
        <w:rPr>
          <w:spacing w:val="-5"/>
        </w:rPr>
        <w:t xml:space="preserve"> </w:t>
      </w:r>
      <w:r>
        <w:t>channel,</w:t>
      </w:r>
      <w:r>
        <w:rPr>
          <w:spacing w:val="-5"/>
        </w:rPr>
        <w:t xml:space="preserve"> </w:t>
      </w:r>
      <w:r>
        <w:t>and</w:t>
      </w:r>
      <w:r>
        <w:rPr>
          <w:spacing w:val="-5"/>
        </w:rPr>
        <w:t xml:space="preserve"> </w:t>
      </w:r>
      <w:r>
        <w:t>the</w:t>
      </w:r>
      <w:r>
        <w:rPr>
          <w:spacing w:val="-5"/>
        </w:rPr>
        <w:t xml:space="preserve"> </w:t>
      </w:r>
      <w:r>
        <w:t>”excite”</w:t>
      </w:r>
      <w:r>
        <w:rPr>
          <w:spacing w:val="-5"/>
        </w:rPr>
        <w:t xml:space="preserve"> </w:t>
      </w:r>
      <w:r>
        <w:t>layer</w:t>
      </w:r>
      <w:r>
        <w:rPr>
          <w:spacing w:val="-5"/>
        </w:rPr>
        <w:t xml:space="preserve"> </w:t>
      </w:r>
      <w:r>
        <w:t>is</w:t>
      </w:r>
      <w:r>
        <w:rPr>
          <w:spacing w:val="-5"/>
        </w:rPr>
        <w:t xml:space="preserve"> </w:t>
      </w:r>
      <w:r>
        <w:t>a</w:t>
      </w:r>
      <w:r>
        <w:rPr>
          <w:spacing w:val="-5"/>
        </w:rPr>
        <w:t xml:space="preserve"> </w:t>
      </w:r>
      <w:r>
        <w:t>fully-connected</w:t>
      </w:r>
      <w:r>
        <w:rPr>
          <w:spacing w:val="-5"/>
        </w:rPr>
        <w:t xml:space="preserve"> </w:t>
      </w:r>
      <w:r>
        <w:t>layer</w:t>
      </w:r>
      <w:r>
        <w:rPr>
          <w:spacing w:val="-5"/>
        </w:rPr>
        <w:t xml:space="preserve"> </w:t>
      </w:r>
      <w:r>
        <w:t>with</w:t>
      </w:r>
      <w:r>
        <w:rPr>
          <w:spacing w:val="-5"/>
        </w:rPr>
        <w:t xml:space="preserve"> </w:t>
      </w:r>
      <w:r>
        <w:t>nonlinear</w:t>
      </w:r>
      <w:r>
        <w:rPr>
          <w:spacing w:val="-5"/>
        </w:rPr>
        <w:t xml:space="preserve"> </w:t>
      </w:r>
      <w:r>
        <w:t>activation</w:t>
      </w:r>
      <w:r>
        <w:rPr>
          <w:spacing w:val="-5"/>
        </w:rPr>
        <w:t xml:space="preserve"> </w:t>
      </w:r>
      <w:r>
        <w:t>to</w:t>
      </w:r>
      <w:r>
        <w:rPr>
          <w:spacing w:val="-5"/>
        </w:rPr>
        <w:t xml:space="preserve"> </w:t>
      </w:r>
      <w:r>
        <w:t>estimate the</w:t>
      </w:r>
      <w:r>
        <w:rPr>
          <w:spacing w:val="-1"/>
        </w:rPr>
        <w:t xml:space="preserve"> </w:t>
      </w:r>
      <w:r>
        <w:t>optimal weights</w:t>
      </w:r>
      <w:r>
        <w:rPr>
          <w:spacing w:val="-1"/>
        </w:rPr>
        <w:t xml:space="preserve"> </w:t>
      </w:r>
      <w:r>
        <w:t>for each channel in the data. The</w:t>
      </w:r>
      <w:r>
        <w:rPr>
          <w:spacing w:val="-1"/>
        </w:rPr>
        <w:t xml:space="preserve"> </w:t>
      </w:r>
      <w:r>
        <w:t>result is</w:t>
      </w:r>
      <w:r>
        <w:rPr>
          <w:spacing w:val="-1"/>
        </w:rPr>
        <w:t xml:space="preserve"> </w:t>
      </w:r>
      <w:r>
        <w:t>a</w:t>
      </w:r>
      <w:r>
        <w:rPr>
          <w:spacing w:val="-1"/>
        </w:rPr>
        <w:t xml:space="preserve"> </w:t>
      </w:r>
      <w:r>
        <w:t xml:space="preserve">weighted representation of </w:t>
      </w:r>
      <w:r>
        <w:t>the</w:t>
      </w:r>
      <w:r>
        <w:rPr>
          <w:spacing w:val="-1"/>
        </w:rPr>
        <w:t xml:space="preserve"> </w:t>
      </w:r>
      <w:r>
        <w:t>data</w:t>
      </w:r>
      <w:r>
        <w:rPr>
          <w:spacing w:val="-1"/>
        </w:rPr>
        <w:t xml:space="preserve"> </w:t>
      </w:r>
      <w:r>
        <w:t>based on their intrinsic global characteristics.</w:t>
      </w:r>
    </w:p>
    <w:p w14:paraId="678E6623" w14:textId="77777777" w:rsidR="0096722D" w:rsidRDefault="00BE2784">
      <w:pPr>
        <w:pStyle w:val="BodyText"/>
        <w:spacing w:before="217"/>
        <w:ind w:left="0"/>
      </w:pPr>
      <w:r>
        <w:rPr>
          <w:noProof/>
        </w:rPr>
        <w:drawing>
          <wp:anchor distT="0" distB="0" distL="0" distR="0" simplePos="0" relativeHeight="487592960" behindDoc="1" locked="0" layoutInCell="1" allowOverlap="1" wp14:anchorId="1995341A" wp14:editId="0BFC8E63">
            <wp:simplePos x="0" y="0"/>
            <wp:positionH relativeFrom="page">
              <wp:posOffset>2536202</wp:posOffset>
            </wp:positionH>
            <wp:positionV relativeFrom="paragraph">
              <wp:posOffset>297776</wp:posOffset>
            </wp:positionV>
            <wp:extent cx="2712339" cy="792099"/>
            <wp:effectExtent l="0" t="0" r="0" b="0"/>
            <wp:wrapTopAndBottom/>
            <wp:docPr id="20" name="Image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26" cstate="print"/>
                    <a:stretch>
                      <a:fillRect/>
                    </a:stretch>
                  </pic:blipFill>
                  <pic:spPr>
                    <a:xfrm>
                      <a:off x="0" y="0"/>
                      <a:ext cx="2712339" cy="792099"/>
                    </a:xfrm>
                    <a:prstGeom prst="rect">
                      <a:avLst/>
                    </a:prstGeom>
                  </pic:spPr>
                </pic:pic>
              </a:graphicData>
            </a:graphic>
          </wp:anchor>
        </w:drawing>
      </w:r>
    </w:p>
    <w:p w14:paraId="5CF142BA" w14:textId="77777777" w:rsidR="0096722D" w:rsidRDefault="00BE2784">
      <w:pPr>
        <w:pStyle w:val="BodyText"/>
        <w:spacing w:before="177" w:line="252" w:lineRule="auto"/>
        <w:ind w:left="520" w:right="156"/>
        <w:jc w:val="both"/>
      </w:pPr>
      <w:bookmarkStart w:id="191" w:name="_bookmark12"/>
      <w:bookmarkEnd w:id="191"/>
      <w:r>
        <w:rPr>
          <w:b/>
          <w:spacing w:val="-2"/>
        </w:rPr>
        <w:t>Figure 12:</w:t>
      </w:r>
      <w:r>
        <w:rPr>
          <w:b/>
          <w:spacing w:val="23"/>
        </w:rPr>
        <w:t xml:space="preserve"> </w:t>
      </w:r>
      <w:r>
        <w:rPr>
          <w:spacing w:val="-2"/>
        </w:rPr>
        <w:t>Schematic</w:t>
      </w:r>
      <w:r>
        <w:rPr>
          <w:spacing w:val="-6"/>
        </w:rPr>
        <w:t xml:space="preserve"> </w:t>
      </w:r>
      <w:r>
        <w:rPr>
          <w:spacing w:val="-2"/>
        </w:rPr>
        <w:t>for</w:t>
      </w:r>
      <w:r>
        <w:rPr>
          <w:spacing w:val="-6"/>
        </w:rPr>
        <w:t xml:space="preserve"> </w:t>
      </w:r>
      <w:r>
        <w:rPr>
          <w:spacing w:val="-2"/>
        </w:rPr>
        <w:t>instance</w:t>
      </w:r>
      <w:r>
        <w:rPr>
          <w:spacing w:val="-6"/>
        </w:rPr>
        <w:t xml:space="preserve"> </w:t>
      </w:r>
      <w:r>
        <w:rPr>
          <w:spacing w:val="-2"/>
        </w:rPr>
        <w:t>normalization</w:t>
      </w:r>
      <w:r>
        <w:rPr>
          <w:spacing w:val="-6"/>
        </w:rPr>
        <w:t xml:space="preserve"> </w:t>
      </w:r>
      <w:r>
        <w:rPr>
          <w:spacing w:val="-2"/>
        </w:rPr>
        <w:t>(left)</w:t>
      </w:r>
      <w:r>
        <w:rPr>
          <w:spacing w:val="-6"/>
        </w:rPr>
        <w:t xml:space="preserve"> </w:t>
      </w:r>
      <w:r>
        <w:rPr>
          <w:spacing w:val="-2"/>
        </w:rPr>
        <w:t>compared</w:t>
      </w:r>
      <w:r>
        <w:rPr>
          <w:spacing w:val="-6"/>
        </w:rPr>
        <w:t xml:space="preserve"> </w:t>
      </w:r>
      <w:r>
        <w:rPr>
          <w:spacing w:val="-2"/>
        </w:rPr>
        <w:t>to</w:t>
      </w:r>
      <w:r>
        <w:rPr>
          <w:spacing w:val="-6"/>
        </w:rPr>
        <w:t xml:space="preserve"> </w:t>
      </w:r>
      <w:r>
        <w:rPr>
          <w:spacing w:val="-2"/>
        </w:rPr>
        <w:t>group</w:t>
      </w:r>
      <w:r>
        <w:rPr>
          <w:spacing w:val="-6"/>
        </w:rPr>
        <w:t xml:space="preserve"> </w:t>
      </w:r>
      <w:r>
        <w:rPr>
          <w:spacing w:val="-2"/>
        </w:rPr>
        <w:t>normalization</w:t>
      </w:r>
      <w:r>
        <w:rPr>
          <w:spacing w:val="-6"/>
        </w:rPr>
        <w:t xml:space="preserve"> </w:t>
      </w:r>
      <w:r>
        <w:rPr>
          <w:spacing w:val="-2"/>
        </w:rPr>
        <w:t>(center)</w:t>
      </w:r>
      <w:r>
        <w:rPr>
          <w:spacing w:val="-6"/>
        </w:rPr>
        <w:t xml:space="preserve"> </w:t>
      </w:r>
      <w:r>
        <w:rPr>
          <w:spacing w:val="-2"/>
        </w:rPr>
        <w:t>and</w:t>
      </w:r>
      <w:r>
        <w:rPr>
          <w:spacing w:val="-6"/>
        </w:rPr>
        <w:t xml:space="preserve"> </w:t>
      </w:r>
      <w:r>
        <w:rPr>
          <w:spacing w:val="-2"/>
        </w:rPr>
        <w:t xml:space="preserve">batch </w:t>
      </w:r>
      <w:r>
        <w:t>normalization (right).</w:t>
      </w:r>
      <w:r>
        <w:rPr>
          <w:spacing w:val="40"/>
        </w:rPr>
        <w:t xml:space="preserve"> </w:t>
      </w:r>
      <w:r>
        <w:t>In an instance normalization layer</w:t>
      </w:r>
      <w:commentRangeStart w:id="192"/>
      <w:r>
        <w:t>, each channel will be normalized by themselves rather than normalizing the entire batch or a subset of channels (groups).</w:t>
      </w:r>
      <w:commentRangeEnd w:id="192"/>
      <w:r w:rsidR="00860D45">
        <w:rPr>
          <w:rStyle w:val="CommentReference"/>
        </w:rPr>
        <w:commentReference w:id="192"/>
      </w:r>
    </w:p>
    <w:p w14:paraId="2E99B6A2" w14:textId="77777777" w:rsidR="0096722D" w:rsidRDefault="0096722D">
      <w:pPr>
        <w:pStyle w:val="BodyText"/>
        <w:spacing w:before="192"/>
        <w:ind w:left="0"/>
      </w:pPr>
    </w:p>
    <w:p w14:paraId="5A002F41" w14:textId="31FFE4C7" w:rsidR="0096722D" w:rsidRDefault="00BE2784">
      <w:pPr>
        <w:pStyle w:val="BodyText"/>
        <w:tabs>
          <w:tab w:val="left" w:pos="818"/>
        </w:tabs>
        <w:spacing w:before="0"/>
      </w:pPr>
      <w:r>
        <w:rPr>
          <w:rFonts w:ascii="Arial"/>
          <w:sz w:val="10"/>
        </w:rPr>
        <w:tab/>
      </w:r>
      <w:r>
        <w:rPr>
          <w:spacing w:val="-2"/>
        </w:rPr>
        <w:t>The</w:t>
      </w:r>
      <w:r>
        <w:rPr>
          <w:spacing w:val="7"/>
        </w:rPr>
        <w:t xml:space="preserve"> </w:t>
      </w:r>
      <w:r>
        <w:rPr>
          <w:spacing w:val="-2"/>
        </w:rPr>
        <w:t>decoder</w:t>
      </w:r>
      <w:r>
        <w:rPr>
          <w:spacing w:val="7"/>
        </w:rPr>
        <w:t xml:space="preserve"> </w:t>
      </w:r>
      <w:r>
        <w:rPr>
          <w:spacing w:val="-2"/>
        </w:rPr>
        <w:t>portion</w:t>
      </w:r>
      <w:r>
        <w:rPr>
          <w:spacing w:val="8"/>
        </w:rPr>
        <w:t xml:space="preserve"> </w:t>
      </w:r>
      <w:r>
        <w:rPr>
          <w:spacing w:val="-2"/>
        </w:rPr>
        <w:t>of</w:t>
      </w:r>
      <w:r>
        <w:rPr>
          <w:spacing w:val="7"/>
        </w:rPr>
        <w:t xml:space="preserve"> </w:t>
      </w:r>
      <w:r>
        <w:rPr>
          <w:spacing w:val="-2"/>
        </w:rPr>
        <w:t>the</w:t>
      </w:r>
      <w:r>
        <w:rPr>
          <w:spacing w:val="7"/>
        </w:rPr>
        <w:t xml:space="preserve"> </w:t>
      </w:r>
      <w:r>
        <w:rPr>
          <w:spacing w:val="-2"/>
        </w:rPr>
        <w:t>Stochastic</w:t>
      </w:r>
      <w:r>
        <w:rPr>
          <w:spacing w:val="8"/>
        </w:rPr>
        <w:t xml:space="preserve"> </w:t>
      </w:r>
      <w:r>
        <w:rPr>
          <w:spacing w:val="-2"/>
        </w:rPr>
        <w:t>pix2vid</w:t>
      </w:r>
      <w:r>
        <w:rPr>
          <w:spacing w:val="7"/>
        </w:rPr>
        <w:t xml:space="preserve"> </w:t>
      </w:r>
      <w:r>
        <w:rPr>
          <w:spacing w:val="-2"/>
        </w:rPr>
        <w:t>model</w:t>
      </w:r>
      <w:r>
        <w:rPr>
          <w:spacing w:val="7"/>
        </w:rPr>
        <w:t xml:space="preserve"> </w:t>
      </w:r>
      <w:r>
        <w:rPr>
          <w:spacing w:val="-2"/>
        </w:rPr>
        <w:t>extracts</w:t>
      </w:r>
      <w:r>
        <w:rPr>
          <w:spacing w:val="8"/>
        </w:rPr>
        <w:t xml:space="preserve"> </w:t>
      </w:r>
      <w:r>
        <w:rPr>
          <w:spacing w:val="-2"/>
        </w:rPr>
        <w:t>the</w:t>
      </w:r>
      <w:r>
        <w:rPr>
          <w:spacing w:val="7"/>
        </w:rPr>
        <w:t xml:space="preserve"> </w:t>
      </w:r>
      <w:r>
        <w:rPr>
          <w:spacing w:val="-2"/>
        </w:rPr>
        <w:t>spatiotemporal</w:t>
      </w:r>
      <w:r>
        <w:rPr>
          <w:spacing w:val="7"/>
        </w:rPr>
        <w:t xml:space="preserve"> </w:t>
      </w:r>
      <w:r>
        <w:rPr>
          <w:spacing w:val="-2"/>
        </w:rPr>
        <w:t>relationships</w:t>
      </w:r>
      <w:r>
        <w:rPr>
          <w:spacing w:val="8"/>
        </w:rPr>
        <w:t xml:space="preserve"> </w:t>
      </w:r>
      <w:r>
        <w:rPr>
          <w:spacing w:val="-2"/>
        </w:rPr>
        <w:t>from</w:t>
      </w:r>
      <w:r>
        <w:rPr>
          <w:spacing w:val="7"/>
        </w:rPr>
        <w:t xml:space="preserve"> </w:t>
      </w:r>
      <w:r>
        <w:rPr>
          <w:spacing w:val="-5"/>
        </w:rPr>
        <w:t>the</w:t>
      </w:r>
    </w:p>
    <w:p w14:paraId="5421B89D" w14:textId="1332FFF0" w:rsidR="0096722D" w:rsidRDefault="00860D45">
      <w:pPr>
        <w:pStyle w:val="BodyText"/>
        <w:spacing w:before="145"/>
      </w:pPr>
      <w:ins w:id="193" w:author="Pyrcz, Michael" w:date="2023-09-16T09:47:00Z">
        <w:r>
          <w:t>l</w:t>
        </w:r>
      </w:ins>
      <w:r w:rsidR="00BE2784">
        <w:t>atent</w:t>
      </w:r>
      <w:r w:rsidR="00BE2784">
        <w:rPr>
          <w:spacing w:val="7"/>
        </w:rPr>
        <w:t xml:space="preserve"> </w:t>
      </w:r>
      <w:r w:rsidR="00BE2784">
        <w:t>representations</w:t>
      </w:r>
      <w:r w:rsidR="00BE2784">
        <w:rPr>
          <w:spacing w:val="6"/>
        </w:rPr>
        <w:t xml:space="preserve"> </w:t>
      </w:r>
      <w:r w:rsidR="00BE2784">
        <w:t>of</w:t>
      </w:r>
      <w:r w:rsidR="00BE2784">
        <w:rPr>
          <w:spacing w:val="6"/>
        </w:rPr>
        <w:t xml:space="preserve"> </w:t>
      </w:r>
      <w:r w:rsidR="00BE2784">
        <w:rPr>
          <w:rFonts w:ascii="Palatino Linotype"/>
          <w:i/>
        </w:rPr>
        <w:t>m</w:t>
      </w:r>
      <w:r w:rsidR="00BE2784">
        <w:rPr>
          <w:rFonts w:ascii="Palatino Linotype"/>
          <w:i/>
          <w:spacing w:val="5"/>
        </w:rPr>
        <w:t xml:space="preserve"> </w:t>
      </w:r>
      <w:r w:rsidR="00BE2784">
        <w:t>to</w:t>
      </w:r>
      <w:r w:rsidR="00BE2784">
        <w:rPr>
          <w:spacing w:val="6"/>
        </w:rPr>
        <w:t xml:space="preserve"> </w:t>
      </w:r>
      <w:r w:rsidR="00BE2784">
        <w:t>reconstruct</w:t>
      </w:r>
      <w:r w:rsidR="00BE2784">
        <w:rPr>
          <w:spacing w:val="7"/>
        </w:rPr>
        <w:t xml:space="preserve"> </w:t>
      </w:r>
      <w:r w:rsidR="00BE2784">
        <w:t>the</w:t>
      </w:r>
      <w:r w:rsidR="00BE2784">
        <w:rPr>
          <w:spacing w:val="6"/>
        </w:rPr>
        <w:t xml:space="preserve"> </w:t>
      </w:r>
      <w:r w:rsidR="00BE2784">
        <w:t>dynamic</w:t>
      </w:r>
      <w:r w:rsidR="00BE2784">
        <w:rPr>
          <w:spacing w:val="7"/>
        </w:rPr>
        <w:t xml:space="preserve"> </w:t>
      </w:r>
      <w:r w:rsidR="00BE2784">
        <w:t>pressure</w:t>
      </w:r>
      <w:r w:rsidR="00BE2784">
        <w:rPr>
          <w:spacing w:val="6"/>
        </w:rPr>
        <w:t xml:space="preserve"> </w:t>
      </w:r>
      <w:r w:rsidR="00BE2784">
        <w:t>and</w:t>
      </w:r>
      <w:r w:rsidR="00BE2784">
        <w:rPr>
          <w:spacing w:val="6"/>
        </w:rPr>
        <w:t xml:space="preserve"> </w:t>
      </w:r>
      <w:r w:rsidR="00BE2784">
        <w:t>saturation</w:t>
      </w:r>
      <w:r w:rsidR="00BE2784">
        <w:rPr>
          <w:spacing w:val="7"/>
        </w:rPr>
        <w:t xml:space="preserve"> </w:t>
      </w:r>
      <w:r w:rsidR="00BE2784">
        <w:t>distributions</w:t>
      </w:r>
      <w:r w:rsidR="00BE2784">
        <w:rPr>
          <w:spacing w:val="6"/>
        </w:rPr>
        <w:t xml:space="preserve"> </w:t>
      </w:r>
      <w:r w:rsidR="00BE2784">
        <w:t>over</w:t>
      </w:r>
      <w:r w:rsidR="00BE2784">
        <w:rPr>
          <w:spacing w:val="6"/>
        </w:rPr>
        <w:t xml:space="preserve"> </w:t>
      </w:r>
      <w:r w:rsidR="00BE2784">
        <w:t>time,</w:t>
      </w:r>
      <w:r w:rsidR="00BE2784">
        <w:rPr>
          <w:spacing w:val="7"/>
        </w:rPr>
        <w:t xml:space="preserve"> </w:t>
      </w:r>
      <w:r w:rsidR="00BE2784">
        <w:rPr>
          <w:rFonts w:ascii="Palatino Linotype"/>
          <w:i/>
          <w:spacing w:val="-5"/>
        </w:rPr>
        <w:t>d</w:t>
      </w:r>
      <w:r w:rsidR="00BE2784">
        <w:rPr>
          <w:spacing w:val="-5"/>
        </w:rPr>
        <w:t>.</w:t>
      </w:r>
    </w:p>
    <w:p w14:paraId="2CB43D5F" w14:textId="153F0DB8" w:rsidR="0096722D" w:rsidRDefault="00BE2784">
      <w:pPr>
        <w:pStyle w:val="BodyText"/>
        <w:spacing w:before="129"/>
      </w:pPr>
      <w:r>
        <w:t>To</w:t>
      </w:r>
      <w:r>
        <w:rPr>
          <w:spacing w:val="4"/>
        </w:rPr>
        <w:t xml:space="preserve"> </w:t>
      </w:r>
      <w:r>
        <w:t>accurately</w:t>
      </w:r>
      <w:r>
        <w:rPr>
          <w:spacing w:val="5"/>
        </w:rPr>
        <w:t xml:space="preserve"> </w:t>
      </w:r>
      <w:r>
        <w:t>reconstruct</w:t>
      </w:r>
      <w:r>
        <w:rPr>
          <w:spacing w:val="4"/>
        </w:rPr>
        <w:t xml:space="preserve"> </w:t>
      </w:r>
      <w:r>
        <w:t>the</w:t>
      </w:r>
      <w:r>
        <w:rPr>
          <w:spacing w:val="5"/>
        </w:rPr>
        <w:t xml:space="preserve"> </w:t>
      </w:r>
      <w:r>
        <w:t>spatiotemporal</w:t>
      </w:r>
      <w:r>
        <w:rPr>
          <w:spacing w:val="4"/>
        </w:rPr>
        <w:t xml:space="preserve"> </w:t>
      </w:r>
      <w:r>
        <w:t>structure</w:t>
      </w:r>
      <w:r>
        <w:rPr>
          <w:spacing w:val="5"/>
        </w:rPr>
        <w:t xml:space="preserve"> </w:t>
      </w:r>
      <w:r>
        <w:t>from</w:t>
      </w:r>
      <w:r>
        <w:rPr>
          <w:spacing w:val="5"/>
        </w:rPr>
        <w:t xml:space="preserve"> </w:t>
      </w:r>
      <w:r>
        <w:t>the</w:t>
      </w:r>
      <w:r>
        <w:rPr>
          <w:spacing w:val="4"/>
        </w:rPr>
        <w:t xml:space="preserve"> </w:t>
      </w:r>
      <w:r>
        <w:t>static</w:t>
      </w:r>
      <w:r>
        <w:rPr>
          <w:spacing w:val="5"/>
        </w:rPr>
        <w:t xml:space="preserve"> </w:t>
      </w:r>
      <w:r>
        <w:t>latent</w:t>
      </w:r>
      <w:r>
        <w:rPr>
          <w:spacing w:val="4"/>
        </w:rPr>
        <w:t xml:space="preserve"> </w:t>
      </w:r>
      <w:r>
        <w:t>space,</w:t>
      </w:r>
      <w:r>
        <w:rPr>
          <w:spacing w:val="4"/>
        </w:rPr>
        <w:t xml:space="preserve"> </w:t>
      </w:r>
      <w:r>
        <w:rPr>
          <w:rFonts w:ascii="Palatino Linotype"/>
          <w:i/>
        </w:rPr>
        <w:t>z</w:t>
      </w:r>
      <w:r>
        <w:rPr>
          <w:i/>
          <w:vertAlign w:val="subscript"/>
        </w:rPr>
        <w:t>m</w:t>
      </w:r>
      <w:r>
        <w:t>,</w:t>
      </w:r>
      <w:r>
        <w:rPr>
          <w:spacing w:val="5"/>
        </w:rPr>
        <w:t xml:space="preserve"> </w:t>
      </w:r>
      <w:r>
        <w:t>we</w:t>
      </w:r>
      <w:r>
        <w:rPr>
          <w:spacing w:val="4"/>
        </w:rPr>
        <w:t xml:space="preserve"> </w:t>
      </w:r>
      <w:r>
        <w:t>employ</w:t>
      </w:r>
      <w:r>
        <w:rPr>
          <w:spacing w:val="5"/>
        </w:rPr>
        <w:t xml:space="preserve"> </w:t>
      </w:r>
      <w:r>
        <w:t>a</w:t>
      </w:r>
      <w:r>
        <w:rPr>
          <w:spacing w:val="4"/>
        </w:rPr>
        <w:t xml:space="preserve"> </w:t>
      </w:r>
      <w:proofErr w:type="gramStart"/>
      <w:r>
        <w:rPr>
          <w:spacing w:val="-2"/>
        </w:rPr>
        <w:t>series</w:t>
      </w:r>
      <w:proofErr w:type="gramEnd"/>
    </w:p>
    <w:p w14:paraId="19A3334A" w14:textId="2EFE17BF" w:rsidR="0096722D" w:rsidRDefault="00BE2784">
      <w:pPr>
        <w:pStyle w:val="BodyText"/>
        <w:spacing w:before="155"/>
      </w:pPr>
      <w:r>
        <w:rPr>
          <w:spacing w:val="-2"/>
        </w:rPr>
        <w:t>of</w:t>
      </w:r>
      <w:r>
        <w:rPr>
          <w:spacing w:val="10"/>
        </w:rPr>
        <w:t xml:space="preserve"> </w:t>
      </w:r>
      <w:r>
        <w:rPr>
          <w:spacing w:val="-2"/>
        </w:rPr>
        <w:t>convolutional-recurrent</w:t>
      </w:r>
      <w:r>
        <w:rPr>
          <w:spacing w:val="9"/>
        </w:rPr>
        <w:t xml:space="preserve"> </w:t>
      </w:r>
      <w:r>
        <w:rPr>
          <w:spacing w:val="-2"/>
        </w:rPr>
        <w:t>layers,</w:t>
      </w:r>
      <w:r>
        <w:rPr>
          <w:spacing w:val="10"/>
        </w:rPr>
        <w:t xml:space="preserve"> </w:t>
      </w:r>
      <w:r>
        <w:rPr>
          <w:spacing w:val="-2"/>
        </w:rPr>
        <w:t>namely</w:t>
      </w:r>
      <w:r>
        <w:rPr>
          <w:spacing w:val="9"/>
        </w:rPr>
        <w:t xml:space="preserve"> </w:t>
      </w:r>
      <w:r>
        <w:rPr>
          <w:spacing w:val="-2"/>
        </w:rPr>
        <w:t>a</w:t>
      </w:r>
      <w:r>
        <w:rPr>
          <w:spacing w:val="10"/>
        </w:rPr>
        <w:t xml:space="preserve"> </w:t>
      </w:r>
      <w:r>
        <w:rPr>
          <w:spacing w:val="-2"/>
        </w:rPr>
        <w:t>convolutional</w:t>
      </w:r>
      <w:r>
        <w:rPr>
          <w:spacing w:val="9"/>
        </w:rPr>
        <w:t xml:space="preserve"> </w:t>
      </w:r>
      <w:r>
        <w:rPr>
          <w:spacing w:val="-2"/>
        </w:rPr>
        <w:t>long-short</w:t>
      </w:r>
      <w:r>
        <w:rPr>
          <w:spacing w:val="10"/>
        </w:rPr>
        <w:t xml:space="preserve"> </w:t>
      </w:r>
      <w:r>
        <w:rPr>
          <w:spacing w:val="-2"/>
        </w:rPr>
        <w:t>term</w:t>
      </w:r>
      <w:r>
        <w:rPr>
          <w:spacing w:val="9"/>
        </w:rPr>
        <w:t xml:space="preserve"> </w:t>
      </w:r>
      <w:r>
        <w:rPr>
          <w:spacing w:val="-2"/>
        </w:rPr>
        <w:t>memory</w:t>
      </w:r>
      <w:r>
        <w:rPr>
          <w:spacing w:val="9"/>
        </w:rPr>
        <w:t xml:space="preserve"> </w:t>
      </w:r>
      <w:r>
        <w:rPr>
          <w:spacing w:val="-2"/>
        </w:rPr>
        <w:t>layer</w:t>
      </w:r>
      <w:r>
        <w:rPr>
          <w:spacing w:val="10"/>
        </w:rPr>
        <w:t xml:space="preserve"> </w:t>
      </w:r>
      <w:r>
        <w:rPr>
          <w:spacing w:val="-2"/>
        </w:rPr>
        <w:t>(ConvLSTM).</w:t>
      </w:r>
      <w:r>
        <w:rPr>
          <w:spacing w:val="9"/>
        </w:rPr>
        <w:t xml:space="preserve"> </w:t>
      </w:r>
      <w:r>
        <w:rPr>
          <w:spacing w:val="-5"/>
        </w:rPr>
        <w:t>The</w:t>
      </w:r>
    </w:p>
    <w:p w14:paraId="24F36631" w14:textId="64E1D44C" w:rsidR="0096722D" w:rsidRDefault="00BE2784">
      <w:pPr>
        <w:pStyle w:val="BodyText"/>
      </w:pPr>
      <w:r>
        <w:t>general form of</w:t>
      </w:r>
      <w:r>
        <w:rPr>
          <w:spacing w:val="-1"/>
        </w:rPr>
        <w:t xml:space="preserve"> </w:t>
      </w:r>
      <w:r>
        <w:t>a 2D</w:t>
      </w:r>
      <w:r>
        <w:rPr>
          <w:spacing w:val="-1"/>
        </w:rPr>
        <w:t xml:space="preserve"> </w:t>
      </w:r>
      <w:r>
        <w:t>ConvLSTM layer</w:t>
      </w:r>
      <w:r>
        <w:rPr>
          <w:spacing w:val="-1"/>
        </w:rPr>
        <w:t xml:space="preserve"> </w:t>
      </w:r>
      <w:r>
        <w:t>is shown</w:t>
      </w:r>
      <w:r>
        <w:rPr>
          <w:spacing w:val="-1"/>
        </w:rPr>
        <w:t xml:space="preserve"> </w:t>
      </w:r>
      <w:r>
        <w:t>in Figure</w:t>
      </w:r>
      <w:r>
        <w:rPr>
          <w:spacing w:val="-1"/>
        </w:rPr>
        <w:t xml:space="preserve"> </w:t>
      </w:r>
      <w:hyperlink w:anchor="_bookmark15" w:history="1">
        <w:r>
          <w:rPr>
            <w:color w:val="0000FF"/>
          </w:rPr>
          <w:t>14</w:t>
        </w:r>
      </w:hyperlink>
      <w:r>
        <w:t>.</w:t>
      </w:r>
      <w:r>
        <w:rPr>
          <w:spacing w:val="16"/>
        </w:rPr>
        <w:t xml:space="preserve"> </w:t>
      </w:r>
      <w:r>
        <w:t>Through 3</w:t>
      </w:r>
      <w:r>
        <w:rPr>
          <w:spacing w:val="-1"/>
        </w:rPr>
        <w:t xml:space="preserve"> </w:t>
      </w:r>
      <w:r>
        <w:t>convolutional-recurrent layers,</w:t>
      </w:r>
      <w:r>
        <w:rPr>
          <w:spacing w:val="-1"/>
        </w:rPr>
        <w:t xml:space="preserve"> </w:t>
      </w:r>
      <w:r>
        <w:rPr>
          <w:spacing w:val="-5"/>
        </w:rPr>
        <w:t>we</w:t>
      </w:r>
    </w:p>
    <w:p w14:paraId="28A42425" w14:textId="469A669D" w:rsidR="0096722D" w:rsidRDefault="00BE2784">
      <w:pPr>
        <w:pStyle w:val="BodyText"/>
        <w:spacing w:before="145"/>
      </w:pPr>
      <w:r>
        <w:t>obtain</w:t>
      </w:r>
      <w:r>
        <w:rPr>
          <w:spacing w:val="7"/>
        </w:rPr>
        <w:t xml:space="preserve"> </w:t>
      </w:r>
      <w:r>
        <w:t>the</w:t>
      </w:r>
      <w:r>
        <w:rPr>
          <w:spacing w:val="6"/>
        </w:rPr>
        <w:t xml:space="preserve"> </w:t>
      </w:r>
      <w:r>
        <w:t>dynamic</w:t>
      </w:r>
      <w:r>
        <w:rPr>
          <w:spacing w:val="6"/>
        </w:rPr>
        <w:t xml:space="preserve"> </w:t>
      </w:r>
      <w:r>
        <w:t>prediction</w:t>
      </w:r>
      <w:r>
        <w:rPr>
          <w:spacing w:val="6"/>
        </w:rPr>
        <w:t xml:space="preserve"> </w:t>
      </w:r>
      <w:r>
        <w:t>of</w:t>
      </w:r>
      <w:r>
        <w:rPr>
          <w:spacing w:val="5"/>
        </w:rPr>
        <w:t xml:space="preserve"> </w:t>
      </w:r>
      <w:commentRangeStart w:id="194"/>
      <w:r>
        <w:rPr>
          <w:rFonts w:ascii="Palatino Linotype"/>
          <w:i/>
        </w:rPr>
        <w:t>d</w:t>
      </w:r>
      <w:commentRangeEnd w:id="194"/>
      <w:r w:rsidR="00406B7E">
        <w:rPr>
          <w:rStyle w:val="CommentReference"/>
        </w:rPr>
        <w:commentReference w:id="194"/>
      </w:r>
      <w:r>
        <w:rPr>
          <w:rFonts w:ascii="Palatino Linotype"/>
          <w:i/>
          <w:spacing w:val="4"/>
        </w:rPr>
        <w:t xml:space="preserve"> </w:t>
      </w:r>
      <w:r>
        <w:t>as</w:t>
      </w:r>
      <w:r>
        <w:rPr>
          <w:spacing w:val="6"/>
        </w:rPr>
        <w:t xml:space="preserve"> </w:t>
      </w:r>
      <w:r>
        <w:rPr>
          <w:spacing w:val="-2"/>
        </w:rPr>
        <w:t>follows:</w:t>
      </w:r>
    </w:p>
    <w:p w14:paraId="3C0B57B7" w14:textId="77777777" w:rsidR="0096722D" w:rsidRDefault="0096722D">
      <w:pPr>
        <w:pStyle w:val="BodyText"/>
        <w:spacing w:before="66"/>
        <w:ind w:left="0"/>
      </w:pPr>
    </w:p>
    <w:p w14:paraId="1A30CAC5" w14:textId="2C5F6A4E" w:rsidR="0096722D" w:rsidRDefault="00BE2784">
      <w:pPr>
        <w:ind w:left="154"/>
        <w:rPr>
          <w:sz w:val="20"/>
        </w:rPr>
      </w:pPr>
      <w:r>
        <w:rPr>
          <w:sz w:val="20"/>
        </w:rPr>
        <w:t>Step</w:t>
      </w:r>
      <w:r>
        <w:rPr>
          <w:spacing w:val="6"/>
          <w:sz w:val="20"/>
        </w:rPr>
        <w:t xml:space="preserve"> </w:t>
      </w:r>
      <w:r>
        <w:rPr>
          <w:sz w:val="20"/>
        </w:rPr>
        <w:t>1:</w:t>
      </w:r>
      <w:r>
        <w:rPr>
          <w:spacing w:val="33"/>
          <w:sz w:val="20"/>
        </w:rPr>
        <w:t xml:space="preserve"> </w:t>
      </w:r>
      <w:r>
        <w:rPr>
          <w:b/>
          <w:sz w:val="20"/>
        </w:rPr>
        <w:t>Spatiotemporal</w:t>
      </w:r>
      <w:r>
        <w:rPr>
          <w:b/>
          <w:spacing w:val="15"/>
          <w:sz w:val="20"/>
        </w:rPr>
        <w:t xml:space="preserve"> </w:t>
      </w:r>
      <w:r>
        <w:rPr>
          <w:b/>
          <w:sz w:val="20"/>
        </w:rPr>
        <w:t>decoding</w:t>
      </w:r>
      <w:r>
        <w:rPr>
          <w:b/>
          <w:spacing w:val="15"/>
          <w:sz w:val="20"/>
        </w:rPr>
        <w:t xml:space="preserve"> </w:t>
      </w:r>
      <w:r>
        <w:rPr>
          <w:b/>
          <w:sz w:val="20"/>
        </w:rPr>
        <w:t>of</w:t>
      </w:r>
      <w:r>
        <w:rPr>
          <w:b/>
          <w:spacing w:val="14"/>
          <w:sz w:val="20"/>
        </w:rPr>
        <w:t xml:space="preserve"> </w:t>
      </w:r>
      <w:r>
        <w:rPr>
          <w:rFonts w:ascii="Palatino Linotype"/>
          <w:i/>
          <w:sz w:val="20"/>
        </w:rPr>
        <w:t>z</w:t>
      </w:r>
      <w:proofErr w:type="gramStart"/>
      <w:r>
        <w:rPr>
          <w:rFonts w:ascii="Kepler Std Ext Subh"/>
          <w:sz w:val="20"/>
          <w:vertAlign w:val="superscript"/>
        </w:rPr>
        <w:t>3</w:t>
      </w:r>
      <w:r>
        <w:rPr>
          <w:rFonts w:ascii="Kepler Std Ext Subh"/>
          <w:spacing w:val="9"/>
          <w:sz w:val="20"/>
        </w:rPr>
        <w:t xml:space="preserve"> </w:t>
      </w:r>
      <w:r>
        <w:rPr>
          <w:sz w:val="20"/>
        </w:rPr>
        <w:t>:</w:t>
      </w:r>
      <w:proofErr w:type="gramEnd"/>
      <w:r>
        <w:rPr>
          <w:spacing w:val="31"/>
          <w:sz w:val="20"/>
        </w:rPr>
        <w:t xml:space="preserve"> </w:t>
      </w:r>
      <w:r>
        <w:rPr>
          <w:sz w:val="20"/>
        </w:rPr>
        <w:t>The</w:t>
      </w:r>
      <w:r>
        <w:rPr>
          <w:spacing w:val="9"/>
          <w:sz w:val="20"/>
        </w:rPr>
        <w:t xml:space="preserve"> </w:t>
      </w:r>
      <w:r>
        <w:rPr>
          <w:sz w:val="20"/>
        </w:rPr>
        <w:t>first</w:t>
      </w:r>
      <w:r>
        <w:rPr>
          <w:spacing w:val="9"/>
          <w:sz w:val="20"/>
        </w:rPr>
        <w:t xml:space="preserve"> </w:t>
      </w:r>
      <w:r>
        <w:rPr>
          <w:sz w:val="20"/>
        </w:rPr>
        <w:t>ConvLSTM</w:t>
      </w:r>
      <w:r>
        <w:rPr>
          <w:spacing w:val="10"/>
          <w:sz w:val="20"/>
        </w:rPr>
        <w:t xml:space="preserve"> </w:t>
      </w:r>
      <w:r>
        <w:rPr>
          <w:sz w:val="20"/>
        </w:rPr>
        <w:t>layer</w:t>
      </w:r>
      <w:r>
        <w:rPr>
          <w:spacing w:val="10"/>
          <w:sz w:val="20"/>
        </w:rPr>
        <w:t xml:space="preserve"> </w:t>
      </w:r>
      <w:r>
        <w:rPr>
          <w:sz w:val="20"/>
        </w:rPr>
        <w:t>takes</w:t>
      </w:r>
      <w:r>
        <w:rPr>
          <w:spacing w:val="8"/>
          <w:sz w:val="20"/>
        </w:rPr>
        <w:t xml:space="preserve"> </w:t>
      </w:r>
      <w:r>
        <w:rPr>
          <w:sz w:val="20"/>
        </w:rPr>
        <w:t>the</w:t>
      </w:r>
      <w:r>
        <w:rPr>
          <w:spacing w:val="9"/>
          <w:sz w:val="20"/>
        </w:rPr>
        <w:t xml:space="preserve"> </w:t>
      </w:r>
      <w:r>
        <w:rPr>
          <w:sz w:val="20"/>
        </w:rPr>
        <w:t>smallest</w:t>
      </w:r>
      <w:r>
        <w:rPr>
          <w:spacing w:val="10"/>
          <w:sz w:val="20"/>
        </w:rPr>
        <w:t xml:space="preserve"> </w:t>
      </w:r>
      <w:r>
        <w:rPr>
          <w:sz w:val="20"/>
        </w:rPr>
        <w:t>latent</w:t>
      </w:r>
      <w:r>
        <w:rPr>
          <w:spacing w:val="10"/>
          <w:sz w:val="20"/>
        </w:rPr>
        <w:t xml:space="preserve"> </w:t>
      </w:r>
      <w:r>
        <w:rPr>
          <w:spacing w:val="-2"/>
          <w:sz w:val="20"/>
        </w:rPr>
        <w:t>represen-</w:t>
      </w:r>
    </w:p>
    <w:p w14:paraId="5CDF9F63" w14:textId="637E00EF" w:rsidR="0096722D" w:rsidRDefault="00BE2784">
      <w:pPr>
        <w:pStyle w:val="BodyText"/>
        <w:tabs>
          <w:tab w:val="left" w:pos="1228"/>
        </w:tabs>
        <w:spacing w:before="113" w:line="155" w:lineRule="exact"/>
      </w:pPr>
      <w:r>
        <w:rPr>
          <w:rFonts w:ascii="Arial"/>
          <w:sz w:val="10"/>
        </w:rPr>
        <w:tab/>
      </w:r>
      <w:r>
        <w:t>tation,</w:t>
      </w:r>
      <w:r>
        <w:rPr>
          <w:spacing w:val="2"/>
        </w:rPr>
        <w:t xml:space="preserve"> </w:t>
      </w:r>
      <w:r>
        <w:rPr>
          <w:rFonts w:ascii="Palatino Linotype"/>
          <w:i/>
        </w:rPr>
        <w:t>z</w:t>
      </w:r>
      <w:proofErr w:type="gramStart"/>
      <w:r>
        <w:rPr>
          <w:rFonts w:ascii="Kepler Std Ext Subh"/>
          <w:vertAlign w:val="superscript"/>
        </w:rPr>
        <w:t>3</w:t>
      </w:r>
      <w:r>
        <w:rPr>
          <w:rFonts w:ascii="Kepler Std Ext Subh"/>
          <w:spacing w:val="6"/>
        </w:rPr>
        <w:t xml:space="preserve"> </w:t>
      </w:r>
      <w:r>
        <w:t>,</w:t>
      </w:r>
      <w:proofErr w:type="gramEnd"/>
      <w:r>
        <w:rPr>
          <w:spacing w:val="2"/>
        </w:rPr>
        <w:t xml:space="preserve"> </w:t>
      </w:r>
      <w:r>
        <w:t>and</w:t>
      </w:r>
      <w:r>
        <w:rPr>
          <w:spacing w:val="2"/>
        </w:rPr>
        <w:t xml:space="preserve"> </w:t>
      </w:r>
      <w:r>
        <w:t>reconstructs</w:t>
      </w:r>
      <w:r>
        <w:rPr>
          <w:spacing w:val="2"/>
        </w:rPr>
        <w:t xml:space="preserve"> </w:t>
      </w:r>
      <w:r>
        <w:t>the</w:t>
      </w:r>
      <w:r>
        <w:rPr>
          <w:spacing w:val="2"/>
        </w:rPr>
        <w:t xml:space="preserve"> </w:t>
      </w:r>
      <w:r>
        <w:t>first</w:t>
      </w:r>
      <w:r>
        <w:rPr>
          <w:spacing w:val="2"/>
        </w:rPr>
        <w:t xml:space="preserve"> </w:t>
      </w:r>
      <w:r>
        <w:t>decoded</w:t>
      </w:r>
      <w:r>
        <w:rPr>
          <w:spacing w:val="2"/>
        </w:rPr>
        <w:t xml:space="preserve"> </w:t>
      </w:r>
      <w:commentRangeStart w:id="195"/>
      <w:r>
        <w:t>timestep</w:t>
      </w:r>
      <w:r>
        <w:rPr>
          <w:spacing w:val="3"/>
        </w:rPr>
        <w:t xml:space="preserve"> </w:t>
      </w:r>
      <w:r>
        <w:rPr>
          <w:rFonts w:ascii="Palatino Linotype"/>
          <w:i/>
          <w:spacing w:val="-5"/>
        </w:rPr>
        <w:t>z</w:t>
      </w:r>
      <w:r>
        <w:rPr>
          <w:rFonts w:ascii="Kepler Std Ext Subh"/>
          <w:spacing w:val="-5"/>
          <w:vertAlign w:val="superscript"/>
        </w:rPr>
        <w:t>3</w:t>
      </w:r>
      <w:r>
        <w:rPr>
          <w:spacing w:val="-5"/>
        </w:rPr>
        <w:t>.</w:t>
      </w:r>
      <w:commentRangeEnd w:id="195"/>
      <w:r w:rsidR="00860D45">
        <w:rPr>
          <w:rStyle w:val="CommentReference"/>
        </w:rPr>
        <w:commentReference w:id="195"/>
      </w:r>
    </w:p>
    <w:p w14:paraId="09F27F2C" w14:textId="77777777" w:rsidR="0096722D" w:rsidRDefault="00BE2784">
      <w:pPr>
        <w:tabs>
          <w:tab w:val="left" w:pos="6170"/>
        </w:tabs>
        <w:spacing w:line="143" w:lineRule="exact"/>
        <w:ind w:left="1963"/>
        <w:rPr>
          <w:i/>
          <w:sz w:val="14"/>
        </w:rPr>
      </w:pPr>
      <w:r>
        <w:rPr>
          <w:i/>
          <w:spacing w:val="-10"/>
          <w:w w:val="110"/>
          <w:position w:val="1"/>
          <w:sz w:val="14"/>
        </w:rPr>
        <w:t>m</w:t>
      </w:r>
      <w:r>
        <w:rPr>
          <w:i/>
          <w:position w:val="1"/>
          <w:sz w:val="14"/>
        </w:rPr>
        <w:tab/>
      </w:r>
      <w:r>
        <w:rPr>
          <w:i/>
          <w:spacing w:val="-10"/>
          <w:w w:val="110"/>
          <w:sz w:val="14"/>
        </w:rPr>
        <w:t>d</w:t>
      </w:r>
    </w:p>
    <w:p w14:paraId="3705652B" w14:textId="77777777" w:rsidR="0096722D" w:rsidRDefault="0096722D">
      <w:pPr>
        <w:spacing w:line="143" w:lineRule="exact"/>
        <w:rPr>
          <w:sz w:val="14"/>
        </w:rPr>
        <w:sectPr w:rsidR="0096722D">
          <w:type w:val="continuous"/>
          <w:pgSz w:w="12240" w:h="15840"/>
          <w:pgMar w:top="1340" w:right="1280" w:bottom="980" w:left="920" w:header="0" w:footer="792" w:gutter="0"/>
          <w:cols w:space="720"/>
        </w:sectPr>
      </w:pPr>
    </w:p>
    <w:p w14:paraId="65070693" w14:textId="77777777" w:rsidR="0096722D" w:rsidRDefault="00BE2784">
      <w:pPr>
        <w:pStyle w:val="BodyText"/>
        <w:spacing w:before="0"/>
        <w:ind w:left="3074"/>
      </w:pPr>
      <w:r>
        <w:rPr>
          <w:noProof/>
        </w:rPr>
        <w:drawing>
          <wp:inline distT="0" distB="0" distL="0" distR="0" wp14:anchorId="191E07F7" wp14:editId="30245278">
            <wp:extent cx="2700345" cy="1071562"/>
            <wp:effectExtent l="0" t="0" r="0" b="0"/>
            <wp:docPr id="22" name="Imag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7" cstate="print"/>
                    <a:stretch>
                      <a:fillRect/>
                    </a:stretch>
                  </pic:blipFill>
                  <pic:spPr>
                    <a:xfrm>
                      <a:off x="0" y="0"/>
                      <a:ext cx="2700345" cy="1071562"/>
                    </a:xfrm>
                    <a:prstGeom prst="rect">
                      <a:avLst/>
                    </a:prstGeom>
                  </pic:spPr>
                </pic:pic>
              </a:graphicData>
            </a:graphic>
          </wp:inline>
        </w:drawing>
      </w:r>
    </w:p>
    <w:p w14:paraId="59941B14" w14:textId="77777777" w:rsidR="0096722D" w:rsidRDefault="00BE2784">
      <w:pPr>
        <w:pStyle w:val="BodyText"/>
        <w:spacing w:before="190" w:line="230" w:lineRule="auto"/>
        <w:ind w:left="520" w:right="156"/>
        <w:jc w:val="both"/>
      </w:pPr>
      <w:bookmarkStart w:id="196" w:name="_bookmark13"/>
      <w:bookmarkEnd w:id="196"/>
      <w:r>
        <w:rPr>
          <w:b/>
        </w:rPr>
        <w:t>Figure 13:</w:t>
      </w:r>
      <w:r>
        <w:rPr>
          <w:b/>
          <w:spacing w:val="34"/>
        </w:rPr>
        <w:t xml:space="preserve"> </w:t>
      </w:r>
      <w:r>
        <w:t>Schematic for the Parametric Rectified Linear Unit (PReLU) activation function (right) com- pared to the traditional ReLU activation function (left).</w:t>
      </w:r>
      <w:r>
        <w:rPr>
          <w:spacing w:val="22"/>
        </w:rPr>
        <w:t xml:space="preserve"> </w:t>
      </w:r>
      <w:r>
        <w:t xml:space="preserve">The slope of the negative portion of the data, </w:t>
      </w:r>
      <w:r>
        <w:rPr>
          <w:rFonts w:ascii="Palatino Linotype" w:hAnsi="Palatino Linotype"/>
          <w:i/>
        </w:rPr>
        <w:t>α</w:t>
      </w:r>
      <w:r>
        <w:t>, is learned for each batch.</w:t>
      </w:r>
    </w:p>
    <w:p w14:paraId="21DFBAC4" w14:textId="77777777" w:rsidR="0096722D" w:rsidRDefault="0096722D">
      <w:pPr>
        <w:pStyle w:val="BodyText"/>
        <w:spacing w:before="26"/>
        <w:ind w:left="0"/>
      </w:pPr>
    </w:p>
    <w:p w14:paraId="1F0CA548" w14:textId="77777777" w:rsidR="0096722D" w:rsidRDefault="00BE2784">
      <w:pPr>
        <w:ind w:left="957" w:right="598"/>
        <w:jc w:val="center"/>
        <w:rPr>
          <w:sz w:val="20"/>
        </w:rPr>
      </w:pPr>
      <w:bookmarkStart w:id="197" w:name="_bookmark14"/>
      <w:bookmarkEnd w:id="197"/>
      <w:r>
        <w:rPr>
          <w:b/>
          <w:sz w:val="20"/>
        </w:rPr>
        <w:t>Table</w:t>
      </w:r>
      <w:r>
        <w:rPr>
          <w:b/>
          <w:spacing w:val="3"/>
          <w:sz w:val="20"/>
        </w:rPr>
        <w:t xml:space="preserve"> </w:t>
      </w:r>
      <w:r>
        <w:rPr>
          <w:b/>
          <w:sz w:val="20"/>
        </w:rPr>
        <w:t>1:</w:t>
      </w:r>
      <w:r>
        <w:rPr>
          <w:b/>
          <w:spacing w:val="22"/>
          <w:sz w:val="20"/>
        </w:rPr>
        <w:t xml:space="preserve"> </w:t>
      </w:r>
      <w:r>
        <w:rPr>
          <w:sz w:val="20"/>
        </w:rPr>
        <w:t>Encoder network</w:t>
      </w:r>
      <w:r>
        <w:rPr>
          <w:spacing w:val="-1"/>
          <w:sz w:val="20"/>
        </w:rPr>
        <w:t xml:space="preserve"> </w:t>
      </w:r>
      <w:r>
        <w:rPr>
          <w:spacing w:val="-2"/>
          <w:sz w:val="20"/>
        </w:rPr>
        <w:t>arc</w:t>
      </w:r>
      <w:r>
        <w:rPr>
          <w:spacing w:val="-2"/>
          <w:sz w:val="20"/>
        </w:rPr>
        <w:t>hitecture</w:t>
      </w:r>
    </w:p>
    <w:p w14:paraId="432D77D9" w14:textId="77777777" w:rsidR="0096722D" w:rsidRDefault="0096722D">
      <w:pPr>
        <w:pStyle w:val="BodyText"/>
        <w:spacing w:before="8"/>
        <w:ind w:left="0"/>
      </w:pPr>
    </w:p>
    <w:tbl>
      <w:tblPr>
        <w:tblW w:w="0" w:type="auto"/>
        <w:tblInd w:w="1761" w:type="dxa"/>
        <w:tblLayout w:type="fixed"/>
        <w:tblCellMar>
          <w:left w:w="0" w:type="dxa"/>
          <w:right w:w="0" w:type="dxa"/>
        </w:tblCellMar>
        <w:tblLook w:val="01E0" w:firstRow="1" w:lastRow="1" w:firstColumn="1" w:lastColumn="1" w:noHBand="0" w:noVBand="0"/>
      </w:tblPr>
      <w:tblGrid>
        <w:gridCol w:w="3501"/>
        <w:gridCol w:w="1621"/>
        <w:gridCol w:w="1769"/>
      </w:tblGrid>
      <w:tr w:rsidR="0096722D" w14:paraId="5A48E011" w14:textId="77777777">
        <w:trPr>
          <w:trHeight w:val="566"/>
        </w:trPr>
        <w:tc>
          <w:tcPr>
            <w:tcW w:w="3501" w:type="dxa"/>
            <w:tcBorders>
              <w:top w:val="single" w:sz="8" w:space="0" w:color="000000"/>
              <w:bottom w:val="single" w:sz="4" w:space="0" w:color="000000"/>
            </w:tcBorders>
          </w:tcPr>
          <w:p w14:paraId="425B9E9E" w14:textId="77777777" w:rsidR="0096722D" w:rsidRDefault="00BE2784">
            <w:pPr>
              <w:pStyle w:val="TableParagraph"/>
              <w:tabs>
                <w:tab w:val="left" w:pos="1696"/>
              </w:tabs>
              <w:spacing w:before="157"/>
              <w:rPr>
                <w:b/>
                <w:sz w:val="20"/>
              </w:rPr>
            </w:pPr>
            <w:r>
              <w:rPr>
                <w:b/>
                <w:spacing w:val="-2"/>
                <w:sz w:val="20"/>
              </w:rPr>
              <w:t>Layer</w:t>
            </w:r>
            <w:r>
              <w:rPr>
                <w:b/>
                <w:sz w:val="20"/>
              </w:rPr>
              <w:t xml:space="preserve"> </w:t>
            </w:r>
            <w:r>
              <w:rPr>
                <w:b/>
                <w:spacing w:val="-2"/>
                <w:sz w:val="20"/>
              </w:rPr>
              <w:t>Number</w:t>
            </w:r>
            <w:r>
              <w:rPr>
                <w:b/>
                <w:sz w:val="20"/>
              </w:rPr>
              <w:tab/>
            </w:r>
            <w:r>
              <w:rPr>
                <w:b/>
                <w:spacing w:val="-2"/>
                <w:sz w:val="20"/>
              </w:rPr>
              <w:t>Architecture</w:t>
            </w:r>
          </w:p>
        </w:tc>
        <w:tc>
          <w:tcPr>
            <w:tcW w:w="1621" w:type="dxa"/>
            <w:tcBorders>
              <w:top w:val="single" w:sz="8" w:space="0" w:color="000000"/>
              <w:bottom w:val="single" w:sz="4" w:space="0" w:color="000000"/>
            </w:tcBorders>
          </w:tcPr>
          <w:p w14:paraId="4FE0E49F" w14:textId="77777777" w:rsidR="0096722D" w:rsidRDefault="00BE2784">
            <w:pPr>
              <w:pStyle w:val="TableParagraph"/>
              <w:spacing w:before="37"/>
              <w:ind w:left="120"/>
              <w:rPr>
                <w:b/>
                <w:sz w:val="20"/>
              </w:rPr>
            </w:pPr>
            <w:r>
              <w:rPr>
                <w:b/>
                <w:spacing w:val="-2"/>
                <w:sz w:val="20"/>
              </w:rPr>
              <w:t>Shape</w:t>
            </w:r>
            <w:r>
              <w:rPr>
                <w:b/>
                <w:spacing w:val="3"/>
                <w:sz w:val="20"/>
              </w:rPr>
              <w:t xml:space="preserve"> </w:t>
            </w:r>
            <w:r>
              <w:rPr>
                <w:b/>
                <w:spacing w:val="-5"/>
                <w:sz w:val="20"/>
              </w:rPr>
              <w:t>in</w:t>
            </w:r>
          </w:p>
          <w:p w14:paraId="01AF7DB5" w14:textId="77777777" w:rsidR="0096722D" w:rsidRDefault="00BE2784">
            <w:pPr>
              <w:pStyle w:val="TableParagraph"/>
              <w:spacing w:before="12"/>
              <w:ind w:left="120"/>
              <w:rPr>
                <w:sz w:val="20"/>
              </w:rPr>
            </w:pPr>
            <w:r>
              <w:rPr>
                <w:spacing w:val="-2"/>
                <w:sz w:val="20"/>
              </w:rPr>
              <w:t>(</w:t>
            </w:r>
            <w:proofErr w:type="gramStart"/>
            <w:r>
              <w:rPr>
                <w:spacing w:val="-2"/>
                <w:sz w:val="20"/>
              </w:rPr>
              <w:t>h,w</w:t>
            </w:r>
            <w:proofErr w:type="gramEnd"/>
            <w:r>
              <w:rPr>
                <w:spacing w:val="-2"/>
                <w:sz w:val="20"/>
              </w:rPr>
              <w:t>,c)</w:t>
            </w:r>
          </w:p>
        </w:tc>
        <w:tc>
          <w:tcPr>
            <w:tcW w:w="1769" w:type="dxa"/>
            <w:tcBorders>
              <w:top w:val="single" w:sz="8" w:space="0" w:color="000000"/>
              <w:bottom w:val="single" w:sz="4" w:space="0" w:color="000000"/>
            </w:tcBorders>
          </w:tcPr>
          <w:p w14:paraId="44764958" w14:textId="77777777" w:rsidR="0096722D" w:rsidRDefault="00BE2784">
            <w:pPr>
              <w:pStyle w:val="TableParagraph"/>
              <w:spacing w:before="37"/>
              <w:ind w:left="119"/>
              <w:rPr>
                <w:b/>
                <w:sz w:val="20"/>
              </w:rPr>
            </w:pPr>
            <w:r>
              <w:rPr>
                <w:b/>
                <w:spacing w:val="-2"/>
                <w:sz w:val="20"/>
              </w:rPr>
              <w:t>Shape</w:t>
            </w:r>
            <w:r>
              <w:rPr>
                <w:b/>
                <w:spacing w:val="3"/>
                <w:sz w:val="20"/>
              </w:rPr>
              <w:t xml:space="preserve"> </w:t>
            </w:r>
            <w:r>
              <w:rPr>
                <w:b/>
                <w:spacing w:val="-5"/>
                <w:sz w:val="20"/>
              </w:rPr>
              <w:t>out</w:t>
            </w:r>
          </w:p>
          <w:p w14:paraId="08E87E7B" w14:textId="77777777" w:rsidR="0096722D" w:rsidRDefault="00BE2784">
            <w:pPr>
              <w:pStyle w:val="TableParagraph"/>
              <w:spacing w:before="12"/>
              <w:ind w:left="119"/>
              <w:rPr>
                <w:sz w:val="20"/>
              </w:rPr>
            </w:pPr>
            <w:r>
              <w:rPr>
                <w:spacing w:val="-2"/>
                <w:sz w:val="20"/>
              </w:rPr>
              <w:t>(</w:t>
            </w:r>
            <w:proofErr w:type="gramStart"/>
            <w:r>
              <w:rPr>
                <w:spacing w:val="-2"/>
                <w:sz w:val="20"/>
              </w:rPr>
              <w:t>h,w</w:t>
            </w:r>
            <w:proofErr w:type="gramEnd"/>
            <w:r>
              <w:rPr>
                <w:spacing w:val="-2"/>
                <w:sz w:val="20"/>
              </w:rPr>
              <w:t>,c)</w:t>
            </w:r>
          </w:p>
        </w:tc>
      </w:tr>
      <w:tr w:rsidR="0096722D" w14:paraId="51077B51" w14:textId="77777777">
        <w:trPr>
          <w:trHeight w:val="292"/>
        </w:trPr>
        <w:tc>
          <w:tcPr>
            <w:tcW w:w="3501" w:type="dxa"/>
            <w:tcBorders>
              <w:top w:val="single" w:sz="4" w:space="0" w:color="000000"/>
            </w:tcBorders>
          </w:tcPr>
          <w:p w14:paraId="38C8CC89" w14:textId="77777777" w:rsidR="0096722D" w:rsidRDefault="00BE2784">
            <w:pPr>
              <w:pStyle w:val="TableParagraph"/>
              <w:spacing w:before="39"/>
              <w:ind w:left="1696"/>
              <w:rPr>
                <w:sz w:val="20"/>
              </w:rPr>
            </w:pPr>
            <w:r>
              <w:rPr>
                <w:spacing w:val="-2"/>
                <w:sz w:val="20"/>
              </w:rPr>
              <w:t>SeparableConv2D</w:t>
            </w:r>
          </w:p>
        </w:tc>
        <w:tc>
          <w:tcPr>
            <w:tcW w:w="1621" w:type="dxa"/>
            <w:tcBorders>
              <w:top w:val="single" w:sz="4" w:space="0" w:color="000000"/>
            </w:tcBorders>
          </w:tcPr>
          <w:p w14:paraId="0A5B6DE1" w14:textId="77777777" w:rsidR="0096722D" w:rsidRDefault="00BE2784">
            <w:pPr>
              <w:pStyle w:val="TableParagraph"/>
              <w:spacing w:line="273" w:lineRule="exact"/>
              <w:ind w:left="120"/>
              <w:rPr>
                <w:sz w:val="20"/>
              </w:rPr>
            </w:pPr>
            <w:r>
              <w:rPr>
                <w:spacing w:val="-10"/>
                <w:sz w:val="20"/>
              </w:rPr>
              <w:t>64</w:t>
            </w:r>
            <w:r>
              <w:rPr>
                <w:spacing w:val="-5"/>
                <w:sz w:val="20"/>
              </w:rPr>
              <w:t xml:space="preserve"> </w:t>
            </w:r>
            <w:r>
              <w:rPr>
                <w:rFonts w:ascii="Meiryo UI" w:hAnsi="Meiryo UI"/>
                <w:i/>
                <w:spacing w:val="-10"/>
                <w:sz w:val="20"/>
              </w:rPr>
              <w:t>×</w:t>
            </w:r>
            <w:r>
              <w:rPr>
                <w:rFonts w:ascii="Meiryo UI" w:hAnsi="Meiryo UI"/>
                <w:i/>
                <w:spacing w:val="-24"/>
                <w:sz w:val="20"/>
              </w:rPr>
              <w:t xml:space="preserve"> </w:t>
            </w:r>
            <w:r>
              <w:rPr>
                <w:spacing w:val="-10"/>
                <w:sz w:val="20"/>
              </w:rPr>
              <w:t>64</w:t>
            </w:r>
            <w:r>
              <w:rPr>
                <w:spacing w:val="-4"/>
                <w:sz w:val="20"/>
              </w:rPr>
              <w:t xml:space="preserve"> </w:t>
            </w:r>
            <w:r>
              <w:rPr>
                <w:rFonts w:ascii="Meiryo UI" w:hAnsi="Meiryo UI"/>
                <w:i/>
                <w:spacing w:val="-10"/>
                <w:sz w:val="20"/>
              </w:rPr>
              <w:t>×</w:t>
            </w:r>
            <w:r>
              <w:rPr>
                <w:rFonts w:ascii="Meiryo UI" w:hAnsi="Meiryo UI"/>
                <w:i/>
                <w:spacing w:val="-24"/>
                <w:sz w:val="20"/>
              </w:rPr>
              <w:t xml:space="preserve"> </w:t>
            </w:r>
            <w:r>
              <w:rPr>
                <w:spacing w:val="-10"/>
                <w:sz w:val="20"/>
              </w:rPr>
              <w:t>4</w:t>
            </w:r>
            <w:r>
              <w:rPr>
                <w:spacing w:val="7"/>
                <w:sz w:val="20"/>
              </w:rPr>
              <w:t xml:space="preserve"> </w:t>
            </w:r>
            <w:r>
              <w:rPr>
                <w:spacing w:val="-10"/>
                <w:sz w:val="20"/>
              </w:rPr>
              <w:t>(</w:t>
            </w:r>
            <w:r>
              <w:rPr>
                <w:rFonts w:ascii="Palatino Linotype" w:hAnsi="Palatino Linotype"/>
                <w:i/>
                <w:spacing w:val="-10"/>
                <w:sz w:val="20"/>
              </w:rPr>
              <w:t>m</w:t>
            </w:r>
            <w:r>
              <w:rPr>
                <w:spacing w:val="-10"/>
                <w:sz w:val="20"/>
              </w:rPr>
              <w:t>)</w:t>
            </w:r>
          </w:p>
        </w:tc>
        <w:tc>
          <w:tcPr>
            <w:tcW w:w="1769" w:type="dxa"/>
            <w:tcBorders>
              <w:top w:val="single" w:sz="4" w:space="0" w:color="000000"/>
            </w:tcBorders>
          </w:tcPr>
          <w:p w14:paraId="7092F680" w14:textId="77777777" w:rsidR="0096722D" w:rsidRDefault="0096722D">
            <w:pPr>
              <w:pStyle w:val="TableParagraph"/>
              <w:rPr>
                <w:rFonts w:ascii="Times New Roman"/>
                <w:sz w:val="18"/>
              </w:rPr>
            </w:pPr>
          </w:p>
        </w:tc>
      </w:tr>
      <w:tr w:rsidR="0096722D" w14:paraId="2323BC40" w14:textId="77777777">
        <w:trPr>
          <w:trHeight w:val="239"/>
        </w:trPr>
        <w:tc>
          <w:tcPr>
            <w:tcW w:w="3501" w:type="dxa"/>
          </w:tcPr>
          <w:p w14:paraId="2712C525" w14:textId="77777777" w:rsidR="0096722D" w:rsidRDefault="00BE2784">
            <w:pPr>
              <w:pStyle w:val="TableParagraph"/>
              <w:spacing w:line="213" w:lineRule="exact"/>
              <w:ind w:right="117"/>
              <w:jc w:val="right"/>
              <w:rPr>
                <w:sz w:val="20"/>
              </w:rPr>
            </w:pPr>
            <w:r>
              <w:rPr>
                <w:spacing w:val="-6"/>
                <w:sz w:val="20"/>
              </w:rPr>
              <w:t>Squeeze-and-Excite</w:t>
            </w:r>
          </w:p>
        </w:tc>
        <w:tc>
          <w:tcPr>
            <w:tcW w:w="1621" w:type="dxa"/>
          </w:tcPr>
          <w:p w14:paraId="1621D371" w14:textId="77777777" w:rsidR="0096722D" w:rsidRDefault="0096722D">
            <w:pPr>
              <w:pStyle w:val="TableParagraph"/>
              <w:rPr>
                <w:rFonts w:ascii="Times New Roman"/>
                <w:sz w:val="16"/>
              </w:rPr>
            </w:pPr>
          </w:p>
        </w:tc>
        <w:tc>
          <w:tcPr>
            <w:tcW w:w="1769" w:type="dxa"/>
          </w:tcPr>
          <w:p w14:paraId="2AB955F7" w14:textId="77777777" w:rsidR="0096722D" w:rsidRDefault="0096722D">
            <w:pPr>
              <w:pStyle w:val="TableParagraph"/>
              <w:rPr>
                <w:rFonts w:ascii="Times New Roman"/>
                <w:sz w:val="16"/>
              </w:rPr>
            </w:pPr>
          </w:p>
        </w:tc>
      </w:tr>
      <w:tr w:rsidR="0096722D" w14:paraId="2FF58D88" w14:textId="77777777">
        <w:trPr>
          <w:trHeight w:val="239"/>
        </w:trPr>
        <w:tc>
          <w:tcPr>
            <w:tcW w:w="3501" w:type="dxa"/>
          </w:tcPr>
          <w:p w14:paraId="2CF99CB9" w14:textId="77777777" w:rsidR="0096722D" w:rsidRDefault="00BE2784">
            <w:pPr>
              <w:pStyle w:val="TableParagraph"/>
              <w:tabs>
                <w:tab w:val="left" w:pos="1696"/>
              </w:tabs>
              <w:spacing w:line="213" w:lineRule="exact"/>
              <w:rPr>
                <w:sz w:val="20"/>
              </w:rPr>
            </w:pPr>
            <w:r>
              <w:rPr>
                <w:spacing w:val="-10"/>
                <w:sz w:val="20"/>
              </w:rPr>
              <w:t>1</w:t>
            </w:r>
            <w:r>
              <w:rPr>
                <w:sz w:val="20"/>
              </w:rPr>
              <w:tab/>
            </w:r>
            <w:r>
              <w:rPr>
                <w:spacing w:val="-2"/>
                <w:sz w:val="20"/>
              </w:rPr>
              <w:t>Instance</w:t>
            </w:r>
            <w:r>
              <w:rPr>
                <w:spacing w:val="-4"/>
                <w:sz w:val="20"/>
              </w:rPr>
              <w:t xml:space="preserve"> Norm</w:t>
            </w:r>
          </w:p>
        </w:tc>
        <w:tc>
          <w:tcPr>
            <w:tcW w:w="1621" w:type="dxa"/>
          </w:tcPr>
          <w:p w14:paraId="7EFE24E4" w14:textId="77777777" w:rsidR="0096722D" w:rsidRDefault="0096722D">
            <w:pPr>
              <w:pStyle w:val="TableParagraph"/>
              <w:rPr>
                <w:rFonts w:ascii="Times New Roman"/>
                <w:sz w:val="16"/>
              </w:rPr>
            </w:pPr>
          </w:p>
        </w:tc>
        <w:tc>
          <w:tcPr>
            <w:tcW w:w="1769" w:type="dxa"/>
          </w:tcPr>
          <w:p w14:paraId="76DA4E2A" w14:textId="77777777" w:rsidR="0096722D" w:rsidRDefault="0096722D">
            <w:pPr>
              <w:pStyle w:val="TableParagraph"/>
              <w:rPr>
                <w:rFonts w:ascii="Times New Roman"/>
                <w:sz w:val="16"/>
              </w:rPr>
            </w:pPr>
          </w:p>
        </w:tc>
      </w:tr>
      <w:tr w:rsidR="0096722D" w14:paraId="3D244697" w14:textId="77777777">
        <w:trPr>
          <w:trHeight w:val="479"/>
        </w:trPr>
        <w:tc>
          <w:tcPr>
            <w:tcW w:w="3501" w:type="dxa"/>
            <w:tcBorders>
              <w:bottom w:val="single" w:sz="4" w:space="0" w:color="000000"/>
            </w:tcBorders>
          </w:tcPr>
          <w:p w14:paraId="7A436003" w14:textId="77777777" w:rsidR="0096722D" w:rsidRDefault="00BE2784">
            <w:pPr>
              <w:pStyle w:val="TableParagraph"/>
              <w:spacing w:line="213" w:lineRule="exact"/>
              <w:ind w:left="1696"/>
              <w:rPr>
                <w:sz w:val="20"/>
              </w:rPr>
            </w:pPr>
            <w:r>
              <w:rPr>
                <w:w w:val="105"/>
                <w:sz w:val="20"/>
              </w:rPr>
              <w:t>PReLU</w:t>
            </w:r>
            <w:r>
              <w:rPr>
                <w:spacing w:val="15"/>
                <w:w w:val="105"/>
                <w:sz w:val="20"/>
              </w:rPr>
              <w:t xml:space="preserve"> </w:t>
            </w:r>
            <w:r>
              <w:rPr>
                <w:w w:val="105"/>
                <w:sz w:val="20"/>
              </w:rPr>
              <w:t>+</w:t>
            </w:r>
            <w:r>
              <w:rPr>
                <w:spacing w:val="16"/>
                <w:w w:val="105"/>
                <w:sz w:val="20"/>
              </w:rPr>
              <w:t xml:space="preserve"> </w:t>
            </w:r>
            <w:r>
              <w:rPr>
                <w:spacing w:val="-2"/>
                <w:w w:val="105"/>
                <w:sz w:val="20"/>
              </w:rPr>
              <w:t>Pooling</w:t>
            </w:r>
          </w:p>
          <w:p w14:paraId="05C7497B" w14:textId="77777777" w:rsidR="0096722D" w:rsidRDefault="00BE2784">
            <w:pPr>
              <w:pStyle w:val="TableParagraph"/>
              <w:spacing w:before="12"/>
              <w:ind w:left="1696"/>
              <w:rPr>
                <w:sz w:val="20"/>
              </w:rPr>
            </w:pPr>
            <w:r>
              <w:rPr>
                <w:sz w:val="20"/>
              </w:rPr>
              <w:t>Spatial</w:t>
            </w:r>
            <w:r>
              <w:rPr>
                <w:spacing w:val="11"/>
                <w:sz w:val="20"/>
              </w:rPr>
              <w:t xml:space="preserve"> </w:t>
            </w:r>
            <w:r>
              <w:rPr>
                <w:spacing w:val="-2"/>
                <w:sz w:val="20"/>
              </w:rPr>
              <w:t>Dropout</w:t>
            </w:r>
          </w:p>
        </w:tc>
        <w:tc>
          <w:tcPr>
            <w:tcW w:w="1621" w:type="dxa"/>
            <w:tcBorders>
              <w:bottom w:val="single" w:sz="4" w:space="0" w:color="000000"/>
            </w:tcBorders>
          </w:tcPr>
          <w:p w14:paraId="495AA6DC" w14:textId="77777777" w:rsidR="0096722D" w:rsidRDefault="0096722D">
            <w:pPr>
              <w:pStyle w:val="TableParagraph"/>
              <w:rPr>
                <w:rFonts w:ascii="Times New Roman"/>
                <w:sz w:val="18"/>
              </w:rPr>
            </w:pPr>
          </w:p>
        </w:tc>
        <w:tc>
          <w:tcPr>
            <w:tcW w:w="1769" w:type="dxa"/>
            <w:tcBorders>
              <w:bottom w:val="single" w:sz="4" w:space="0" w:color="000000"/>
            </w:tcBorders>
          </w:tcPr>
          <w:p w14:paraId="35C02216" w14:textId="77777777" w:rsidR="0096722D" w:rsidRDefault="00BE2784">
            <w:pPr>
              <w:pStyle w:val="TableParagraph"/>
              <w:spacing w:before="162" w:line="249" w:lineRule="exact"/>
              <w:ind w:left="120"/>
              <w:rPr>
                <w:sz w:val="20"/>
              </w:rPr>
            </w:pPr>
            <w:r>
              <w:rPr>
                <w:spacing w:val="-2"/>
                <w:sz w:val="20"/>
              </w:rPr>
              <w:t>32</w:t>
            </w:r>
            <w:r>
              <w:rPr>
                <w:spacing w:val="-11"/>
                <w:sz w:val="20"/>
              </w:rPr>
              <w:t xml:space="preserve"> </w:t>
            </w:r>
            <w:r>
              <w:rPr>
                <w:rFonts w:ascii="Meiryo UI" w:hAnsi="Meiryo UI"/>
                <w:i/>
                <w:spacing w:val="-2"/>
                <w:sz w:val="20"/>
              </w:rPr>
              <w:t>×</w:t>
            </w:r>
            <w:r>
              <w:rPr>
                <w:rFonts w:ascii="Meiryo UI" w:hAnsi="Meiryo UI"/>
                <w:i/>
                <w:spacing w:val="-24"/>
                <w:sz w:val="20"/>
              </w:rPr>
              <w:t xml:space="preserve"> </w:t>
            </w:r>
            <w:r>
              <w:rPr>
                <w:spacing w:val="-2"/>
                <w:sz w:val="20"/>
              </w:rPr>
              <w:t>32</w:t>
            </w:r>
            <w:r>
              <w:rPr>
                <w:spacing w:val="-10"/>
                <w:sz w:val="20"/>
              </w:rPr>
              <w:t xml:space="preserve"> </w:t>
            </w:r>
            <w:r>
              <w:rPr>
                <w:rFonts w:ascii="Meiryo UI" w:hAnsi="Meiryo UI"/>
                <w:i/>
                <w:spacing w:val="-2"/>
                <w:sz w:val="20"/>
              </w:rPr>
              <w:t>×</w:t>
            </w:r>
            <w:r>
              <w:rPr>
                <w:rFonts w:ascii="Meiryo UI" w:hAnsi="Meiryo UI"/>
                <w:i/>
                <w:spacing w:val="-24"/>
                <w:sz w:val="20"/>
              </w:rPr>
              <w:t xml:space="preserve"> </w:t>
            </w:r>
            <w:r>
              <w:rPr>
                <w:spacing w:val="-2"/>
                <w:sz w:val="20"/>
              </w:rPr>
              <w:t>64</w:t>
            </w:r>
            <w:r>
              <w:rPr>
                <w:spacing w:val="-3"/>
                <w:sz w:val="20"/>
              </w:rPr>
              <w:t xml:space="preserve"> </w:t>
            </w:r>
            <w:r>
              <w:rPr>
                <w:spacing w:val="-2"/>
                <w:sz w:val="20"/>
              </w:rPr>
              <w:t>(</w:t>
            </w:r>
            <w:r>
              <w:rPr>
                <w:rFonts w:ascii="Palatino Linotype" w:hAnsi="Palatino Linotype"/>
                <w:i/>
                <w:spacing w:val="-2"/>
                <w:sz w:val="20"/>
              </w:rPr>
              <w:t>z</w:t>
            </w:r>
            <w:proofErr w:type="gramStart"/>
            <w:r>
              <w:rPr>
                <w:rFonts w:ascii="Kepler Std Ext Subh" w:hAnsi="Kepler Std Ext Subh"/>
                <w:spacing w:val="-2"/>
                <w:sz w:val="20"/>
                <w:vertAlign w:val="superscript"/>
              </w:rPr>
              <w:t>1</w:t>
            </w:r>
            <w:r>
              <w:rPr>
                <w:rFonts w:ascii="Kepler Std Ext Subh" w:hAnsi="Kepler Std Ext Subh"/>
                <w:spacing w:val="12"/>
                <w:sz w:val="20"/>
              </w:rPr>
              <w:t xml:space="preserve"> </w:t>
            </w:r>
            <w:r>
              <w:rPr>
                <w:spacing w:val="-10"/>
                <w:sz w:val="20"/>
              </w:rPr>
              <w:t>)</w:t>
            </w:r>
            <w:proofErr w:type="gramEnd"/>
          </w:p>
          <w:p w14:paraId="26E86981" w14:textId="77777777" w:rsidR="0096722D" w:rsidRDefault="00BE2784">
            <w:pPr>
              <w:pStyle w:val="TableParagraph"/>
              <w:spacing w:line="48" w:lineRule="exact"/>
              <w:ind w:right="184"/>
              <w:jc w:val="right"/>
              <w:rPr>
                <w:i/>
                <w:sz w:val="14"/>
              </w:rPr>
            </w:pPr>
            <w:r>
              <w:rPr>
                <w:i/>
                <w:spacing w:val="-10"/>
                <w:w w:val="115"/>
                <w:sz w:val="14"/>
              </w:rPr>
              <w:t>m</w:t>
            </w:r>
          </w:p>
        </w:tc>
      </w:tr>
      <w:tr w:rsidR="0096722D" w14:paraId="5136D713" w14:textId="77777777">
        <w:trPr>
          <w:trHeight w:val="236"/>
        </w:trPr>
        <w:tc>
          <w:tcPr>
            <w:tcW w:w="3501" w:type="dxa"/>
            <w:tcBorders>
              <w:top w:val="single" w:sz="4" w:space="0" w:color="000000"/>
            </w:tcBorders>
          </w:tcPr>
          <w:p w14:paraId="33B4E8B2" w14:textId="77777777" w:rsidR="0096722D" w:rsidRDefault="00BE2784">
            <w:pPr>
              <w:pStyle w:val="TableParagraph"/>
              <w:spacing w:line="210" w:lineRule="exact"/>
              <w:ind w:left="1696"/>
              <w:rPr>
                <w:sz w:val="20"/>
              </w:rPr>
            </w:pPr>
            <w:r>
              <w:rPr>
                <w:spacing w:val="-2"/>
                <w:sz w:val="20"/>
              </w:rPr>
              <w:t>SeparableConv2D</w:t>
            </w:r>
          </w:p>
        </w:tc>
        <w:tc>
          <w:tcPr>
            <w:tcW w:w="1621" w:type="dxa"/>
            <w:tcBorders>
              <w:top w:val="single" w:sz="4" w:space="0" w:color="000000"/>
            </w:tcBorders>
          </w:tcPr>
          <w:p w14:paraId="3E4FC656" w14:textId="77777777" w:rsidR="0096722D" w:rsidRDefault="00BE2784">
            <w:pPr>
              <w:pStyle w:val="TableParagraph"/>
              <w:spacing w:line="216" w:lineRule="exact"/>
              <w:ind w:left="120"/>
              <w:rPr>
                <w:sz w:val="20"/>
              </w:rPr>
            </w:pPr>
            <w:r>
              <w:rPr>
                <w:w w:val="90"/>
                <w:sz w:val="20"/>
              </w:rPr>
              <w:t>32</w:t>
            </w:r>
            <w:r>
              <w:rPr>
                <w:spacing w:val="-2"/>
                <w:sz w:val="20"/>
              </w:rPr>
              <w:t xml:space="preserve"> </w:t>
            </w:r>
            <w:r>
              <w:rPr>
                <w:rFonts w:ascii="Meiryo UI" w:hAnsi="Meiryo UI"/>
                <w:i/>
                <w:w w:val="90"/>
                <w:sz w:val="20"/>
              </w:rPr>
              <w:t>×</w:t>
            </w:r>
            <w:r>
              <w:rPr>
                <w:rFonts w:ascii="Meiryo UI" w:hAnsi="Meiryo UI"/>
                <w:i/>
                <w:spacing w:val="-13"/>
                <w:w w:val="90"/>
                <w:sz w:val="20"/>
              </w:rPr>
              <w:t xml:space="preserve"> </w:t>
            </w:r>
            <w:r>
              <w:rPr>
                <w:w w:val="90"/>
                <w:sz w:val="20"/>
              </w:rPr>
              <w:t>32</w:t>
            </w:r>
            <w:r>
              <w:rPr>
                <w:spacing w:val="-1"/>
                <w:sz w:val="20"/>
              </w:rPr>
              <w:t xml:space="preserve"> </w:t>
            </w:r>
            <w:r>
              <w:rPr>
                <w:rFonts w:ascii="Meiryo UI" w:hAnsi="Meiryo UI"/>
                <w:i/>
                <w:w w:val="90"/>
                <w:sz w:val="20"/>
              </w:rPr>
              <w:t>×</w:t>
            </w:r>
            <w:r>
              <w:rPr>
                <w:rFonts w:ascii="Meiryo UI" w:hAnsi="Meiryo UI"/>
                <w:i/>
                <w:spacing w:val="-13"/>
                <w:w w:val="90"/>
                <w:sz w:val="20"/>
              </w:rPr>
              <w:t xml:space="preserve"> </w:t>
            </w:r>
            <w:r>
              <w:rPr>
                <w:spacing w:val="-5"/>
                <w:w w:val="90"/>
                <w:sz w:val="20"/>
              </w:rPr>
              <w:t>64</w:t>
            </w:r>
          </w:p>
        </w:tc>
        <w:tc>
          <w:tcPr>
            <w:tcW w:w="1769" w:type="dxa"/>
            <w:tcBorders>
              <w:top w:val="single" w:sz="4" w:space="0" w:color="000000"/>
            </w:tcBorders>
          </w:tcPr>
          <w:p w14:paraId="1578AAA2" w14:textId="77777777" w:rsidR="0096722D" w:rsidRDefault="0096722D">
            <w:pPr>
              <w:pStyle w:val="TableParagraph"/>
              <w:rPr>
                <w:rFonts w:ascii="Times New Roman"/>
                <w:sz w:val="16"/>
              </w:rPr>
            </w:pPr>
          </w:p>
        </w:tc>
      </w:tr>
      <w:tr w:rsidR="0096722D" w14:paraId="46963215" w14:textId="77777777">
        <w:trPr>
          <w:trHeight w:val="239"/>
        </w:trPr>
        <w:tc>
          <w:tcPr>
            <w:tcW w:w="3501" w:type="dxa"/>
          </w:tcPr>
          <w:p w14:paraId="3FE5E605" w14:textId="77777777" w:rsidR="0096722D" w:rsidRDefault="00BE2784">
            <w:pPr>
              <w:pStyle w:val="TableParagraph"/>
              <w:spacing w:line="213" w:lineRule="exact"/>
              <w:ind w:right="117"/>
              <w:jc w:val="right"/>
              <w:rPr>
                <w:sz w:val="20"/>
              </w:rPr>
            </w:pPr>
            <w:r>
              <w:rPr>
                <w:spacing w:val="-6"/>
                <w:sz w:val="20"/>
              </w:rPr>
              <w:t>Squeeze-and-Excite</w:t>
            </w:r>
          </w:p>
        </w:tc>
        <w:tc>
          <w:tcPr>
            <w:tcW w:w="1621" w:type="dxa"/>
          </w:tcPr>
          <w:p w14:paraId="71B619CA" w14:textId="77777777" w:rsidR="0096722D" w:rsidRDefault="0096722D">
            <w:pPr>
              <w:pStyle w:val="TableParagraph"/>
              <w:rPr>
                <w:rFonts w:ascii="Times New Roman"/>
                <w:sz w:val="16"/>
              </w:rPr>
            </w:pPr>
          </w:p>
        </w:tc>
        <w:tc>
          <w:tcPr>
            <w:tcW w:w="1769" w:type="dxa"/>
          </w:tcPr>
          <w:p w14:paraId="720861A0" w14:textId="77777777" w:rsidR="0096722D" w:rsidRDefault="0096722D">
            <w:pPr>
              <w:pStyle w:val="TableParagraph"/>
              <w:rPr>
                <w:rFonts w:ascii="Times New Roman"/>
                <w:sz w:val="16"/>
              </w:rPr>
            </w:pPr>
          </w:p>
        </w:tc>
      </w:tr>
      <w:tr w:rsidR="0096722D" w14:paraId="590BB2B9" w14:textId="77777777">
        <w:trPr>
          <w:trHeight w:val="239"/>
        </w:trPr>
        <w:tc>
          <w:tcPr>
            <w:tcW w:w="3501" w:type="dxa"/>
          </w:tcPr>
          <w:p w14:paraId="0B0C2C52" w14:textId="77777777" w:rsidR="0096722D" w:rsidRDefault="00BE2784">
            <w:pPr>
              <w:pStyle w:val="TableParagraph"/>
              <w:tabs>
                <w:tab w:val="left" w:pos="1696"/>
              </w:tabs>
              <w:spacing w:line="213" w:lineRule="exact"/>
              <w:rPr>
                <w:sz w:val="20"/>
              </w:rPr>
            </w:pPr>
            <w:r>
              <w:rPr>
                <w:spacing w:val="-10"/>
                <w:sz w:val="20"/>
              </w:rPr>
              <w:t>2</w:t>
            </w:r>
            <w:r>
              <w:rPr>
                <w:sz w:val="20"/>
              </w:rPr>
              <w:tab/>
            </w:r>
            <w:r>
              <w:rPr>
                <w:spacing w:val="-2"/>
                <w:sz w:val="20"/>
              </w:rPr>
              <w:t>Instance</w:t>
            </w:r>
            <w:r>
              <w:rPr>
                <w:spacing w:val="-4"/>
                <w:sz w:val="20"/>
              </w:rPr>
              <w:t xml:space="preserve"> Norm</w:t>
            </w:r>
          </w:p>
        </w:tc>
        <w:tc>
          <w:tcPr>
            <w:tcW w:w="1621" w:type="dxa"/>
          </w:tcPr>
          <w:p w14:paraId="6D0CED59" w14:textId="77777777" w:rsidR="0096722D" w:rsidRDefault="0096722D">
            <w:pPr>
              <w:pStyle w:val="TableParagraph"/>
              <w:rPr>
                <w:rFonts w:ascii="Times New Roman"/>
                <w:sz w:val="16"/>
              </w:rPr>
            </w:pPr>
          </w:p>
        </w:tc>
        <w:tc>
          <w:tcPr>
            <w:tcW w:w="1769" w:type="dxa"/>
          </w:tcPr>
          <w:p w14:paraId="23FA6BF1" w14:textId="77777777" w:rsidR="0096722D" w:rsidRDefault="0096722D">
            <w:pPr>
              <w:pStyle w:val="TableParagraph"/>
              <w:rPr>
                <w:rFonts w:ascii="Times New Roman"/>
                <w:sz w:val="16"/>
              </w:rPr>
            </w:pPr>
          </w:p>
        </w:tc>
      </w:tr>
      <w:tr w:rsidR="0096722D" w14:paraId="338AEE7E" w14:textId="77777777">
        <w:trPr>
          <w:trHeight w:val="479"/>
        </w:trPr>
        <w:tc>
          <w:tcPr>
            <w:tcW w:w="3501" w:type="dxa"/>
            <w:tcBorders>
              <w:bottom w:val="single" w:sz="4" w:space="0" w:color="000000"/>
            </w:tcBorders>
          </w:tcPr>
          <w:p w14:paraId="30D4498F" w14:textId="77777777" w:rsidR="0096722D" w:rsidRDefault="00BE2784">
            <w:pPr>
              <w:pStyle w:val="TableParagraph"/>
              <w:spacing w:line="213" w:lineRule="exact"/>
              <w:ind w:left="1696"/>
              <w:rPr>
                <w:sz w:val="20"/>
              </w:rPr>
            </w:pPr>
            <w:r>
              <w:rPr>
                <w:w w:val="105"/>
                <w:sz w:val="20"/>
              </w:rPr>
              <w:t>PReLU</w:t>
            </w:r>
            <w:r>
              <w:rPr>
                <w:spacing w:val="15"/>
                <w:w w:val="105"/>
                <w:sz w:val="20"/>
              </w:rPr>
              <w:t xml:space="preserve"> </w:t>
            </w:r>
            <w:r>
              <w:rPr>
                <w:w w:val="105"/>
                <w:sz w:val="20"/>
              </w:rPr>
              <w:t>+</w:t>
            </w:r>
            <w:r>
              <w:rPr>
                <w:spacing w:val="16"/>
                <w:w w:val="105"/>
                <w:sz w:val="20"/>
              </w:rPr>
              <w:t xml:space="preserve"> </w:t>
            </w:r>
            <w:r>
              <w:rPr>
                <w:spacing w:val="-2"/>
                <w:w w:val="105"/>
                <w:sz w:val="20"/>
              </w:rPr>
              <w:t>Pooling</w:t>
            </w:r>
          </w:p>
          <w:p w14:paraId="5B16D16F" w14:textId="77777777" w:rsidR="0096722D" w:rsidRDefault="00BE2784">
            <w:pPr>
              <w:pStyle w:val="TableParagraph"/>
              <w:spacing w:before="12"/>
              <w:ind w:left="1696"/>
              <w:rPr>
                <w:sz w:val="20"/>
              </w:rPr>
            </w:pPr>
            <w:r>
              <w:rPr>
                <w:sz w:val="20"/>
              </w:rPr>
              <w:t>Spatial</w:t>
            </w:r>
            <w:r>
              <w:rPr>
                <w:spacing w:val="11"/>
                <w:sz w:val="20"/>
              </w:rPr>
              <w:t xml:space="preserve"> </w:t>
            </w:r>
            <w:r>
              <w:rPr>
                <w:spacing w:val="-2"/>
                <w:sz w:val="20"/>
              </w:rPr>
              <w:t>Dropout</w:t>
            </w:r>
          </w:p>
        </w:tc>
        <w:tc>
          <w:tcPr>
            <w:tcW w:w="1621" w:type="dxa"/>
            <w:tcBorders>
              <w:bottom w:val="single" w:sz="4" w:space="0" w:color="000000"/>
            </w:tcBorders>
          </w:tcPr>
          <w:p w14:paraId="156D6B0A" w14:textId="77777777" w:rsidR="0096722D" w:rsidRDefault="0096722D">
            <w:pPr>
              <w:pStyle w:val="TableParagraph"/>
              <w:rPr>
                <w:rFonts w:ascii="Times New Roman"/>
                <w:sz w:val="18"/>
              </w:rPr>
            </w:pPr>
          </w:p>
        </w:tc>
        <w:tc>
          <w:tcPr>
            <w:tcW w:w="1769" w:type="dxa"/>
            <w:tcBorders>
              <w:bottom w:val="single" w:sz="4" w:space="0" w:color="000000"/>
            </w:tcBorders>
          </w:tcPr>
          <w:p w14:paraId="21B01EB3" w14:textId="77777777" w:rsidR="0096722D" w:rsidRDefault="00BE2784">
            <w:pPr>
              <w:pStyle w:val="TableParagraph"/>
              <w:spacing w:before="162" w:line="249" w:lineRule="exact"/>
              <w:ind w:left="120" w:right="-15"/>
              <w:rPr>
                <w:sz w:val="20"/>
              </w:rPr>
            </w:pPr>
            <w:r>
              <w:rPr>
                <w:sz w:val="20"/>
              </w:rPr>
              <w:t>16</w:t>
            </w:r>
            <w:r>
              <w:rPr>
                <w:spacing w:val="-8"/>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5"/>
                <w:sz w:val="20"/>
              </w:rPr>
              <w:t xml:space="preserve"> </w:t>
            </w:r>
            <w:r>
              <w:rPr>
                <w:rFonts w:ascii="Meiryo UI" w:hAnsi="Meiryo UI"/>
                <w:i/>
                <w:sz w:val="20"/>
              </w:rPr>
              <w:t>×</w:t>
            </w:r>
            <w:r>
              <w:rPr>
                <w:rFonts w:ascii="Meiryo UI" w:hAnsi="Meiryo UI"/>
                <w:i/>
                <w:spacing w:val="-24"/>
                <w:sz w:val="20"/>
              </w:rPr>
              <w:t xml:space="preserve"> </w:t>
            </w:r>
            <w:r>
              <w:rPr>
                <w:sz w:val="20"/>
              </w:rPr>
              <w:t>128</w:t>
            </w:r>
            <w:r>
              <w:rPr>
                <w:spacing w:val="16"/>
                <w:sz w:val="20"/>
              </w:rPr>
              <w:t xml:space="preserve"> </w:t>
            </w:r>
            <w:r>
              <w:rPr>
                <w:sz w:val="20"/>
              </w:rPr>
              <w:t>(</w:t>
            </w:r>
            <w:r>
              <w:rPr>
                <w:rFonts w:ascii="Palatino Linotype" w:hAnsi="Palatino Linotype"/>
                <w:i/>
                <w:sz w:val="20"/>
              </w:rPr>
              <w:t>z</w:t>
            </w:r>
            <w:proofErr w:type="gramStart"/>
            <w:r>
              <w:rPr>
                <w:rFonts w:ascii="Kepler Std Ext Subh" w:hAnsi="Kepler Std Ext Subh"/>
                <w:sz w:val="20"/>
                <w:vertAlign w:val="superscript"/>
              </w:rPr>
              <w:t>2</w:t>
            </w:r>
            <w:r>
              <w:rPr>
                <w:rFonts w:ascii="Kepler Std Ext Subh" w:hAnsi="Kepler Std Ext Subh"/>
                <w:spacing w:val="20"/>
                <w:sz w:val="20"/>
              </w:rPr>
              <w:t xml:space="preserve"> </w:t>
            </w:r>
            <w:r>
              <w:rPr>
                <w:spacing w:val="-10"/>
                <w:sz w:val="20"/>
              </w:rPr>
              <w:t>)</w:t>
            </w:r>
            <w:proofErr w:type="gramEnd"/>
          </w:p>
          <w:p w14:paraId="7C96781D" w14:textId="77777777" w:rsidR="0096722D" w:rsidRDefault="00BE2784">
            <w:pPr>
              <w:pStyle w:val="TableParagraph"/>
              <w:spacing w:line="48" w:lineRule="exact"/>
              <w:ind w:right="85"/>
              <w:jc w:val="right"/>
              <w:rPr>
                <w:i/>
                <w:sz w:val="14"/>
              </w:rPr>
            </w:pPr>
            <w:r>
              <w:rPr>
                <w:i/>
                <w:spacing w:val="-10"/>
                <w:w w:val="115"/>
                <w:sz w:val="14"/>
              </w:rPr>
              <w:t>m</w:t>
            </w:r>
          </w:p>
        </w:tc>
      </w:tr>
      <w:tr w:rsidR="0096722D" w14:paraId="0631F723" w14:textId="77777777">
        <w:trPr>
          <w:trHeight w:val="236"/>
        </w:trPr>
        <w:tc>
          <w:tcPr>
            <w:tcW w:w="3501" w:type="dxa"/>
            <w:tcBorders>
              <w:top w:val="single" w:sz="4" w:space="0" w:color="000000"/>
            </w:tcBorders>
          </w:tcPr>
          <w:p w14:paraId="73EC1849" w14:textId="77777777" w:rsidR="0096722D" w:rsidRDefault="00BE2784">
            <w:pPr>
              <w:pStyle w:val="TableParagraph"/>
              <w:spacing w:line="210" w:lineRule="exact"/>
              <w:ind w:left="1696"/>
              <w:rPr>
                <w:sz w:val="20"/>
              </w:rPr>
            </w:pPr>
            <w:r>
              <w:rPr>
                <w:spacing w:val="-2"/>
                <w:sz w:val="20"/>
              </w:rPr>
              <w:t>SeparableConv2D</w:t>
            </w:r>
          </w:p>
        </w:tc>
        <w:tc>
          <w:tcPr>
            <w:tcW w:w="1621" w:type="dxa"/>
            <w:tcBorders>
              <w:top w:val="single" w:sz="4" w:space="0" w:color="000000"/>
            </w:tcBorders>
          </w:tcPr>
          <w:p w14:paraId="436C916B" w14:textId="77777777" w:rsidR="0096722D" w:rsidRDefault="00BE2784">
            <w:pPr>
              <w:pStyle w:val="TableParagraph"/>
              <w:spacing w:line="216" w:lineRule="exact"/>
              <w:ind w:left="120"/>
              <w:rPr>
                <w:sz w:val="20"/>
              </w:rPr>
            </w:pPr>
            <w:r>
              <w:rPr>
                <w:sz w:val="20"/>
              </w:rPr>
              <w:t>16</w:t>
            </w:r>
            <w:r>
              <w:rPr>
                <w:spacing w:val="-13"/>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9"/>
                <w:sz w:val="20"/>
              </w:rPr>
              <w:t xml:space="preserve"> </w:t>
            </w:r>
            <w:r>
              <w:rPr>
                <w:rFonts w:ascii="Meiryo UI" w:hAnsi="Meiryo UI"/>
                <w:i/>
                <w:sz w:val="20"/>
              </w:rPr>
              <w:t>×</w:t>
            </w:r>
            <w:r>
              <w:rPr>
                <w:rFonts w:ascii="Meiryo UI" w:hAnsi="Meiryo UI"/>
                <w:i/>
                <w:spacing w:val="-24"/>
                <w:sz w:val="20"/>
              </w:rPr>
              <w:t xml:space="preserve"> </w:t>
            </w:r>
            <w:r>
              <w:rPr>
                <w:spacing w:val="-5"/>
                <w:sz w:val="20"/>
              </w:rPr>
              <w:t>128</w:t>
            </w:r>
          </w:p>
        </w:tc>
        <w:tc>
          <w:tcPr>
            <w:tcW w:w="1769" w:type="dxa"/>
            <w:tcBorders>
              <w:top w:val="single" w:sz="4" w:space="0" w:color="000000"/>
            </w:tcBorders>
          </w:tcPr>
          <w:p w14:paraId="37139B1A" w14:textId="77777777" w:rsidR="0096722D" w:rsidRDefault="0096722D">
            <w:pPr>
              <w:pStyle w:val="TableParagraph"/>
              <w:rPr>
                <w:rFonts w:ascii="Times New Roman"/>
                <w:sz w:val="16"/>
              </w:rPr>
            </w:pPr>
          </w:p>
        </w:tc>
      </w:tr>
      <w:tr w:rsidR="0096722D" w14:paraId="186D6247" w14:textId="77777777">
        <w:trPr>
          <w:trHeight w:val="239"/>
        </w:trPr>
        <w:tc>
          <w:tcPr>
            <w:tcW w:w="3501" w:type="dxa"/>
          </w:tcPr>
          <w:p w14:paraId="45E2A027" w14:textId="77777777" w:rsidR="0096722D" w:rsidRDefault="00BE2784">
            <w:pPr>
              <w:pStyle w:val="TableParagraph"/>
              <w:spacing w:line="213" w:lineRule="exact"/>
              <w:ind w:right="117"/>
              <w:jc w:val="right"/>
              <w:rPr>
                <w:sz w:val="20"/>
              </w:rPr>
            </w:pPr>
            <w:r>
              <w:rPr>
                <w:spacing w:val="-6"/>
                <w:sz w:val="20"/>
              </w:rPr>
              <w:t>Squeeze-and-Excite</w:t>
            </w:r>
          </w:p>
        </w:tc>
        <w:tc>
          <w:tcPr>
            <w:tcW w:w="1621" w:type="dxa"/>
          </w:tcPr>
          <w:p w14:paraId="2226D8FA" w14:textId="77777777" w:rsidR="0096722D" w:rsidRDefault="0096722D">
            <w:pPr>
              <w:pStyle w:val="TableParagraph"/>
              <w:rPr>
                <w:rFonts w:ascii="Times New Roman"/>
                <w:sz w:val="16"/>
              </w:rPr>
            </w:pPr>
          </w:p>
        </w:tc>
        <w:tc>
          <w:tcPr>
            <w:tcW w:w="1769" w:type="dxa"/>
          </w:tcPr>
          <w:p w14:paraId="475EBC5F" w14:textId="77777777" w:rsidR="0096722D" w:rsidRDefault="0096722D">
            <w:pPr>
              <w:pStyle w:val="TableParagraph"/>
              <w:rPr>
                <w:rFonts w:ascii="Times New Roman"/>
                <w:sz w:val="16"/>
              </w:rPr>
            </w:pPr>
          </w:p>
        </w:tc>
      </w:tr>
      <w:tr w:rsidR="0096722D" w14:paraId="75D2F8E1" w14:textId="77777777">
        <w:trPr>
          <w:trHeight w:val="239"/>
        </w:trPr>
        <w:tc>
          <w:tcPr>
            <w:tcW w:w="3501" w:type="dxa"/>
          </w:tcPr>
          <w:p w14:paraId="3760087F" w14:textId="77777777" w:rsidR="0096722D" w:rsidRDefault="00BE2784">
            <w:pPr>
              <w:pStyle w:val="TableParagraph"/>
              <w:tabs>
                <w:tab w:val="left" w:pos="1696"/>
              </w:tabs>
              <w:spacing w:line="213" w:lineRule="exact"/>
              <w:rPr>
                <w:sz w:val="20"/>
              </w:rPr>
            </w:pPr>
            <w:r>
              <w:rPr>
                <w:spacing w:val="-10"/>
                <w:sz w:val="20"/>
              </w:rPr>
              <w:t>3</w:t>
            </w:r>
            <w:r>
              <w:rPr>
                <w:sz w:val="20"/>
              </w:rPr>
              <w:tab/>
            </w:r>
            <w:r>
              <w:rPr>
                <w:spacing w:val="-2"/>
                <w:sz w:val="20"/>
              </w:rPr>
              <w:t>Instance</w:t>
            </w:r>
            <w:r>
              <w:rPr>
                <w:spacing w:val="-4"/>
                <w:sz w:val="20"/>
              </w:rPr>
              <w:t xml:space="preserve"> Norm</w:t>
            </w:r>
          </w:p>
        </w:tc>
        <w:tc>
          <w:tcPr>
            <w:tcW w:w="1621" w:type="dxa"/>
          </w:tcPr>
          <w:p w14:paraId="7A32CDA5" w14:textId="77777777" w:rsidR="0096722D" w:rsidRDefault="0096722D">
            <w:pPr>
              <w:pStyle w:val="TableParagraph"/>
              <w:rPr>
                <w:rFonts w:ascii="Times New Roman"/>
                <w:sz w:val="16"/>
              </w:rPr>
            </w:pPr>
          </w:p>
        </w:tc>
        <w:tc>
          <w:tcPr>
            <w:tcW w:w="1769" w:type="dxa"/>
          </w:tcPr>
          <w:p w14:paraId="0A082729" w14:textId="77777777" w:rsidR="0096722D" w:rsidRDefault="0096722D">
            <w:pPr>
              <w:pStyle w:val="TableParagraph"/>
              <w:rPr>
                <w:rFonts w:ascii="Times New Roman"/>
                <w:sz w:val="16"/>
              </w:rPr>
            </w:pPr>
          </w:p>
        </w:tc>
      </w:tr>
      <w:tr w:rsidR="0096722D" w14:paraId="52720595" w14:textId="77777777">
        <w:trPr>
          <w:trHeight w:val="512"/>
        </w:trPr>
        <w:tc>
          <w:tcPr>
            <w:tcW w:w="3501" w:type="dxa"/>
            <w:tcBorders>
              <w:bottom w:val="single" w:sz="8" w:space="0" w:color="000000"/>
            </w:tcBorders>
          </w:tcPr>
          <w:p w14:paraId="39A2B74A" w14:textId="77777777" w:rsidR="0096722D" w:rsidRDefault="00BE2784">
            <w:pPr>
              <w:pStyle w:val="TableParagraph"/>
              <w:spacing w:line="213" w:lineRule="exact"/>
              <w:ind w:left="1696"/>
              <w:rPr>
                <w:sz w:val="20"/>
              </w:rPr>
            </w:pPr>
            <w:r>
              <w:rPr>
                <w:w w:val="105"/>
                <w:sz w:val="20"/>
              </w:rPr>
              <w:t>PReLU</w:t>
            </w:r>
            <w:r>
              <w:rPr>
                <w:spacing w:val="15"/>
                <w:w w:val="105"/>
                <w:sz w:val="20"/>
              </w:rPr>
              <w:t xml:space="preserve"> </w:t>
            </w:r>
            <w:r>
              <w:rPr>
                <w:w w:val="105"/>
                <w:sz w:val="20"/>
              </w:rPr>
              <w:t>+</w:t>
            </w:r>
            <w:r>
              <w:rPr>
                <w:spacing w:val="16"/>
                <w:w w:val="105"/>
                <w:sz w:val="20"/>
              </w:rPr>
              <w:t xml:space="preserve"> </w:t>
            </w:r>
            <w:r>
              <w:rPr>
                <w:spacing w:val="-2"/>
                <w:w w:val="105"/>
                <w:sz w:val="20"/>
              </w:rPr>
              <w:t>Pooling</w:t>
            </w:r>
          </w:p>
          <w:p w14:paraId="325E6CEC" w14:textId="77777777" w:rsidR="0096722D" w:rsidRDefault="00BE2784">
            <w:pPr>
              <w:pStyle w:val="TableParagraph"/>
              <w:spacing w:before="12"/>
              <w:ind w:left="1696"/>
              <w:rPr>
                <w:sz w:val="20"/>
              </w:rPr>
            </w:pPr>
            <w:r>
              <w:rPr>
                <w:sz w:val="20"/>
              </w:rPr>
              <w:t>Spatial</w:t>
            </w:r>
            <w:r>
              <w:rPr>
                <w:spacing w:val="11"/>
                <w:sz w:val="20"/>
              </w:rPr>
              <w:t xml:space="preserve"> </w:t>
            </w:r>
            <w:r>
              <w:rPr>
                <w:spacing w:val="-2"/>
                <w:sz w:val="20"/>
              </w:rPr>
              <w:t>Dropout</w:t>
            </w:r>
          </w:p>
        </w:tc>
        <w:tc>
          <w:tcPr>
            <w:tcW w:w="1621" w:type="dxa"/>
            <w:tcBorders>
              <w:bottom w:val="single" w:sz="8" w:space="0" w:color="000000"/>
            </w:tcBorders>
          </w:tcPr>
          <w:p w14:paraId="6B8567CF" w14:textId="77777777" w:rsidR="0096722D" w:rsidRDefault="0096722D">
            <w:pPr>
              <w:pStyle w:val="TableParagraph"/>
              <w:rPr>
                <w:rFonts w:ascii="Times New Roman"/>
                <w:sz w:val="18"/>
              </w:rPr>
            </w:pPr>
          </w:p>
        </w:tc>
        <w:tc>
          <w:tcPr>
            <w:tcW w:w="1769" w:type="dxa"/>
            <w:tcBorders>
              <w:bottom w:val="single" w:sz="8" w:space="0" w:color="000000"/>
            </w:tcBorders>
          </w:tcPr>
          <w:p w14:paraId="77EC5460" w14:textId="77777777" w:rsidR="0096722D" w:rsidRDefault="00BE2784">
            <w:pPr>
              <w:pStyle w:val="TableParagraph"/>
              <w:spacing w:before="162" w:line="249" w:lineRule="exact"/>
              <w:ind w:left="120"/>
              <w:rPr>
                <w:sz w:val="20"/>
              </w:rPr>
            </w:pPr>
            <w:r>
              <w:rPr>
                <w:spacing w:val="-2"/>
                <w:sz w:val="20"/>
              </w:rPr>
              <w:t>8</w:t>
            </w:r>
            <w:r>
              <w:rPr>
                <w:spacing w:val="-11"/>
                <w:sz w:val="20"/>
              </w:rPr>
              <w:t xml:space="preserve"> </w:t>
            </w:r>
            <w:r>
              <w:rPr>
                <w:rFonts w:ascii="Meiryo UI" w:hAnsi="Meiryo UI"/>
                <w:i/>
                <w:spacing w:val="-2"/>
                <w:sz w:val="20"/>
              </w:rPr>
              <w:t>×</w:t>
            </w:r>
            <w:r>
              <w:rPr>
                <w:rFonts w:ascii="Meiryo UI" w:hAnsi="Meiryo UI"/>
                <w:i/>
                <w:spacing w:val="-24"/>
                <w:sz w:val="20"/>
              </w:rPr>
              <w:t xml:space="preserve"> </w:t>
            </w:r>
            <w:r>
              <w:rPr>
                <w:spacing w:val="-2"/>
                <w:sz w:val="20"/>
              </w:rPr>
              <w:t>8</w:t>
            </w:r>
            <w:r>
              <w:rPr>
                <w:spacing w:val="-10"/>
                <w:sz w:val="20"/>
              </w:rPr>
              <w:t xml:space="preserve"> </w:t>
            </w:r>
            <w:r>
              <w:rPr>
                <w:rFonts w:ascii="Meiryo UI" w:hAnsi="Meiryo UI"/>
                <w:i/>
                <w:spacing w:val="-2"/>
                <w:sz w:val="20"/>
              </w:rPr>
              <w:t>×</w:t>
            </w:r>
            <w:r>
              <w:rPr>
                <w:rFonts w:ascii="Meiryo UI" w:hAnsi="Meiryo UI"/>
                <w:i/>
                <w:spacing w:val="-24"/>
                <w:sz w:val="20"/>
              </w:rPr>
              <w:t xml:space="preserve"> </w:t>
            </w:r>
            <w:r>
              <w:rPr>
                <w:spacing w:val="-2"/>
                <w:sz w:val="20"/>
              </w:rPr>
              <w:t>256</w:t>
            </w:r>
            <w:r>
              <w:rPr>
                <w:spacing w:val="-3"/>
                <w:sz w:val="20"/>
              </w:rPr>
              <w:t xml:space="preserve"> </w:t>
            </w:r>
            <w:r>
              <w:rPr>
                <w:spacing w:val="-2"/>
                <w:sz w:val="20"/>
              </w:rPr>
              <w:t>(</w:t>
            </w:r>
            <w:r>
              <w:rPr>
                <w:rFonts w:ascii="Palatino Linotype" w:hAnsi="Palatino Linotype"/>
                <w:i/>
                <w:spacing w:val="-2"/>
                <w:sz w:val="20"/>
              </w:rPr>
              <w:t>z</w:t>
            </w:r>
            <w:proofErr w:type="gramStart"/>
            <w:r>
              <w:rPr>
                <w:rFonts w:ascii="Kepler Std Ext Subh" w:hAnsi="Kepler Std Ext Subh"/>
                <w:spacing w:val="-2"/>
                <w:sz w:val="20"/>
                <w:vertAlign w:val="superscript"/>
              </w:rPr>
              <w:t>3</w:t>
            </w:r>
            <w:r>
              <w:rPr>
                <w:rFonts w:ascii="Kepler Std Ext Subh" w:hAnsi="Kepler Std Ext Subh"/>
                <w:spacing w:val="12"/>
                <w:sz w:val="20"/>
              </w:rPr>
              <w:t xml:space="preserve"> </w:t>
            </w:r>
            <w:r>
              <w:rPr>
                <w:spacing w:val="-10"/>
                <w:sz w:val="20"/>
              </w:rPr>
              <w:t>)</w:t>
            </w:r>
            <w:proofErr w:type="gramEnd"/>
          </w:p>
          <w:p w14:paraId="406DE188" w14:textId="77777777" w:rsidR="0096722D" w:rsidRDefault="00BE2784">
            <w:pPr>
              <w:pStyle w:val="TableParagraph"/>
              <w:spacing w:line="78" w:lineRule="exact"/>
              <w:ind w:right="284"/>
              <w:jc w:val="right"/>
              <w:rPr>
                <w:i/>
                <w:sz w:val="14"/>
              </w:rPr>
            </w:pPr>
            <w:r>
              <w:rPr>
                <w:i/>
                <w:spacing w:val="-10"/>
                <w:w w:val="115"/>
                <w:sz w:val="14"/>
              </w:rPr>
              <w:t>m</w:t>
            </w:r>
          </w:p>
        </w:tc>
      </w:tr>
    </w:tbl>
    <w:p w14:paraId="7B4D0389" w14:textId="77777777" w:rsidR="0096722D" w:rsidRDefault="0096722D">
      <w:pPr>
        <w:pStyle w:val="BodyText"/>
        <w:spacing w:before="184"/>
        <w:ind w:left="0"/>
      </w:pPr>
    </w:p>
    <w:tbl>
      <w:tblPr>
        <w:tblW w:w="0" w:type="auto"/>
        <w:tblInd w:w="112" w:type="dxa"/>
        <w:tblLayout w:type="fixed"/>
        <w:tblCellMar>
          <w:left w:w="0" w:type="dxa"/>
          <w:right w:w="0" w:type="dxa"/>
        </w:tblCellMar>
        <w:tblLook w:val="01E0" w:firstRow="1" w:lastRow="1" w:firstColumn="1" w:lastColumn="1" w:noHBand="0" w:noVBand="0"/>
      </w:tblPr>
      <w:tblGrid>
        <w:gridCol w:w="316"/>
        <w:gridCol w:w="759"/>
        <w:gridCol w:w="8753"/>
      </w:tblGrid>
      <w:tr w:rsidR="0096722D" w14:paraId="171C622C" w14:textId="77777777">
        <w:trPr>
          <w:trHeight w:val="353"/>
        </w:trPr>
        <w:tc>
          <w:tcPr>
            <w:tcW w:w="316" w:type="dxa"/>
          </w:tcPr>
          <w:p w14:paraId="548D99E0" w14:textId="77777777" w:rsidR="0096722D" w:rsidRDefault="00BE2784">
            <w:pPr>
              <w:pStyle w:val="TableParagraph"/>
              <w:spacing w:before="83"/>
              <w:ind w:right="47"/>
              <w:jc w:val="center"/>
              <w:rPr>
                <w:rFonts w:ascii="Arial"/>
                <w:sz w:val="10"/>
              </w:rPr>
            </w:pPr>
            <w:r>
              <w:rPr>
                <w:rFonts w:ascii="Arial"/>
                <w:spacing w:val="-5"/>
                <w:sz w:val="10"/>
              </w:rPr>
              <w:t>246</w:t>
            </w:r>
          </w:p>
        </w:tc>
        <w:tc>
          <w:tcPr>
            <w:tcW w:w="759" w:type="dxa"/>
          </w:tcPr>
          <w:p w14:paraId="575510FF" w14:textId="77777777" w:rsidR="0096722D" w:rsidRDefault="00BE2784">
            <w:pPr>
              <w:pStyle w:val="TableParagraph"/>
              <w:spacing w:line="221" w:lineRule="exact"/>
              <w:ind w:left="48"/>
              <w:jc w:val="center"/>
              <w:rPr>
                <w:sz w:val="20"/>
              </w:rPr>
            </w:pPr>
            <w:r>
              <w:rPr>
                <w:sz w:val="20"/>
              </w:rPr>
              <w:t>Step</w:t>
            </w:r>
            <w:r>
              <w:rPr>
                <w:spacing w:val="10"/>
                <w:sz w:val="20"/>
              </w:rPr>
              <w:t xml:space="preserve"> </w:t>
            </w:r>
            <w:r>
              <w:rPr>
                <w:spacing w:val="-7"/>
                <w:sz w:val="20"/>
              </w:rPr>
              <w:t>2:</w:t>
            </w:r>
          </w:p>
        </w:tc>
        <w:tc>
          <w:tcPr>
            <w:tcW w:w="8753" w:type="dxa"/>
          </w:tcPr>
          <w:p w14:paraId="7579F2AE" w14:textId="77777777" w:rsidR="0096722D" w:rsidRDefault="00BE2784">
            <w:pPr>
              <w:pStyle w:val="TableParagraph"/>
              <w:spacing w:line="174" w:lineRule="exact"/>
              <w:ind w:right="1"/>
              <w:jc w:val="center"/>
              <w:rPr>
                <w:sz w:val="20"/>
              </w:rPr>
            </w:pPr>
            <w:r>
              <w:rPr>
                <w:b/>
                <w:sz w:val="20"/>
              </w:rPr>
              <w:t>Residual</w:t>
            </w:r>
            <w:r>
              <w:rPr>
                <w:b/>
                <w:spacing w:val="17"/>
                <w:sz w:val="20"/>
              </w:rPr>
              <w:t xml:space="preserve"> </w:t>
            </w:r>
            <w:r>
              <w:rPr>
                <w:b/>
                <w:sz w:val="20"/>
              </w:rPr>
              <w:t>concatenation</w:t>
            </w:r>
            <w:r>
              <w:rPr>
                <w:b/>
                <w:spacing w:val="18"/>
                <w:sz w:val="20"/>
              </w:rPr>
              <w:t xml:space="preserve"> </w:t>
            </w:r>
            <w:r>
              <w:rPr>
                <w:b/>
                <w:sz w:val="20"/>
              </w:rPr>
              <w:t>of</w:t>
            </w:r>
            <w:r>
              <w:rPr>
                <w:b/>
                <w:spacing w:val="16"/>
                <w:sz w:val="20"/>
              </w:rPr>
              <w:t xml:space="preserve"> </w:t>
            </w:r>
            <w:r>
              <w:rPr>
                <w:rFonts w:ascii="Palatino Linotype"/>
                <w:i/>
                <w:sz w:val="20"/>
              </w:rPr>
              <w:t>z</w:t>
            </w:r>
            <w:proofErr w:type="gramStart"/>
            <w:r>
              <w:rPr>
                <w:rFonts w:ascii="Kepler Std Ext Subh"/>
                <w:sz w:val="20"/>
                <w:vertAlign w:val="superscript"/>
              </w:rPr>
              <w:t>2</w:t>
            </w:r>
            <w:r>
              <w:rPr>
                <w:rFonts w:ascii="Kepler Std Ext Subh"/>
                <w:spacing w:val="7"/>
                <w:sz w:val="20"/>
              </w:rPr>
              <w:t xml:space="preserve"> </w:t>
            </w:r>
            <w:r>
              <w:rPr>
                <w:sz w:val="20"/>
              </w:rPr>
              <w:t>:</w:t>
            </w:r>
            <w:proofErr w:type="gramEnd"/>
            <w:r>
              <w:rPr>
                <w:spacing w:val="38"/>
                <w:sz w:val="20"/>
              </w:rPr>
              <w:t xml:space="preserve"> </w:t>
            </w:r>
            <w:r>
              <w:rPr>
                <w:sz w:val="20"/>
              </w:rPr>
              <w:t>The</w:t>
            </w:r>
            <w:r>
              <w:rPr>
                <w:spacing w:val="11"/>
                <w:sz w:val="20"/>
              </w:rPr>
              <w:t xml:space="preserve"> </w:t>
            </w:r>
            <w:r>
              <w:rPr>
                <w:sz w:val="20"/>
              </w:rPr>
              <w:t>first</w:t>
            </w:r>
            <w:r>
              <w:rPr>
                <w:spacing w:val="12"/>
                <w:sz w:val="20"/>
              </w:rPr>
              <w:t xml:space="preserve"> </w:t>
            </w:r>
            <w:r>
              <w:rPr>
                <w:sz w:val="20"/>
              </w:rPr>
              <w:t>decoded</w:t>
            </w:r>
            <w:r>
              <w:rPr>
                <w:spacing w:val="12"/>
                <w:sz w:val="20"/>
              </w:rPr>
              <w:t xml:space="preserve"> </w:t>
            </w:r>
            <w:r>
              <w:rPr>
                <w:sz w:val="20"/>
              </w:rPr>
              <w:t>timestep,</w:t>
            </w:r>
            <w:r>
              <w:rPr>
                <w:spacing w:val="13"/>
                <w:sz w:val="20"/>
              </w:rPr>
              <w:t xml:space="preserve"> </w:t>
            </w:r>
            <w:r>
              <w:rPr>
                <w:rFonts w:ascii="Palatino Linotype"/>
                <w:i/>
                <w:sz w:val="20"/>
              </w:rPr>
              <w:t>z</w:t>
            </w:r>
            <w:r>
              <w:rPr>
                <w:rFonts w:ascii="Kepler Std Ext Subh"/>
                <w:sz w:val="20"/>
                <w:vertAlign w:val="superscript"/>
              </w:rPr>
              <w:t>3</w:t>
            </w:r>
            <w:r>
              <w:rPr>
                <w:sz w:val="20"/>
              </w:rPr>
              <w:t>,</w:t>
            </w:r>
            <w:r>
              <w:rPr>
                <w:spacing w:val="14"/>
                <w:sz w:val="20"/>
              </w:rPr>
              <w:t xml:space="preserve"> </w:t>
            </w:r>
            <w:r>
              <w:rPr>
                <w:sz w:val="20"/>
              </w:rPr>
              <w:t>is</w:t>
            </w:r>
            <w:r>
              <w:rPr>
                <w:spacing w:val="11"/>
                <w:sz w:val="20"/>
              </w:rPr>
              <w:t xml:space="preserve"> </w:t>
            </w:r>
            <w:r>
              <w:rPr>
                <w:sz w:val="20"/>
              </w:rPr>
              <w:t>concatenated</w:t>
            </w:r>
            <w:r>
              <w:rPr>
                <w:spacing w:val="11"/>
                <w:sz w:val="20"/>
              </w:rPr>
              <w:t xml:space="preserve"> </w:t>
            </w:r>
            <w:r>
              <w:rPr>
                <w:sz w:val="20"/>
              </w:rPr>
              <w:t>with</w:t>
            </w:r>
            <w:r>
              <w:rPr>
                <w:spacing w:val="12"/>
                <w:sz w:val="20"/>
              </w:rPr>
              <w:t xml:space="preserve"> </w:t>
            </w:r>
            <w:r>
              <w:rPr>
                <w:sz w:val="20"/>
              </w:rPr>
              <w:t>the</w:t>
            </w:r>
            <w:r>
              <w:rPr>
                <w:spacing w:val="11"/>
                <w:sz w:val="20"/>
              </w:rPr>
              <w:t xml:space="preserve"> </w:t>
            </w:r>
            <w:r>
              <w:rPr>
                <w:spacing w:val="-2"/>
                <w:sz w:val="20"/>
              </w:rPr>
              <w:t>inter-</w:t>
            </w:r>
          </w:p>
          <w:p w14:paraId="625FFA90" w14:textId="77777777" w:rsidR="0096722D" w:rsidRDefault="00BE2784">
            <w:pPr>
              <w:pStyle w:val="TableParagraph"/>
              <w:tabs>
                <w:tab w:val="left" w:pos="2910"/>
              </w:tabs>
              <w:spacing w:line="90" w:lineRule="exact"/>
              <w:ind w:right="82"/>
              <w:jc w:val="center"/>
              <w:rPr>
                <w:i/>
                <w:sz w:val="14"/>
              </w:rPr>
            </w:pPr>
            <w:r>
              <w:rPr>
                <w:i/>
                <w:spacing w:val="-10"/>
                <w:w w:val="110"/>
                <w:position w:val="1"/>
                <w:sz w:val="14"/>
              </w:rPr>
              <w:t>m</w:t>
            </w:r>
            <w:r>
              <w:rPr>
                <w:i/>
                <w:position w:val="1"/>
                <w:sz w:val="14"/>
              </w:rPr>
              <w:tab/>
            </w:r>
            <w:r>
              <w:rPr>
                <w:i/>
                <w:spacing w:val="-10"/>
                <w:w w:val="110"/>
                <w:sz w:val="14"/>
              </w:rPr>
              <w:t>d</w:t>
            </w:r>
          </w:p>
        </w:tc>
      </w:tr>
      <w:tr w:rsidR="0096722D" w14:paraId="10C4C22E" w14:textId="77777777">
        <w:trPr>
          <w:trHeight w:val="387"/>
        </w:trPr>
        <w:tc>
          <w:tcPr>
            <w:tcW w:w="316" w:type="dxa"/>
          </w:tcPr>
          <w:p w14:paraId="36EEEF20" w14:textId="77777777" w:rsidR="0096722D" w:rsidRDefault="0096722D">
            <w:pPr>
              <w:pStyle w:val="TableParagraph"/>
              <w:spacing w:before="14"/>
              <w:rPr>
                <w:sz w:val="10"/>
              </w:rPr>
            </w:pPr>
          </w:p>
          <w:p w14:paraId="075880DC" w14:textId="77777777" w:rsidR="0096722D" w:rsidRDefault="00BE2784">
            <w:pPr>
              <w:pStyle w:val="TableParagraph"/>
              <w:ind w:right="47"/>
              <w:jc w:val="center"/>
              <w:rPr>
                <w:rFonts w:ascii="Arial"/>
                <w:sz w:val="10"/>
              </w:rPr>
            </w:pPr>
            <w:r>
              <w:rPr>
                <w:rFonts w:ascii="Arial"/>
                <w:spacing w:val="-5"/>
                <w:sz w:val="10"/>
              </w:rPr>
              <w:t>247</w:t>
            </w:r>
          </w:p>
        </w:tc>
        <w:tc>
          <w:tcPr>
            <w:tcW w:w="759" w:type="dxa"/>
          </w:tcPr>
          <w:p w14:paraId="6954306A" w14:textId="77777777" w:rsidR="0096722D" w:rsidRDefault="0096722D">
            <w:pPr>
              <w:pStyle w:val="TableParagraph"/>
              <w:rPr>
                <w:rFonts w:ascii="Times New Roman"/>
                <w:sz w:val="18"/>
              </w:rPr>
            </w:pPr>
          </w:p>
        </w:tc>
        <w:tc>
          <w:tcPr>
            <w:tcW w:w="8753" w:type="dxa"/>
          </w:tcPr>
          <w:p w14:paraId="5DD2510F" w14:textId="77777777" w:rsidR="0096722D" w:rsidRDefault="00BE2784">
            <w:pPr>
              <w:pStyle w:val="TableParagraph"/>
              <w:spacing w:before="12" w:line="208" w:lineRule="exact"/>
              <w:ind w:left="48"/>
              <w:rPr>
                <w:sz w:val="20"/>
              </w:rPr>
            </w:pPr>
            <w:r>
              <w:rPr>
                <w:sz w:val="20"/>
              </w:rPr>
              <w:t>mediate</w:t>
            </w:r>
            <w:r>
              <w:rPr>
                <w:spacing w:val="-1"/>
                <w:sz w:val="20"/>
              </w:rPr>
              <w:t xml:space="preserve"> </w:t>
            </w:r>
            <w:r>
              <w:rPr>
                <w:sz w:val="20"/>
              </w:rPr>
              <w:t>static encoding</w:t>
            </w:r>
            <w:r>
              <w:rPr>
                <w:spacing w:val="1"/>
                <w:sz w:val="20"/>
              </w:rPr>
              <w:t xml:space="preserve"> </w:t>
            </w:r>
            <w:r>
              <w:rPr>
                <w:rFonts w:ascii="Palatino Linotype"/>
                <w:i/>
                <w:sz w:val="20"/>
              </w:rPr>
              <w:t>z</w:t>
            </w:r>
            <w:r>
              <w:rPr>
                <w:rFonts w:ascii="Kepler Std Ext Subh"/>
                <w:sz w:val="20"/>
                <w:vertAlign w:val="superscript"/>
              </w:rPr>
              <w:t>2</w:t>
            </w:r>
            <w:r>
              <w:rPr>
                <w:rFonts w:ascii="Kepler Std Ext Subh"/>
                <w:spacing w:val="48"/>
                <w:sz w:val="20"/>
              </w:rPr>
              <w:t xml:space="preserve"> </w:t>
            </w:r>
            <w:r>
              <w:rPr>
                <w:sz w:val="20"/>
              </w:rPr>
              <w:t>to retain multi-scale features and improve</w:t>
            </w:r>
            <w:r>
              <w:rPr>
                <w:spacing w:val="-1"/>
                <w:sz w:val="20"/>
              </w:rPr>
              <w:t xml:space="preserve"> </w:t>
            </w:r>
            <w:r>
              <w:rPr>
                <w:sz w:val="20"/>
              </w:rPr>
              <w:t xml:space="preserve">prediction performance </w:t>
            </w:r>
            <w:r>
              <w:rPr>
                <w:spacing w:val="-5"/>
                <w:sz w:val="20"/>
              </w:rPr>
              <w:t>and</w:t>
            </w:r>
          </w:p>
          <w:p w14:paraId="687CA4A2" w14:textId="77777777" w:rsidR="0096722D" w:rsidRDefault="00BE2784">
            <w:pPr>
              <w:pStyle w:val="TableParagraph"/>
              <w:spacing w:line="82" w:lineRule="exact"/>
              <w:ind w:left="2295"/>
              <w:rPr>
                <w:i/>
                <w:sz w:val="14"/>
              </w:rPr>
            </w:pPr>
            <w:r>
              <w:rPr>
                <w:i/>
                <w:spacing w:val="-10"/>
                <w:w w:val="115"/>
                <w:sz w:val="14"/>
              </w:rPr>
              <w:t>m</w:t>
            </w:r>
          </w:p>
        </w:tc>
      </w:tr>
      <w:tr w:rsidR="0096722D" w14:paraId="015E4408" w14:textId="77777777">
        <w:trPr>
          <w:trHeight w:val="451"/>
        </w:trPr>
        <w:tc>
          <w:tcPr>
            <w:tcW w:w="316" w:type="dxa"/>
          </w:tcPr>
          <w:p w14:paraId="675A24B1" w14:textId="77777777" w:rsidR="0096722D" w:rsidRDefault="0096722D">
            <w:pPr>
              <w:pStyle w:val="TableParagraph"/>
              <w:spacing w:before="25"/>
              <w:rPr>
                <w:sz w:val="10"/>
              </w:rPr>
            </w:pPr>
          </w:p>
          <w:p w14:paraId="083E8D2B" w14:textId="77777777" w:rsidR="0096722D" w:rsidRDefault="00BE2784">
            <w:pPr>
              <w:pStyle w:val="TableParagraph"/>
              <w:ind w:right="47"/>
              <w:jc w:val="center"/>
              <w:rPr>
                <w:rFonts w:ascii="Arial"/>
                <w:sz w:val="10"/>
              </w:rPr>
            </w:pPr>
            <w:r>
              <w:rPr>
                <w:rFonts w:ascii="Arial"/>
                <w:spacing w:val="-5"/>
                <w:sz w:val="10"/>
              </w:rPr>
              <w:t>248</w:t>
            </w:r>
          </w:p>
        </w:tc>
        <w:tc>
          <w:tcPr>
            <w:tcW w:w="759" w:type="dxa"/>
          </w:tcPr>
          <w:p w14:paraId="62BA6F8E" w14:textId="77777777" w:rsidR="0096722D" w:rsidRDefault="0096722D">
            <w:pPr>
              <w:pStyle w:val="TableParagraph"/>
              <w:rPr>
                <w:rFonts w:ascii="Times New Roman"/>
                <w:sz w:val="18"/>
              </w:rPr>
            </w:pPr>
          </w:p>
        </w:tc>
        <w:tc>
          <w:tcPr>
            <w:tcW w:w="8753" w:type="dxa"/>
          </w:tcPr>
          <w:p w14:paraId="2556789F" w14:textId="77777777" w:rsidR="0096722D" w:rsidRDefault="00BE2784">
            <w:pPr>
              <w:pStyle w:val="TableParagraph"/>
              <w:spacing w:before="49"/>
              <w:ind w:left="48"/>
              <w:rPr>
                <w:sz w:val="20"/>
              </w:rPr>
            </w:pPr>
            <w:r>
              <w:rPr>
                <w:spacing w:val="-2"/>
                <w:sz w:val="20"/>
              </w:rPr>
              <w:t>resolution.</w:t>
            </w:r>
          </w:p>
        </w:tc>
      </w:tr>
      <w:tr w:rsidR="0096722D" w14:paraId="20487D1D" w14:textId="77777777">
        <w:trPr>
          <w:trHeight w:val="516"/>
        </w:trPr>
        <w:tc>
          <w:tcPr>
            <w:tcW w:w="316" w:type="dxa"/>
          </w:tcPr>
          <w:p w14:paraId="18649956" w14:textId="77777777" w:rsidR="0096722D" w:rsidRDefault="0096722D">
            <w:pPr>
              <w:pStyle w:val="TableParagraph"/>
              <w:rPr>
                <w:sz w:val="10"/>
              </w:rPr>
            </w:pPr>
          </w:p>
          <w:p w14:paraId="665B3515" w14:textId="77777777" w:rsidR="0096722D" w:rsidRDefault="0096722D">
            <w:pPr>
              <w:pStyle w:val="TableParagraph"/>
              <w:spacing w:before="18"/>
              <w:rPr>
                <w:sz w:val="10"/>
              </w:rPr>
            </w:pPr>
          </w:p>
          <w:p w14:paraId="54105EDA" w14:textId="77777777" w:rsidR="0096722D" w:rsidRDefault="00BE2784">
            <w:pPr>
              <w:pStyle w:val="TableParagraph"/>
              <w:ind w:right="47"/>
              <w:jc w:val="center"/>
              <w:rPr>
                <w:rFonts w:ascii="Arial"/>
                <w:sz w:val="10"/>
              </w:rPr>
            </w:pPr>
            <w:r>
              <w:rPr>
                <w:rFonts w:ascii="Arial"/>
                <w:spacing w:val="-5"/>
                <w:sz w:val="10"/>
              </w:rPr>
              <w:t>249</w:t>
            </w:r>
          </w:p>
        </w:tc>
        <w:tc>
          <w:tcPr>
            <w:tcW w:w="759" w:type="dxa"/>
          </w:tcPr>
          <w:p w14:paraId="1313A8DD" w14:textId="77777777" w:rsidR="0096722D" w:rsidRDefault="00BE2784">
            <w:pPr>
              <w:pStyle w:val="TableParagraph"/>
              <w:spacing w:before="156"/>
              <w:ind w:left="48"/>
              <w:jc w:val="center"/>
              <w:rPr>
                <w:sz w:val="20"/>
              </w:rPr>
            </w:pPr>
            <w:r>
              <w:rPr>
                <w:sz w:val="20"/>
              </w:rPr>
              <w:t>Step</w:t>
            </w:r>
            <w:r>
              <w:rPr>
                <w:spacing w:val="10"/>
                <w:sz w:val="20"/>
              </w:rPr>
              <w:t xml:space="preserve"> </w:t>
            </w:r>
            <w:r>
              <w:rPr>
                <w:spacing w:val="-7"/>
                <w:sz w:val="20"/>
              </w:rPr>
              <w:t>3:</w:t>
            </w:r>
          </w:p>
        </w:tc>
        <w:tc>
          <w:tcPr>
            <w:tcW w:w="8753" w:type="dxa"/>
          </w:tcPr>
          <w:p w14:paraId="7441EDB0" w14:textId="77777777" w:rsidR="0096722D" w:rsidRDefault="00BE2784">
            <w:pPr>
              <w:pStyle w:val="TableParagraph"/>
              <w:spacing w:before="156"/>
              <w:ind w:left="48"/>
              <w:rPr>
                <w:sz w:val="20"/>
              </w:rPr>
            </w:pPr>
            <w:r>
              <w:rPr>
                <w:b/>
                <w:spacing w:val="-2"/>
                <w:sz w:val="20"/>
              </w:rPr>
              <w:t>Intermediate</w:t>
            </w:r>
            <w:r>
              <w:rPr>
                <w:b/>
                <w:spacing w:val="12"/>
                <w:sz w:val="20"/>
              </w:rPr>
              <w:t xml:space="preserve"> </w:t>
            </w:r>
            <w:r>
              <w:rPr>
                <w:b/>
                <w:spacing w:val="-2"/>
                <w:sz w:val="20"/>
              </w:rPr>
              <w:t>spatiotemporal</w:t>
            </w:r>
            <w:r>
              <w:rPr>
                <w:b/>
                <w:spacing w:val="13"/>
                <w:sz w:val="20"/>
              </w:rPr>
              <w:t xml:space="preserve"> </w:t>
            </w:r>
            <w:r>
              <w:rPr>
                <w:b/>
                <w:spacing w:val="-2"/>
                <w:sz w:val="20"/>
              </w:rPr>
              <w:t>decoding</w:t>
            </w:r>
            <w:r>
              <w:rPr>
                <w:spacing w:val="-2"/>
                <w:sz w:val="20"/>
              </w:rPr>
              <w:t>:</w:t>
            </w:r>
            <w:r>
              <w:rPr>
                <w:spacing w:val="31"/>
                <w:sz w:val="20"/>
              </w:rPr>
              <w:t xml:space="preserve"> </w:t>
            </w:r>
            <w:r>
              <w:rPr>
                <w:spacing w:val="-2"/>
                <w:sz w:val="20"/>
              </w:rPr>
              <w:t>The</w:t>
            </w:r>
            <w:r>
              <w:rPr>
                <w:spacing w:val="7"/>
                <w:sz w:val="20"/>
              </w:rPr>
              <w:t xml:space="preserve"> </w:t>
            </w:r>
            <w:r>
              <w:rPr>
                <w:spacing w:val="-2"/>
                <w:sz w:val="20"/>
              </w:rPr>
              <w:t>second</w:t>
            </w:r>
            <w:r>
              <w:rPr>
                <w:spacing w:val="8"/>
                <w:sz w:val="20"/>
              </w:rPr>
              <w:t xml:space="preserve"> </w:t>
            </w:r>
            <w:r>
              <w:rPr>
                <w:spacing w:val="-2"/>
                <w:sz w:val="20"/>
              </w:rPr>
              <w:t>ConvLSTM</w:t>
            </w:r>
            <w:r>
              <w:rPr>
                <w:spacing w:val="7"/>
                <w:sz w:val="20"/>
              </w:rPr>
              <w:t xml:space="preserve"> </w:t>
            </w:r>
            <w:r>
              <w:rPr>
                <w:spacing w:val="-2"/>
                <w:sz w:val="20"/>
              </w:rPr>
              <w:t>layer</w:t>
            </w:r>
            <w:r>
              <w:rPr>
                <w:spacing w:val="8"/>
                <w:sz w:val="20"/>
              </w:rPr>
              <w:t xml:space="preserve"> </w:t>
            </w:r>
            <w:r>
              <w:rPr>
                <w:spacing w:val="-2"/>
                <w:sz w:val="20"/>
              </w:rPr>
              <w:t>takes</w:t>
            </w:r>
            <w:r>
              <w:rPr>
                <w:spacing w:val="7"/>
                <w:sz w:val="20"/>
              </w:rPr>
              <w:t xml:space="preserve"> </w:t>
            </w:r>
            <w:r>
              <w:rPr>
                <w:spacing w:val="-2"/>
                <w:sz w:val="20"/>
              </w:rPr>
              <w:t>the</w:t>
            </w:r>
            <w:r>
              <w:rPr>
                <w:spacing w:val="8"/>
                <w:sz w:val="20"/>
              </w:rPr>
              <w:t xml:space="preserve"> </w:t>
            </w:r>
            <w:r>
              <w:rPr>
                <w:spacing w:val="-2"/>
                <w:sz w:val="20"/>
              </w:rPr>
              <w:t>residual</w:t>
            </w:r>
            <w:r>
              <w:rPr>
                <w:spacing w:val="7"/>
                <w:sz w:val="20"/>
              </w:rPr>
              <w:t xml:space="preserve"> </w:t>
            </w:r>
            <w:r>
              <w:rPr>
                <w:spacing w:val="-4"/>
                <w:sz w:val="20"/>
              </w:rPr>
              <w:t>con-</w:t>
            </w:r>
          </w:p>
        </w:tc>
      </w:tr>
      <w:tr w:rsidR="0096722D" w14:paraId="5053E4F2" w14:textId="77777777">
        <w:trPr>
          <w:trHeight w:val="387"/>
        </w:trPr>
        <w:tc>
          <w:tcPr>
            <w:tcW w:w="316" w:type="dxa"/>
          </w:tcPr>
          <w:p w14:paraId="17F484E6" w14:textId="77777777" w:rsidR="0096722D" w:rsidRDefault="0096722D">
            <w:pPr>
              <w:pStyle w:val="TableParagraph"/>
              <w:spacing w:before="14"/>
              <w:rPr>
                <w:sz w:val="10"/>
              </w:rPr>
            </w:pPr>
          </w:p>
          <w:p w14:paraId="1A9B2A59" w14:textId="77777777" w:rsidR="0096722D" w:rsidRDefault="00BE2784">
            <w:pPr>
              <w:pStyle w:val="TableParagraph"/>
              <w:ind w:right="47"/>
              <w:jc w:val="center"/>
              <w:rPr>
                <w:rFonts w:ascii="Arial"/>
                <w:sz w:val="10"/>
              </w:rPr>
            </w:pPr>
            <w:r>
              <w:rPr>
                <w:rFonts w:ascii="Arial"/>
                <w:spacing w:val="-5"/>
                <w:sz w:val="10"/>
              </w:rPr>
              <w:t>250</w:t>
            </w:r>
          </w:p>
        </w:tc>
        <w:tc>
          <w:tcPr>
            <w:tcW w:w="759" w:type="dxa"/>
          </w:tcPr>
          <w:p w14:paraId="4DB4540D" w14:textId="77777777" w:rsidR="0096722D" w:rsidRDefault="0096722D">
            <w:pPr>
              <w:pStyle w:val="TableParagraph"/>
              <w:rPr>
                <w:rFonts w:ascii="Times New Roman"/>
                <w:sz w:val="18"/>
              </w:rPr>
            </w:pPr>
          </w:p>
        </w:tc>
        <w:tc>
          <w:tcPr>
            <w:tcW w:w="8753" w:type="dxa"/>
          </w:tcPr>
          <w:p w14:paraId="1A0947A6" w14:textId="77777777" w:rsidR="0096722D" w:rsidRDefault="00BE2784">
            <w:pPr>
              <w:pStyle w:val="TableParagraph"/>
              <w:spacing w:before="12" w:line="207" w:lineRule="exact"/>
              <w:ind w:left="48"/>
              <w:rPr>
                <w:sz w:val="20"/>
              </w:rPr>
            </w:pPr>
            <w:r>
              <w:rPr>
                <w:sz w:val="20"/>
              </w:rPr>
              <w:t>catenation</w:t>
            </w:r>
            <w:r>
              <w:rPr>
                <w:spacing w:val="9"/>
                <w:sz w:val="20"/>
              </w:rPr>
              <w:t xml:space="preserve"> </w:t>
            </w:r>
            <w:r>
              <w:rPr>
                <w:sz w:val="20"/>
              </w:rPr>
              <w:t>of</w:t>
            </w:r>
            <w:r>
              <w:rPr>
                <w:spacing w:val="16"/>
                <w:sz w:val="20"/>
              </w:rPr>
              <w:t xml:space="preserve"> </w:t>
            </w:r>
            <w:r>
              <w:rPr>
                <w:sz w:val="20"/>
              </w:rPr>
              <w:t>the</w:t>
            </w:r>
            <w:r>
              <w:rPr>
                <w:spacing w:val="16"/>
                <w:sz w:val="20"/>
              </w:rPr>
              <w:t xml:space="preserve"> </w:t>
            </w:r>
            <w:r>
              <w:rPr>
                <w:sz w:val="20"/>
              </w:rPr>
              <w:t>intermediate</w:t>
            </w:r>
            <w:r>
              <w:rPr>
                <w:spacing w:val="16"/>
                <w:sz w:val="20"/>
              </w:rPr>
              <w:t xml:space="preserve"> </w:t>
            </w:r>
            <w:r>
              <w:rPr>
                <w:sz w:val="20"/>
              </w:rPr>
              <w:t>latent</w:t>
            </w:r>
            <w:r>
              <w:rPr>
                <w:spacing w:val="16"/>
                <w:sz w:val="20"/>
              </w:rPr>
              <w:t xml:space="preserve"> </w:t>
            </w:r>
            <w:r>
              <w:rPr>
                <w:sz w:val="20"/>
              </w:rPr>
              <w:t>representations,</w:t>
            </w:r>
            <w:r>
              <w:rPr>
                <w:spacing w:val="18"/>
                <w:sz w:val="20"/>
              </w:rPr>
              <w:t xml:space="preserve"> </w:t>
            </w:r>
            <w:r>
              <w:rPr>
                <w:sz w:val="20"/>
              </w:rPr>
              <w:t>[</w:t>
            </w:r>
            <w:r>
              <w:rPr>
                <w:rFonts w:ascii="Palatino Linotype"/>
                <w:i/>
                <w:sz w:val="20"/>
              </w:rPr>
              <w:t>z</w:t>
            </w:r>
            <w:proofErr w:type="gramStart"/>
            <w:r>
              <w:rPr>
                <w:rFonts w:ascii="Kepler Std Ext Subh"/>
                <w:sz w:val="20"/>
                <w:vertAlign w:val="superscript"/>
              </w:rPr>
              <w:t>2</w:t>
            </w:r>
            <w:r>
              <w:rPr>
                <w:rFonts w:ascii="Kepler Std Ext Subh"/>
                <w:spacing w:val="8"/>
                <w:sz w:val="20"/>
              </w:rPr>
              <w:t xml:space="preserve"> </w:t>
            </w:r>
            <w:r>
              <w:rPr>
                <w:rFonts w:ascii="Palatino Linotype"/>
                <w:i/>
                <w:sz w:val="20"/>
              </w:rPr>
              <w:t>,</w:t>
            </w:r>
            <w:proofErr w:type="gramEnd"/>
            <w:r>
              <w:rPr>
                <w:rFonts w:ascii="Palatino Linotype"/>
                <w:i/>
                <w:spacing w:val="-17"/>
                <w:sz w:val="20"/>
              </w:rPr>
              <w:t xml:space="preserve"> </w:t>
            </w:r>
            <w:r>
              <w:rPr>
                <w:rFonts w:ascii="Palatino Linotype"/>
                <w:i/>
                <w:sz w:val="20"/>
              </w:rPr>
              <w:t>z</w:t>
            </w:r>
            <w:r>
              <w:rPr>
                <w:rFonts w:ascii="Kepler Std Ext Subh"/>
                <w:sz w:val="20"/>
                <w:vertAlign w:val="superscript"/>
              </w:rPr>
              <w:t>3</w:t>
            </w:r>
            <w:r>
              <w:rPr>
                <w:sz w:val="20"/>
              </w:rPr>
              <w:t>],</w:t>
            </w:r>
            <w:r>
              <w:rPr>
                <w:spacing w:val="19"/>
                <w:sz w:val="20"/>
              </w:rPr>
              <w:t xml:space="preserve"> </w:t>
            </w:r>
            <w:r>
              <w:rPr>
                <w:sz w:val="20"/>
              </w:rPr>
              <w:t>to</w:t>
            </w:r>
            <w:r>
              <w:rPr>
                <w:spacing w:val="16"/>
                <w:sz w:val="20"/>
              </w:rPr>
              <w:t xml:space="preserve"> </w:t>
            </w:r>
            <w:r>
              <w:rPr>
                <w:sz w:val="20"/>
              </w:rPr>
              <w:t>predict</w:t>
            </w:r>
            <w:r>
              <w:rPr>
                <w:spacing w:val="16"/>
                <w:sz w:val="20"/>
              </w:rPr>
              <w:t xml:space="preserve"> </w:t>
            </w:r>
            <w:r>
              <w:rPr>
                <w:sz w:val="20"/>
              </w:rPr>
              <w:t>the</w:t>
            </w:r>
            <w:r>
              <w:rPr>
                <w:spacing w:val="16"/>
                <w:sz w:val="20"/>
              </w:rPr>
              <w:t xml:space="preserve"> </w:t>
            </w:r>
            <w:r>
              <w:rPr>
                <w:sz w:val="20"/>
              </w:rPr>
              <w:t>next</w:t>
            </w:r>
            <w:r>
              <w:rPr>
                <w:spacing w:val="16"/>
                <w:sz w:val="20"/>
              </w:rPr>
              <w:t xml:space="preserve"> </w:t>
            </w:r>
            <w:r>
              <w:rPr>
                <w:spacing w:val="-2"/>
                <w:sz w:val="20"/>
              </w:rPr>
              <w:t>spatiotemporal</w:t>
            </w:r>
          </w:p>
          <w:p w14:paraId="710E655F" w14:textId="77777777" w:rsidR="0096722D" w:rsidRDefault="00BE2784">
            <w:pPr>
              <w:pStyle w:val="TableParagraph"/>
              <w:spacing w:line="90" w:lineRule="exact"/>
              <w:ind w:left="1663" w:right="1"/>
              <w:jc w:val="center"/>
              <w:rPr>
                <w:i/>
                <w:sz w:val="14"/>
              </w:rPr>
            </w:pPr>
            <w:proofErr w:type="gramStart"/>
            <w:r>
              <w:rPr>
                <w:i/>
                <w:w w:val="110"/>
                <w:position w:val="1"/>
                <w:sz w:val="14"/>
              </w:rPr>
              <w:t>m</w:t>
            </w:r>
            <w:r>
              <w:rPr>
                <w:i/>
                <w:spacing w:val="60"/>
                <w:w w:val="110"/>
                <w:position w:val="1"/>
                <w:sz w:val="14"/>
              </w:rPr>
              <w:t xml:space="preserve">  </w:t>
            </w:r>
            <w:r>
              <w:rPr>
                <w:i/>
                <w:spacing w:val="-10"/>
                <w:w w:val="110"/>
                <w:sz w:val="14"/>
              </w:rPr>
              <w:t>d</w:t>
            </w:r>
            <w:proofErr w:type="gramEnd"/>
          </w:p>
        </w:tc>
      </w:tr>
      <w:tr w:rsidR="0096722D" w14:paraId="598DA2DB" w14:textId="77777777">
        <w:trPr>
          <w:trHeight w:val="451"/>
        </w:trPr>
        <w:tc>
          <w:tcPr>
            <w:tcW w:w="316" w:type="dxa"/>
          </w:tcPr>
          <w:p w14:paraId="3D83066F" w14:textId="77777777" w:rsidR="0096722D" w:rsidRDefault="0096722D">
            <w:pPr>
              <w:pStyle w:val="TableParagraph"/>
              <w:spacing w:before="25"/>
              <w:rPr>
                <w:sz w:val="10"/>
              </w:rPr>
            </w:pPr>
          </w:p>
          <w:p w14:paraId="669AA717" w14:textId="77777777" w:rsidR="0096722D" w:rsidRDefault="00BE2784">
            <w:pPr>
              <w:pStyle w:val="TableParagraph"/>
              <w:ind w:right="47"/>
              <w:jc w:val="center"/>
              <w:rPr>
                <w:rFonts w:ascii="Arial"/>
                <w:sz w:val="10"/>
              </w:rPr>
            </w:pPr>
            <w:r>
              <w:rPr>
                <w:rFonts w:ascii="Arial"/>
                <w:spacing w:val="-5"/>
                <w:sz w:val="10"/>
              </w:rPr>
              <w:t>251</w:t>
            </w:r>
          </w:p>
        </w:tc>
        <w:tc>
          <w:tcPr>
            <w:tcW w:w="759" w:type="dxa"/>
          </w:tcPr>
          <w:p w14:paraId="5609043B" w14:textId="77777777" w:rsidR="0096722D" w:rsidRDefault="0096722D">
            <w:pPr>
              <w:pStyle w:val="TableParagraph"/>
              <w:rPr>
                <w:rFonts w:ascii="Times New Roman"/>
                <w:sz w:val="18"/>
              </w:rPr>
            </w:pPr>
          </w:p>
        </w:tc>
        <w:tc>
          <w:tcPr>
            <w:tcW w:w="8753" w:type="dxa"/>
          </w:tcPr>
          <w:p w14:paraId="32F43456" w14:textId="77777777" w:rsidR="0096722D" w:rsidRDefault="00BE2784">
            <w:pPr>
              <w:pStyle w:val="TableParagraph"/>
              <w:spacing w:before="22" w:line="212" w:lineRule="exact"/>
              <w:ind w:left="48"/>
              <w:rPr>
                <w:sz w:val="20"/>
              </w:rPr>
            </w:pPr>
            <w:r>
              <w:rPr>
                <w:spacing w:val="-5"/>
                <w:sz w:val="20"/>
              </w:rPr>
              <w:t>representation</w:t>
            </w:r>
            <w:r>
              <w:rPr>
                <w:spacing w:val="22"/>
                <w:sz w:val="20"/>
              </w:rPr>
              <w:t xml:space="preserve"> </w:t>
            </w:r>
            <w:r>
              <w:rPr>
                <w:rFonts w:ascii="Palatino Linotype"/>
                <w:i/>
                <w:spacing w:val="-5"/>
                <w:sz w:val="20"/>
              </w:rPr>
              <w:t>z</w:t>
            </w:r>
            <w:r>
              <w:rPr>
                <w:rFonts w:ascii="Kepler Std Ext Subh"/>
                <w:spacing w:val="-5"/>
                <w:sz w:val="20"/>
                <w:vertAlign w:val="superscript"/>
              </w:rPr>
              <w:t>2</w:t>
            </w:r>
            <w:r>
              <w:rPr>
                <w:spacing w:val="-5"/>
                <w:sz w:val="20"/>
              </w:rPr>
              <w:t>.</w:t>
            </w:r>
          </w:p>
          <w:p w14:paraId="5D88861B" w14:textId="77777777" w:rsidR="0096722D" w:rsidRDefault="00BE2784">
            <w:pPr>
              <w:pStyle w:val="TableParagraph"/>
              <w:spacing w:line="85" w:lineRule="exact"/>
              <w:ind w:left="1444"/>
              <w:rPr>
                <w:i/>
                <w:sz w:val="14"/>
              </w:rPr>
            </w:pPr>
            <w:r>
              <w:rPr>
                <w:i/>
                <w:spacing w:val="-10"/>
                <w:sz w:val="14"/>
              </w:rPr>
              <w:t>d</w:t>
            </w:r>
          </w:p>
        </w:tc>
      </w:tr>
      <w:tr w:rsidR="0096722D" w14:paraId="518BA36A" w14:textId="77777777">
        <w:trPr>
          <w:trHeight w:val="516"/>
        </w:trPr>
        <w:tc>
          <w:tcPr>
            <w:tcW w:w="316" w:type="dxa"/>
          </w:tcPr>
          <w:p w14:paraId="29AD9EBA" w14:textId="77777777" w:rsidR="0096722D" w:rsidRDefault="0096722D">
            <w:pPr>
              <w:pStyle w:val="TableParagraph"/>
              <w:rPr>
                <w:sz w:val="10"/>
              </w:rPr>
            </w:pPr>
          </w:p>
          <w:p w14:paraId="04AF0005" w14:textId="77777777" w:rsidR="0096722D" w:rsidRDefault="0096722D">
            <w:pPr>
              <w:pStyle w:val="TableParagraph"/>
              <w:spacing w:before="18"/>
              <w:rPr>
                <w:sz w:val="10"/>
              </w:rPr>
            </w:pPr>
          </w:p>
          <w:p w14:paraId="48A06701" w14:textId="77777777" w:rsidR="0096722D" w:rsidRDefault="00BE2784">
            <w:pPr>
              <w:pStyle w:val="TableParagraph"/>
              <w:ind w:right="47"/>
              <w:jc w:val="center"/>
              <w:rPr>
                <w:rFonts w:ascii="Arial"/>
                <w:sz w:val="10"/>
              </w:rPr>
            </w:pPr>
            <w:r>
              <w:rPr>
                <w:rFonts w:ascii="Arial"/>
                <w:spacing w:val="-5"/>
                <w:sz w:val="10"/>
              </w:rPr>
              <w:t>252</w:t>
            </w:r>
          </w:p>
        </w:tc>
        <w:tc>
          <w:tcPr>
            <w:tcW w:w="759" w:type="dxa"/>
          </w:tcPr>
          <w:p w14:paraId="4C9C6B20" w14:textId="77777777" w:rsidR="0096722D" w:rsidRDefault="00BE2784">
            <w:pPr>
              <w:pStyle w:val="TableParagraph"/>
              <w:spacing w:before="156"/>
              <w:ind w:left="48"/>
              <w:jc w:val="center"/>
              <w:rPr>
                <w:sz w:val="20"/>
              </w:rPr>
            </w:pPr>
            <w:r>
              <w:rPr>
                <w:sz w:val="20"/>
              </w:rPr>
              <w:t>Step</w:t>
            </w:r>
            <w:r>
              <w:rPr>
                <w:spacing w:val="10"/>
                <w:sz w:val="20"/>
              </w:rPr>
              <w:t xml:space="preserve"> </w:t>
            </w:r>
            <w:r>
              <w:rPr>
                <w:spacing w:val="-7"/>
                <w:sz w:val="20"/>
              </w:rPr>
              <w:t>4:</w:t>
            </w:r>
          </w:p>
        </w:tc>
        <w:tc>
          <w:tcPr>
            <w:tcW w:w="8753" w:type="dxa"/>
          </w:tcPr>
          <w:p w14:paraId="27C69BB2" w14:textId="77777777" w:rsidR="0096722D" w:rsidRDefault="00BE2784">
            <w:pPr>
              <w:pStyle w:val="TableParagraph"/>
              <w:spacing w:before="129" w:line="207" w:lineRule="exact"/>
              <w:ind w:left="48"/>
              <w:rPr>
                <w:sz w:val="20"/>
              </w:rPr>
            </w:pPr>
            <w:r>
              <w:rPr>
                <w:b/>
                <w:sz w:val="20"/>
              </w:rPr>
              <w:t>Residual</w:t>
            </w:r>
            <w:r>
              <w:rPr>
                <w:b/>
                <w:spacing w:val="-3"/>
                <w:sz w:val="20"/>
              </w:rPr>
              <w:t xml:space="preserve"> </w:t>
            </w:r>
            <w:r>
              <w:rPr>
                <w:b/>
                <w:sz w:val="20"/>
              </w:rPr>
              <w:t>concatenation</w:t>
            </w:r>
            <w:r>
              <w:rPr>
                <w:b/>
                <w:spacing w:val="-2"/>
                <w:sz w:val="20"/>
              </w:rPr>
              <w:t xml:space="preserve"> </w:t>
            </w:r>
            <w:r>
              <w:rPr>
                <w:b/>
                <w:sz w:val="20"/>
              </w:rPr>
              <w:t>of</w:t>
            </w:r>
            <w:r>
              <w:rPr>
                <w:b/>
                <w:spacing w:val="-3"/>
                <w:sz w:val="20"/>
              </w:rPr>
              <w:t xml:space="preserve"> </w:t>
            </w:r>
            <w:r>
              <w:rPr>
                <w:rFonts w:ascii="Palatino Linotype"/>
                <w:i/>
                <w:sz w:val="20"/>
              </w:rPr>
              <w:t>z</w:t>
            </w:r>
            <w:proofErr w:type="gramStart"/>
            <w:r>
              <w:rPr>
                <w:rFonts w:ascii="Kepler Std Ext Subh"/>
                <w:sz w:val="20"/>
                <w:vertAlign w:val="superscript"/>
              </w:rPr>
              <w:t>1</w:t>
            </w:r>
            <w:r>
              <w:rPr>
                <w:rFonts w:ascii="Kepler Std Ext Subh"/>
                <w:sz w:val="20"/>
              </w:rPr>
              <w:t xml:space="preserve"> </w:t>
            </w:r>
            <w:r>
              <w:rPr>
                <w:sz w:val="20"/>
              </w:rPr>
              <w:t>:</w:t>
            </w:r>
            <w:proofErr w:type="gramEnd"/>
            <w:r>
              <w:rPr>
                <w:spacing w:val="10"/>
                <w:sz w:val="20"/>
              </w:rPr>
              <w:t xml:space="preserve"> </w:t>
            </w:r>
            <w:r>
              <w:rPr>
                <w:sz w:val="20"/>
              </w:rPr>
              <w:t>The</w:t>
            </w:r>
            <w:r>
              <w:rPr>
                <w:spacing w:val="-6"/>
                <w:sz w:val="20"/>
              </w:rPr>
              <w:t xml:space="preserve"> </w:t>
            </w:r>
            <w:r>
              <w:rPr>
                <w:sz w:val="20"/>
              </w:rPr>
              <w:t>intermediate</w:t>
            </w:r>
            <w:r>
              <w:rPr>
                <w:spacing w:val="-6"/>
                <w:sz w:val="20"/>
              </w:rPr>
              <w:t xml:space="preserve"> </w:t>
            </w:r>
            <w:r>
              <w:rPr>
                <w:sz w:val="20"/>
              </w:rPr>
              <w:t>decoded</w:t>
            </w:r>
            <w:r>
              <w:rPr>
                <w:spacing w:val="-6"/>
                <w:sz w:val="20"/>
              </w:rPr>
              <w:t xml:space="preserve"> </w:t>
            </w:r>
            <w:r>
              <w:rPr>
                <w:sz w:val="20"/>
              </w:rPr>
              <w:t>timestep,</w:t>
            </w:r>
            <w:r>
              <w:rPr>
                <w:spacing w:val="-6"/>
                <w:sz w:val="20"/>
              </w:rPr>
              <w:t xml:space="preserve"> </w:t>
            </w:r>
            <w:r>
              <w:rPr>
                <w:rFonts w:ascii="Palatino Linotype"/>
                <w:i/>
                <w:sz w:val="20"/>
              </w:rPr>
              <w:t>z</w:t>
            </w:r>
            <w:r>
              <w:rPr>
                <w:rFonts w:ascii="Kepler Std Ext Subh"/>
                <w:sz w:val="20"/>
                <w:vertAlign w:val="superscript"/>
              </w:rPr>
              <w:t>2</w:t>
            </w:r>
            <w:r>
              <w:rPr>
                <w:sz w:val="20"/>
              </w:rPr>
              <w:t>,</w:t>
            </w:r>
            <w:r>
              <w:rPr>
                <w:spacing w:val="-5"/>
                <w:sz w:val="20"/>
              </w:rPr>
              <w:t xml:space="preserve"> </w:t>
            </w:r>
            <w:r>
              <w:rPr>
                <w:sz w:val="20"/>
              </w:rPr>
              <w:t>is</w:t>
            </w:r>
            <w:r>
              <w:rPr>
                <w:spacing w:val="-6"/>
                <w:sz w:val="20"/>
              </w:rPr>
              <w:t xml:space="preserve"> </w:t>
            </w:r>
            <w:r>
              <w:rPr>
                <w:sz w:val="20"/>
              </w:rPr>
              <w:t>concatenated</w:t>
            </w:r>
            <w:r>
              <w:rPr>
                <w:spacing w:val="-7"/>
                <w:sz w:val="20"/>
              </w:rPr>
              <w:t xml:space="preserve"> </w:t>
            </w:r>
            <w:r>
              <w:rPr>
                <w:sz w:val="20"/>
              </w:rPr>
              <w:t>with</w:t>
            </w:r>
            <w:r>
              <w:rPr>
                <w:spacing w:val="-6"/>
                <w:sz w:val="20"/>
              </w:rPr>
              <w:t xml:space="preserve"> </w:t>
            </w:r>
            <w:r>
              <w:rPr>
                <w:spacing w:val="-5"/>
                <w:sz w:val="20"/>
              </w:rPr>
              <w:t>the</w:t>
            </w:r>
          </w:p>
          <w:p w14:paraId="094FB2D1" w14:textId="77777777" w:rsidR="0096722D" w:rsidRDefault="00BE2784">
            <w:pPr>
              <w:pStyle w:val="TableParagraph"/>
              <w:tabs>
                <w:tab w:val="left" w:pos="6357"/>
              </w:tabs>
              <w:spacing w:line="90" w:lineRule="exact"/>
              <w:ind w:left="2786"/>
              <w:rPr>
                <w:i/>
                <w:sz w:val="14"/>
              </w:rPr>
            </w:pPr>
            <w:r>
              <w:rPr>
                <w:i/>
                <w:spacing w:val="-10"/>
                <w:w w:val="110"/>
                <w:position w:val="1"/>
                <w:sz w:val="14"/>
              </w:rPr>
              <w:t>m</w:t>
            </w:r>
            <w:r>
              <w:rPr>
                <w:i/>
                <w:position w:val="1"/>
                <w:sz w:val="14"/>
              </w:rPr>
              <w:tab/>
            </w:r>
            <w:r>
              <w:rPr>
                <w:i/>
                <w:spacing w:val="-10"/>
                <w:w w:val="110"/>
                <w:sz w:val="14"/>
              </w:rPr>
              <w:t>d</w:t>
            </w:r>
          </w:p>
        </w:tc>
      </w:tr>
      <w:tr w:rsidR="0096722D" w14:paraId="5A187AAF" w14:textId="77777777">
        <w:trPr>
          <w:trHeight w:val="440"/>
        </w:trPr>
        <w:tc>
          <w:tcPr>
            <w:tcW w:w="316" w:type="dxa"/>
          </w:tcPr>
          <w:p w14:paraId="7508E8C7" w14:textId="77777777" w:rsidR="0096722D" w:rsidRDefault="0096722D">
            <w:pPr>
              <w:pStyle w:val="TableParagraph"/>
              <w:spacing w:before="14"/>
              <w:rPr>
                <w:sz w:val="10"/>
              </w:rPr>
            </w:pPr>
          </w:p>
          <w:p w14:paraId="71D7213C" w14:textId="77777777" w:rsidR="0096722D" w:rsidRDefault="00BE2784">
            <w:pPr>
              <w:pStyle w:val="TableParagraph"/>
              <w:ind w:right="47"/>
              <w:jc w:val="center"/>
              <w:rPr>
                <w:rFonts w:ascii="Arial"/>
                <w:sz w:val="10"/>
              </w:rPr>
            </w:pPr>
            <w:r>
              <w:rPr>
                <w:rFonts w:ascii="Arial"/>
                <w:spacing w:val="-5"/>
                <w:sz w:val="10"/>
              </w:rPr>
              <w:t>253</w:t>
            </w:r>
          </w:p>
        </w:tc>
        <w:tc>
          <w:tcPr>
            <w:tcW w:w="759" w:type="dxa"/>
          </w:tcPr>
          <w:p w14:paraId="6523003E" w14:textId="77777777" w:rsidR="0096722D" w:rsidRDefault="0096722D">
            <w:pPr>
              <w:pStyle w:val="TableParagraph"/>
              <w:rPr>
                <w:rFonts w:ascii="Times New Roman"/>
                <w:sz w:val="18"/>
              </w:rPr>
            </w:pPr>
          </w:p>
        </w:tc>
        <w:tc>
          <w:tcPr>
            <w:tcW w:w="8753" w:type="dxa"/>
          </w:tcPr>
          <w:p w14:paraId="0ACD37B3" w14:textId="77777777" w:rsidR="0096722D" w:rsidRDefault="00BE2784">
            <w:pPr>
              <w:pStyle w:val="TableParagraph"/>
              <w:spacing w:before="12" w:line="208" w:lineRule="exact"/>
              <w:ind w:left="48"/>
              <w:rPr>
                <w:sz w:val="20"/>
              </w:rPr>
            </w:pPr>
            <w:r>
              <w:rPr>
                <w:sz w:val="20"/>
              </w:rPr>
              <w:t>largest</w:t>
            </w:r>
            <w:r>
              <w:rPr>
                <w:spacing w:val="7"/>
                <w:sz w:val="20"/>
              </w:rPr>
              <w:t xml:space="preserve"> </w:t>
            </w:r>
            <w:r>
              <w:rPr>
                <w:sz w:val="20"/>
              </w:rPr>
              <w:t>static</w:t>
            </w:r>
            <w:r>
              <w:rPr>
                <w:spacing w:val="8"/>
                <w:sz w:val="20"/>
              </w:rPr>
              <w:t xml:space="preserve"> </w:t>
            </w:r>
            <w:r>
              <w:rPr>
                <w:sz w:val="20"/>
              </w:rPr>
              <w:t>encoding</w:t>
            </w:r>
            <w:r>
              <w:rPr>
                <w:spacing w:val="8"/>
                <w:sz w:val="20"/>
              </w:rPr>
              <w:t xml:space="preserve"> </w:t>
            </w:r>
            <w:r>
              <w:rPr>
                <w:rFonts w:ascii="Palatino Linotype"/>
                <w:i/>
                <w:sz w:val="20"/>
              </w:rPr>
              <w:t>z</w:t>
            </w:r>
            <w:proofErr w:type="gramStart"/>
            <w:r>
              <w:rPr>
                <w:rFonts w:ascii="Kepler Std Ext Subh"/>
                <w:sz w:val="20"/>
                <w:vertAlign w:val="superscript"/>
              </w:rPr>
              <w:t>1</w:t>
            </w:r>
            <w:r>
              <w:rPr>
                <w:rFonts w:ascii="Kepler Std Ext Subh"/>
                <w:spacing w:val="11"/>
                <w:sz w:val="20"/>
              </w:rPr>
              <w:t xml:space="preserve"> </w:t>
            </w:r>
            <w:r>
              <w:rPr>
                <w:spacing w:val="-10"/>
                <w:sz w:val="20"/>
              </w:rPr>
              <w:t>.</w:t>
            </w:r>
            <w:proofErr w:type="gramEnd"/>
          </w:p>
          <w:p w14:paraId="7DDE7416" w14:textId="77777777" w:rsidR="0096722D" w:rsidRDefault="00BE2784">
            <w:pPr>
              <w:pStyle w:val="TableParagraph"/>
              <w:spacing w:line="82" w:lineRule="exact"/>
              <w:ind w:left="2164"/>
              <w:rPr>
                <w:i/>
                <w:sz w:val="14"/>
              </w:rPr>
            </w:pPr>
            <w:r>
              <w:rPr>
                <w:i/>
                <w:spacing w:val="-10"/>
                <w:w w:val="115"/>
                <w:sz w:val="14"/>
              </w:rPr>
              <w:t>m</w:t>
            </w:r>
          </w:p>
        </w:tc>
      </w:tr>
      <w:tr w:rsidR="0096722D" w14:paraId="13B09624" w14:textId="77777777">
        <w:trPr>
          <w:trHeight w:val="516"/>
        </w:trPr>
        <w:tc>
          <w:tcPr>
            <w:tcW w:w="316" w:type="dxa"/>
          </w:tcPr>
          <w:p w14:paraId="78276DCD" w14:textId="77777777" w:rsidR="0096722D" w:rsidRDefault="0096722D">
            <w:pPr>
              <w:pStyle w:val="TableParagraph"/>
              <w:rPr>
                <w:sz w:val="10"/>
              </w:rPr>
            </w:pPr>
          </w:p>
          <w:p w14:paraId="1BAC56B3" w14:textId="77777777" w:rsidR="0096722D" w:rsidRDefault="0096722D">
            <w:pPr>
              <w:pStyle w:val="TableParagraph"/>
              <w:spacing w:before="18"/>
              <w:rPr>
                <w:sz w:val="10"/>
              </w:rPr>
            </w:pPr>
          </w:p>
          <w:p w14:paraId="3D86C301" w14:textId="77777777" w:rsidR="0096722D" w:rsidRDefault="00BE2784">
            <w:pPr>
              <w:pStyle w:val="TableParagraph"/>
              <w:ind w:right="47"/>
              <w:jc w:val="center"/>
              <w:rPr>
                <w:rFonts w:ascii="Arial"/>
                <w:sz w:val="10"/>
              </w:rPr>
            </w:pPr>
            <w:r>
              <w:rPr>
                <w:rFonts w:ascii="Arial"/>
                <w:spacing w:val="-5"/>
                <w:sz w:val="10"/>
              </w:rPr>
              <w:t>254</w:t>
            </w:r>
          </w:p>
        </w:tc>
        <w:tc>
          <w:tcPr>
            <w:tcW w:w="759" w:type="dxa"/>
          </w:tcPr>
          <w:p w14:paraId="75F3DD1E" w14:textId="77777777" w:rsidR="0096722D" w:rsidRDefault="00BE2784">
            <w:pPr>
              <w:pStyle w:val="TableParagraph"/>
              <w:spacing w:before="156"/>
              <w:ind w:left="48"/>
              <w:jc w:val="center"/>
              <w:rPr>
                <w:sz w:val="20"/>
              </w:rPr>
            </w:pPr>
            <w:r>
              <w:rPr>
                <w:sz w:val="20"/>
              </w:rPr>
              <w:t>Step</w:t>
            </w:r>
            <w:r>
              <w:rPr>
                <w:spacing w:val="10"/>
                <w:sz w:val="20"/>
              </w:rPr>
              <w:t xml:space="preserve"> </w:t>
            </w:r>
            <w:r>
              <w:rPr>
                <w:spacing w:val="-7"/>
                <w:sz w:val="20"/>
              </w:rPr>
              <w:t>5:</w:t>
            </w:r>
          </w:p>
        </w:tc>
        <w:tc>
          <w:tcPr>
            <w:tcW w:w="8753" w:type="dxa"/>
          </w:tcPr>
          <w:p w14:paraId="2776CD59" w14:textId="77777777" w:rsidR="0096722D" w:rsidRDefault="00BE2784">
            <w:pPr>
              <w:pStyle w:val="TableParagraph"/>
              <w:spacing w:before="156"/>
              <w:ind w:left="48"/>
              <w:rPr>
                <w:sz w:val="20"/>
              </w:rPr>
            </w:pPr>
            <w:r>
              <w:rPr>
                <w:b/>
                <w:spacing w:val="-2"/>
                <w:sz w:val="20"/>
              </w:rPr>
              <w:t>Final</w:t>
            </w:r>
            <w:r>
              <w:rPr>
                <w:b/>
                <w:spacing w:val="3"/>
                <w:sz w:val="20"/>
              </w:rPr>
              <w:t xml:space="preserve"> </w:t>
            </w:r>
            <w:r>
              <w:rPr>
                <w:b/>
                <w:spacing w:val="-2"/>
                <w:sz w:val="20"/>
              </w:rPr>
              <w:t>spatiotemporal</w:t>
            </w:r>
            <w:r>
              <w:rPr>
                <w:b/>
                <w:spacing w:val="4"/>
                <w:sz w:val="20"/>
              </w:rPr>
              <w:t xml:space="preserve"> </w:t>
            </w:r>
            <w:r>
              <w:rPr>
                <w:b/>
                <w:spacing w:val="-2"/>
                <w:sz w:val="20"/>
              </w:rPr>
              <w:t>decoding</w:t>
            </w:r>
            <w:r>
              <w:rPr>
                <w:spacing w:val="-2"/>
                <w:sz w:val="20"/>
              </w:rPr>
              <w:t>:</w:t>
            </w:r>
            <w:r>
              <w:rPr>
                <w:spacing w:val="18"/>
                <w:sz w:val="20"/>
              </w:rPr>
              <w:t xml:space="preserve"> </w:t>
            </w:r>
            <w:r>
              <w:rPr>
                <w:spacing w:val="-2"/>
                <w:sz w:val="20"/>
              </w:rPr>
              <w:t>The third</w:t>
            </w:r>
            <w:r>
              <w:rPr>
                <w:spacing w:val="-1"/>
                <w:sz w:val="20"/>
              </w:rPr>
              <w:t xml:space="preserve"> </w:t>
            </w:r>
            <w:r>
              <w:rPr>
                <w:spacing w:val="-2"/>
                <w:sz w:val="20"/>
              </w:rPr>
              <w:t>ConvLSTM</w:t>
            </w:r>
            <w:r>
              <w:rPr>
                <w:spacing w:val="-1"/>
                <w:sz w:val="20"/>
              </w:rPr>
              <w:t xml:space="preserve"> </w:t>
            </w:r>
            <w:r>
              <w:rPr>
                <w:spacing w:val="-2"/>
                <w:sz w:val="20"/>
              </w:rPr>
              <w:t>layer</w:t>
            </w:r>
            <w:r>
              <w:rPr>
                <w:spacing w:val="-1"/>
                <w:sz w:val="20"/>
              </w:rPr>
              <w:t xml:space="preserve"> </w:t>
            </w:r>
            <w:r>
              <w:rPr>
                <w:spacing w:val="-2"/>
                <w:sz w:val="20"/>
              </w:rPr>
              <w:t>takes</w:t>
            </w:r>
            <w:r>
              <w:rPr>
                <w:spacing w:val="-1"/>
                <w:sz w:val="20"/>
              </w:rPr>
              <w:t xml:space="preserve"> </w:t>
            </w:r>
            <w:r>
              <w:rPr>
                <w:spacing w:val="-2"/>
                <w:sz w:val="20"/>
              </w:rPr>
              <w:t>the</w:t>
            </w:r>
            <w:r>
              <w:rPr>
                <w:spacing w:val="-1"/>
                <w:sz w:val="20"/>
              </w:rPr>
              <w:t xml:space="preserve"> </w:t>
            </w:r>
            <w:r>
              <w:rPr>
                <w:spacing w:val="-2"/>
                <w:sz w:val="20"/>
              </w:rPr>
              <w:t>residual</w:t>
            </w:r>
            <w:r>
              <w:rPr>
                <w:spacing w:val="-1"/>
                <w:sz w:val="20"/>
              </w:rPr>
              <w:t xml:space="preserve"> </w:t>
            </w:r>
            <w:r>
              <w:rPr>
                <w:spacing w:val="-2"/>
                <w:sz w:val="20"/>
              </w:rPr>
              <w:t>concatenation</w:t>
            </w:r>
            <w:r>
              <w:rPr>
                <w:spacing w:val="-1"/>
                <w:sz w:val="20"/>
              </w:rPr>
              <w:t xml:space="preserve"> </w:t>
            </w:r>
            <w:r>
              <w:rPr>
                <w:spacing w:val="-5"/>
                <w:sz w:val="20"/>
              </w:rPr>
              <w:t>of</w:t>
            </w:r>
          </w:p>
        </w:tc>
      </w:tr>
      <w:tr w:rsidR="0096722D" w14:paraId="7A1EB640" w14:textId="77777777">
        <w:trPr>
          <w:trHeight w:val="250"/>
        </w:trPr>
        <w:tc>
          <w:tcPr>
            <w:tcW w:w="316" w:type="dxa"/>
          </w:tcPr>
          <w:p w14:paraId="787CAF80" w14:textId="77777777" w:rsidR="0096722D" w:rsidRDefault="0096722D">
            <w:pPr>
              <w:pStyle w:val="TableParagraph"/>
              <w:spacing w:before="14"/>
              <w:rPr>
                <w:sz w:val="10"/>
              </w:rPr>
            </w:pPr>
          </w:p>
          <w:p w14:paraId="6265CC31" w14:textId="77777777" w:rsidR="0096722D" w:rsidRDefault="00BE2784">
            <w:pPr>
              <w:pStyle w:val="TableParagraph"/>
              <w:spacing w:line="102" w:lineRule="exact"/>
              <w:ind w:right="47"/>
              <w:jc w:val="center"/>
              <w:rPr>
                <w:rFonts w:ascii="Arial"/>
                <w:sz w:val="10"/>
              </w:rPr>
            </w:pPr>
            <w:r>
              <w:rPr>
                <w:rFonts w:ascii="Arial"/>
                <w:spacing w:val="-5"/>
                <w:sz w:val="10"/>
              </w:rPr>
              <w:t>255</w:t>
            </w:r>
          </w:p>
        </w:tc>
        <w:tc>
          <w:tcPr>
            <w:tcW w:w="759" w:type="dxa"/>
          </w:tcPr>
          <w:p w14:paraId="76575607" w14:textId="77777777" w:rsidR="0096722D" w:rsidRDefault="0096722D">
            <w:pPr>
              <w:pStyle w:val="TableParagraph"/>
              <w:rPr>
                <w:rFonts w:ascii="Times New Roman"/>
                <w:sz w:val="18"/>
              </w:rPr>
            </w:pPr>
          </w:p>
        </w:tc>
        <w:tc>
          <w:tcPr>
            <w:tcW w:w="8753" w:type="dxa"/>
          </w:tcPr>
          <w:p w14:paraId="0F8C4FC5" w14:textId="77777777" w:rsidR="0096722D" w:rsidRDefault="00BE2784">
            <w:pPr>
              <w:pStyle w:val="TableParagraph"/>
              <w:spacing w:before="12" w:line="207" w:lineRule="exact"/>
              <w:ind w:left="48"/>
              <w:rPr>
                <w:sz w:val="20"/>
              </w:rPr>
            </w:pPr>
            <w:r>
              <w:rPr>
                <w:sz w:val="20"/>
              </w:rPr>
              <w:t>the</w:t>
            </w:r>
            <w:r>
              <w:rPr>
                <w:spacing w:val="-6"/>
                <w:sz w:val="20"/>
              </w:rPr>
              <w:t xml:space="preserve"> </w:t>
            </w:r>
            <w:r>
              <w:rPr>
                <w:sz w:val="20"/>
              </w:rPr>
              <w:t>larger</w:t>
            </w:r>
            <w:r>
              <w:rPr>
                <w:spacing w:val="-1"/>
                <w:sz w:val="20"/>
              </w:rPr>
              <w:t xml:space="preserve"> </w:t>
            </w:r>
            <w:r>
              <w:rPr>
                <w:sz w:val="20"/>
              </w:rPr>
              <w:t>latent</w:t>
            </w:r>
            <w:r>
              <w:rPr>
                <w:spacing w:val="1"/>
                <w:sz w:val="20"/>
              </w:rPr>
              <w:t xml:space="preserve"> </w:t>
            </w:r>
            <w:r>
              <w:rPr>
                <w:sz w:val="20"/>
              </w:rPr>
              <w:t>representations,</w:t>
            </w:r>
            <w:r>
              <w:rPr>
                <w:spacing w:val="1"/>
                <w:sz w:val="20"/>
              </w:rPr>
              <w:t xml:space="preserve"> </w:t>
            </w:r>
            <w:r>
              <w:rPr>
                <w:sz w:val="20"/>
              </w:rPr>
              <w:t>[</w:t>
            </w:r>
            <w:r>
              <w:rPr>
                <w:rFonts w:ascii="Palatino Linotype"/>
                <w:i/>
                <w:sz w:val="20"/>
              </w:rPr>
              <w:t>z</w:t>
            </w:r>
            <w:proofErr w:type="gramStart"/>
            <w:r>
              <w:rPr>
                <w:rFonts w:ascii="Kepler Std Ext Subh"/>
                <w:sz w:val="20"/>
                <w:vertAlign w:val="superscript"/>
              </w:rPr>
              <w:t>1</w:t>
            </w:r>
            <w:r>
              <w:rPr>
                <w:rFonts w:ascii="Kepler Std Ext Subh"/>
                <w:spacing w:val="5"/>
                <w:sz w:val="20"/>
              </w:rPr>
              <w:t xml:space="preserve"> </w:t>
            </w:r>
            <w:r>
              <w:rPr>
                <w:rFonts w:ascii="Palatino Linotype"/>
                <w:i/>
                <w:sz w:val="20"/>
              </w:rPr>
              <w:t>,</w:t>
            </w:r>
            <w:proofErr w:type="gramEnd"/>
            <w:r>
              <w:rPr>
                <w:rFonts w:ascii="Palatino Linotype"/>
                <w:i/>
                <w:spacing w:val="-17"/>
                <w:sz w:val="20"/>
              </w:rPr>
              <w:t xml:space="preserve"> </w:t>
            </w:r>
            <w:r>
              <w:rPr>
                <w:rFonts w:ascii="Palatino Linotype"/>
                <w:i/>
                <w:sz w:val="20"/>
              </w:rPr>
              <w:t>z</w:t>
            </w:r>
            <w:r>
              <w:rPr>
                <w:rFonts w:ascii="Kepler Std Ext Subh"/>
                <w:sz w:val="20"/>
                <w:vertAlign w:val="superscript"/>
              </w:rPr>
              <w:t>2</w:t>
            </w:r>
            <w:r>
              <w:rPr>
                <w:sz w:val="20"/>
              </w:rPr>
              <w:t>], to</w:t>
            </w:r>
            <w:r>
              <w:rPr>
                <w:spacing w:val="1"/>
                <w:sz w:val="20"/>
              </w:rPr>
              <w:t xml:space="preserve"> </w:t>
            </w:r>
            <w:r>
              <w:rPr>
                <w:sz w:val="20"/>
              </w:rPr>
              <w:t>predict</w:t>
            </w:r>
            <w:r>
              <w:rPr>
                <w:spacing w:val="1"/>
                <w:sz w:val="20"/>
              </w:rPr>
              <w:t xml:space="preserve"> </w:t>
            </w:r>
            <w:r>
              <w:rPr>
                <w:sz w:val="20"/>
              </w:rPr>
              <w:t>the</w:t>
            </w:r>
            <w:r>
              <w:rPr>
                <w:spacing w:val="1"/>
                <w:sz w:val="20"/>
              </w:rPr>
              <w:t xml:space="preserve"> </w:t>
            </w:r>
            <w:r>
              <w:rPr>
                <w:sz w:val="20"/>
              </w:rPr>
              <w:t>full-scale</w:t>
            </w:r>
            <w:r>
              <w:rPr>
                <w:spacing w:val="1"/>
                <w:sz w:val="20"/>
              </w:rPr>
              <w:t xml:space="preserve"> </w:t>
            </w:r>
            <w:r>
              <w:rPr>
                <w:sz w:val="20"/>
              </w:rPr>
              <w:t>dynamic</w:t>
            </w:r>
            <w:r>
              <w:rPr>
                <w:spacing w:val="1"/>
                <w:sz w:val="20"/>
              </w:rPr>
              <w:t xml:space="preserve"> </w:t>
            </w:r>
            <w:r>
              <w:rPr>
                <w:sz w:val="20"/>
              </w:rPr>
              <w:t>output,</w:t>
            </w:r>
            <w:r>
              <w:rPr>
                <w:spacing w:val="1"/>
                <w:sz w:val="20"/>
              </w:rPr>
              <w:t xml:space="preserve"> </w:t>
            </w:r>
            <w:r>
              <w:rPr>
                <w:rFonts w:ascii="Palatino Linotype"/>
                <w:i/>
                <w:spacing w:val="-5"/>
                <w:sz w:val="20"/>
              </w:rPr>
              <w:t>d</w:t>
            </w:r>
            <w:r>
              <w:rPr>
                <w:spacing w:val="-5"/>
                <w:sz w:val="20"/>
              </w:rPr>
              <w:t>.</w:t>
            </w:r>
          </w:p>
          <w:p w14:paraId="14DCEA8C" w14:textId="77777777" w:rsidR="0096722D" w:rsidRDefault="00BE2784">
            <w:pPr>
              <w:pStyle w:val="TableParagraph"/>
              <w:spacing w:line="12" w:lineRule="exact"/>
              <w:ind w:right="2110"/>
              <w:jc w:val="center"/>
              <w:rPr>
                <w:i/>
                <w:sz w:val="14"/>
              </w:rPr>
            </w:pPr>
            <w:proofErr w:type="gramStart"/>
            <w:r>
              <w:rPr>
                <w:i/>
                <w:w w:val="110"/>
                <w:position w:val="1"/>
                <w:sz w:val="14"/>
              </w:rPr>
              <w:t>m</w:t>
            </w:r>
            <w:r>
              <w:rPr>
                <w:i/>
                <w:spacing w:val="60"/>
                <w:w w:val="110"/>
                <w:position w:val="1"/>
                <w:sz w:val="14"/>
              </w:rPr>
              <w:t xml:space="preserve">  </w:t>
            </w:r>
            <w:r>
              <w:rPr>
                <w:i/>
                <w:spacing w:val="-10"/>
                <w:w w:val="110"/>
                <w:sz w:val="14"/>
              </w:rPr>
              <w:t>d</w:t>
            </w:r>
            <w:proofErr w:type="gramEnd"/>
          </w:p>
        </w:tc>
      </w:tr>
    </w:tbl>
    <w:p w14:paraId="0742BAB3" w14:textId="77777777" w:rsidR="0096722D" w:rsidRDefault="0096722D">
      <w:pPr>
        <w:pStyle w:val="BodyText"/>
        <w:spacing w:before="162"/>
        <w:ind w:left="0"/>
      </w:pPr>
    </w:p>
    <w:p w14:paraId="26012BD6" w14:textId="77777777" w:rsidR="0096722D" w:rsidRDefault="00BE2784">
      <w:pPr>
        <w:pStyle w:val="BodyText"/>
        <w:tabs>
          <w:tab w:val="left" w:pos="818"/>
        </w:tabs>
        <w:spacing w:before="0"/>
      </w:pPr>
      <w:r>
        <w:rPr>
          <w:rFonts w:ascii="Arial"/>
          <w:spacing w:val="-5"/>
          <w:sz w:val="10"/>
        </w:rPr>
        <w:t>256</w:t>
      </w:r>
      <w:r>
        <w:rPr>
          <w:rFonts w:ascii="Arial"/>
          <w:sz w:val="10"/>
        </w:rPr>
        <w:tab/>
      </w:r>
      <w:r>
        <w:rPr>
          <w:spacing w:val="-2"/>
        </w:rPr>
        <w:t>To</w:t>
      </w:r>
      <w:r>
        <w:rPr>
          <w:spacing w:val="-10"/>
        </w:rPr>
        <w:t xml:space="preserve"> </w:t>
      </w:r>
      <w:r>
        <w:rPr>
          <w:spacing w:val="-2"/>
        </w:rPr>
        <w:t>enhance</w:t>
      </w:r>
      <w:r>
        <w:rPr>
          <w:spacing w:val="-9"/>
        </w:rPr>
        <w:t xml:space="preserve"> </w:t>
      </w:r>
      <w:r>
        <w:rPr>
          <w:spacing w:val="-2"/>
        </w:rPr>
        <w:t>the</w:t>
      </w:r>
      <w:r>
        <w:rPr>
          <w:spacing w:val="-9"/>
        </w:rPr>
        <w:t xml:space="preserve"> </w:t>
      </w:r>
      <w:r>
        <w:rPr>
          <w:spacing w:val="-2"/>
        </w:rPr>
        <w:t>performance</w:t>
      </w:r>
      <w:r>
        <w:rPr>
          <w:spacing w:val="-10"/>
        </w:rPr>
        <w:t xml:space="preserve"> </w:t>
      </w:r>
      <w:r>
        <w:rPr>
          <w:spacing w:val="-2"/>
        </w:rPr>
        <w:t>of</w:t>
      </w:r>
      <w:r>
        <w:rPr>
          <w:spacing w:val="-9"/>
        </w:rPr>
        <w:t xml:space="preserve"> </w:t>
      </w:r>
      <w:r>
        <w:rPr>
          <w:spacing w:val="-2"/>
        </w:rPr>
        <w:t>the</w:t>
      </w:r>
      <w:r>
        <w:rPr>
          <w:spacing w:val="-9"/>
        </w:rPr>
        <w:t xml:space="preserve"> </w:t>
      </w:r>
      <w:r>
        <w:rPr>
          <w:spacing w:val="-2"/>
        </w:rPr>
        <w:t>spatiotemporal</w:t>
      </w:r>
      <w:r>
        <w:rPr>
          <w:spacing w:val="-9"/>
        </w:rPr>
        <w:t xml:space="preserve"> </w:t>
      </w:r>
      <w:r>
        <w:rPr>
          <w:spacing w:val="-2"/>
        </w:rPr>
        <w:t>decoding,</w:t>
      </w:r>
      <w:r>
        <w:rPr>
          <w:spacing w:val="-7"/>
        </w:rPr>
        <w:t xml:space="preserve"> </w:t>
      </w:r>
      <w:r>
        <w:rPr>
          <w:spacing w:val="-2"/>
        </w:rPr>
        <w:t>each</w:t>
      </w:r>
      <w:r>
        <w:rPr>
          <w:spacing w:val="-10"/>
        </w:rPr>
        <w:t xml:space="preserve"> </w:t>
      </w:r>
      <w:r>
        <w:rPr>
          <w:spacing w:val="-2"/>
        </w:rPr>
        <w:t>ConvLSTM</w:t>
      </w:r>
      <w:r>
        <w:rPr>
          <w:spacing w:val="-9"/>
        </w:rPr>
        <w:t xml:space="preserve"> </w:t>
      </w:r>
      <w:r>
        <w:rPr>
          <w:spacing w:val="-2"/>
        </w:rPr>
        <w:t>layer</w:t>
      </w:r>
      <w:r>
        <w:rPr>
          <w:spacing w:val="-9"/>
        </w:rPr>
        <w:t xml:space="preserve"> </w:t>
      </w:r>
      <w:r>
        <w:rPr>
          <w:spacing w:val="-2"/>
        </w:rPr>
        <w:t>is</w:t>
      </w:r>
      <w:r>
        <w:rPr>
          <w:spacing w:val="-9"/>
        </w:rPr>
        <w:t xml:space="preserve"> </w:t>
      </w:r>
      <w:r>
        <w:rPr>
          <w:spacing w:val="-2"/>
        </w:rPr>
        <w:t>followed</w:t>
      </w:r>
      <w:r>
        <w:rPr>
          <w:spacing w:val="-10"/>
        </w:rPr>
        <w:t xml:space="preserve"> </w:t>
      </w:r>
      <w:r>
        <w:rPr>
          <w:spacing w:val="-2"/>
        </w:rPr>
        <w:t>by</w:t>
      </w:r>
      <w:r>
        <w:rPr>
          <w:spacing w:val="-9"/>
        </w:rPr>
        <w:t xml:space="preserve"> </w:t>
      </w:r>
      <w:r>
        <w:rPr>
          <w:spacing w:val="-2"/>
        </w:rPr>
        <w:t>a</w:t>
      </w:r>
      <w:r>
        <w:rPr>
          <w:spacing w:val="-9"/>
        </w:rPr>
        <w:t xml:space="preserve"> </w:t>
      </w:r>
      <w:proofErr w:type="gramStart"/>
      <w:r>
        <w:rPr>
          <w:spacing w:val="-2"/>
        </w:rPr>
        <w:t>batch</w:t>
      </w:r>
      <w:proofErr w:type="gramEnd"/>
    </w:p>
    <w:p w14:paraId="15FB7D2C" w14:textId="77777777" w:rsidR="0096722D" w:rsidRDefault="0096722D">
      <w:pPr>
        <w:sectPr w:rsidR="0096722D">
          <w:pgSz w:w="12240" w:h="15840"/>
          <w:pgMar w:top="1440" w:right="1280" w:bottom="980" w:left="920" w:header="0" w:footer="792" w:gutter="0"/>
          <w:cols w:space="720"/>
        </w:sectPr>
      </w:pPr>
    </w:p>
    <w:p w14:paraId="6BFDBEF3" w14:textId="77777777" w:rsidR="0096722D" w:rsidRDefault="00BE2784">
      <w:pPr>
        <w:pStyle w:val="BodyText"/>
        <w:spacing w:before="0"/>
        <w:ind w:left="3074"/>
      </w:pPr>
      <w:r>
        <w:rPr>
          <w:noProof/>
        </w:rPr>
        <w:drawing>
          <wp:inline distT="0" distB="0" distL="0" distR="0" wp14:anchorId="7C7C80DC" wp14:editId="4F686BC3">
            <wp:extent cx="2668535" cy="1929383"/>
            <wp:effectExtent l="0" t="0" r="0" b="0"/>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8" cstate="print"/>
                    <a:stretch>
                      <a:fillRect/>
                    </a:stretch>
                  </pic:blipFill>
                  <pic:spPr>
                    <a:xfrm>
                      <a:off x="0" y="0"/>
                      <a:ext cx="2668535" cy="1929383"/>
                    </a:xfrm>
                    <a:prstGeom prst="rect">
                      <a:avLst/>
                    </a:prstGeom>
                  </pic:spPr>
                </pic:pic>
              </a:graphicData>
            </a:graphic>
          </wp:inline>
        </w:drawing>
      </w:r>
    </w:p>
    <w:p w14:paraId="00935270" w14:textId="77777777" w:rsidR="0096722D" w:rsidRDefault="00BE2784">
      <w:pPr>
        <w:pStyle w:val="BodyText"/>
        <w:spacing w:before="218" w:line="252" w:lineRule="auto"/>
        <w:ind w:left="520" w:right="156"/>
        <w:jc w:val="both"/>
      </w:pPr>
      <w:bookmarkStart w:id="198" w:name="_bookmark15"/>
      <w:bookmarkEnd w:id="198"/>
      <w:r>
        <w:rPr>
          <w:b/>
        </w:rPr>
        <w:t>Figure</w:t>
      </w:r>
      <w:r>
        <w:rPr>
          <w:b/>
          <w:spacing w:val="-6"/>
        </w:rPr>
        <w:t xml:space="preserve"> </w:t>
      </w:r>
      <w:r>
        <w:rPr>
          <w:b/>
        </w:rPr>
        <w:t>14:</w:t>
      </w:r>
      <w:r>
        <w:rPr>
          <w:b/>
          <w:spacing w:val="13"/>
        </w:rPr>
        <w:t xml:space="preserve"> </w:t>
      </w:r>
      <w:r>
        <w:t>Schematic</w:t>
      </w:r>
      <w:r>
        <w:rPr>
          <w:spacing w:val="-9"/>
        </w:rPr>
        <w:t xml:space="preserve"> </w:t>
      </w:r>
      <w:r>
        <w:t>of</w:t>
      </w:r>
      <w:r>
        <w:rPr>
          <w:spacing w:val="-9"/>
        </w:rPr>
        <w:t xml:space="preserve"> </w:t>
      </w:r>
      <w:r>
        <w:t>a</w:t>
      </w:r>
      <w:r>
        <w:rPr>
          <w:spacing w:val="-9"/>
        </w:rPr>
        <w:t xml:space="preserve"> </w:t>
      </w:r>
      <w:r>
        <w:t>convolutional-LSTM</w:t>
      </w:r>
      <w:r>
        <w:rPr>
          <w:spacing w:val="-9"/>
        </w:rPr>
        <w:t xml:space="preserve"> </w:t>
      </w:r>
      <w:r>
        <w:t>(ConvLSTM)</w:t>
      </w:r>
      <w:r>
        <w:rPr>
          <w:spacing w:val="-9"/>
        </w:rPr>
        <w:t xml:space="preserve"> </w:t>
      </w:r>
      <w:r>
        <w:t>layer. The</w:t>
      </w:r>
      <w:r>
        <w:rPr>
          <w:spacing w:val="-9"/>
        </w:rPr>
        <w:t xml:space="preserve"> </w:t>
      </w:r>
      <w:r>
        <w:t>layer</w:t>
      </w:r>
      <w:r>
        <w:rPr>
          <w:spacing w:val="-9"/>
        </w:rPr>
        <w:t xml:space="preserve"> </w:t>
      </w:r>
      <w:r>
        <w:t>applies</w:t>
      </w:r>
      <w:r>
        <w:rPr>
          <w:spacing w:val="-9"/>
        </w:rPr>
        <w:t xml:space="preserve"> </w:t>
      </w:r>
      <w:r>
        <w:t>convolutional</w:t>
      </w:r>
      <w:r>
        <w:rPr>
          <w:spacing w:val="-9"/>
        </w:rPr>
        <w:t xml:space="preserve"> </w:t>
      </w:r>
      <w:r>
        <w:t>opera- tions</w:t>
      </w:r>
      <w:r>
        <w:rPr>
          <w:spacing w:val="-3"/>
        </w:rPr>
        <w:t xml:space="preserve"> </w:t>
      </w:r>
      <w:r>
        <w:t>to</w:t>
      </w:r>
      <w:r>
        <w:rPr>
          <w:spacing w:val="-3"/>
        </w:rPr>
        <w:t xml:space="preserve"> </w:t>
      </w:r>
      <w:r>
        <w:t>the</w:t>
      </w:r>
      <w:r>
        <w:rPr>
          <w:spacing w:val="-3"/>
        </w:rPr>
        <w:t xml:space="preserve"> </w:t>
      </w:r>
      <w:r>
        <w:t>input</w:t>
      </w:r>
      <w:r>
        <w:rPr>
          <w:spacing w:val="-3"/>
        </w:rPr>
        <w:t xml:space="preserve"> </w:t>
      </w:r>
      <w:r>
        <w:t>data</w:t>
      </w:r>
      <w:r>
        <w:rPr>
          <w:spacing w:val="-3"/>
        </w:rPr>
        <w:t xml:space="preserve"> </w:t>
      </w:r>
      <w:r>
        <w:t>using</w:t>
      </w:r>
      <w:r>
        <w:rPr>
          <w:spacing w:val="-3"/>
        </w:rPr>
        <w:t xml:space="preserve"> </w:t>
      </w:r>
      <w:r>
        <w:t>a</w:t>
      </w:r>
      <w:r>
        <w:rPr>
          <w:spacing w:val="-3"/>
        </w:rPr>
        <w:t xml:space="preserve"> </w:t>
      </w:r>
      <w:r>
        <w:t>set</w:t>
      </w:r>
      <w:r>
        <w:rPr>
          <w:spacing w:val="-3"/>
        </w:rPr>
        <w:t xml:space="preserve"> </w:t>
      </w:r>
      <w:r>
        <w:t>of</w:t>
      </w:r>
      <w:r>
        <w:rPr>
          <w:spacing w:val="-3"/>
        </w:rPr>
        <w:t xml:space="preserve"> </w:t>
      </w:r>
      <w:r>
        <w:t>learnable</w:t>
      </w:r>
      <w:r>
        <w:rPr>
          <w:spacing w:val="-3"/>
        </w:rPr>
        <w:t xml:space="preserve"> </w:t>
      </w:r>
      <w:r>
        <w:t>filters</w:t>
      </w:r>
      <w:r>
        <w:rPr>
          <w:spacing w:val="-3"/>
        </w:rPr>
        <w:t xml:space="preserve"> </w:t>
      </w:r>
      <w:r>
        <w:t>to</w:t>
      </w:r>
      <w:r>
        <w:rPr>
          <w:spacing w:val="-3"/>
        </w:rPr>
        <w:t xml:space="preserve"> </w:t>
      </w:r>
      <w:r>
        <w:t>capture</w:t>
      </w:r>
      <w:r>
        <w:rPr>
          <w:spacing w:val="-3"/>
        </w:rPr>
        <w:t xml:space="preserve"> </w:t>
      </w:r>
      <w:r>
        <w:t>the</w:t>
      </w:r>
      <w:r>
        <w:rPr>
          <w:spacing w:val="-3"/>
        </w:rPr>
        <w:t xml:space="preserve"> </w:t>
      </w:r>
      <w:r>
        <w:t>spatial</w:t>
      </w:r>
      <w:r>
        <w:rPr>
          <w:spacing w:val="-3"/>
        </w:rPr>
        <w:t xml:space="preserve"> </w:t>
      </w:r>
      <w:r>
        <w:t>patterns.</w:t>
      </w:r>
      <w:r>
        <w:rPr>
          <w:spacing w:val="18"/>
        </w:rPr>
        <w:t xml:space="preserve"> </w:t>
      </w:r>
      <w:r>
        <w:t>The</w:t>
      </w:r>
      <w:r>
        <w:rPr>
          <w:spacing w:val="-3"/>
        </w:rPr>
        <w:t xml:space="preserve"> </w:t>
      </w:r>
      <w:r>
        <w:t>recurrent</w:t>
      </w:r>
      <w:r>
        <w:rPr>
          <w:spacing w:val="-3"/>
        </w:rPr>
        <w:t xml:space="preserve"> </w:t>
      </w:r>
      <w:r>
        <w:t>part</w:t>
      </w:r>
      <w:r>
        <w:rPr>
          <w:spacing w:val="-3"/>
        </w:rPr>
        <w:t xml:space="preserve"> </w:t>
      </w:r>
      <w:r>
        <w:t>is</w:t>
      </w:r>
      <w:r>
        <w:rPr>
          <w:spacing w:val="-3"/>
        </w:rPr>
        <w:t xml:space="preserve"> </w:t>
      </w:r>
      <w:r>
        <w:t>a long</w:t>
      </w:r>
      <w:r>
        <w:rPr>
          <w:spacing w:val="-6"/>
        </w:rPr>
        <w:t xml:space="preserve"> </w:t>
      </w:r>
      <w:r>
        <w:t>short-term</w:t>
      </w:r>
      <w:r>
        <w:rPr>
          <w:spacing w:val="-6"/>
        </w:rPr>
        <w:t xml:space="preserve"> </w:t>
      </w:r>
      <w:r>
        <w:t>memory</w:t>
      </w:r>
      <w:r>
        <w:rPr>
          <w:spacing w:val="-6"/>
        </w:rPr>
        <w:t xml:space="preserve"> </w:t>
      </w:r>
      <w:r>
        <w:t>layer</w:t>
      </w:r>
      <w:r>
        <w:rPr>
          <w:spacing w:val="-6"/>
        </w:rPr>
        <w:t xml:space="preserve"> </w:t>
      </w:r>
      <w:r>
        <w:t>with</w:t>
      </w:r>
      <w:r>
        <w:rPr>
          <w:spacing w:val="-6"/>
        </w:rPr>
        <w:t xml:space="preserve"> </w:t>
      </w:r>
      <w:r>
        <w:t>memory</w:t>
      </w:r>
      <w:r>
        <w:rPr>
          <w:spacing w:val="-6"/>
        </w:rPr>
        <w:t xml:space="preserve"> </w:t>
      </w:r>
      <w:r>
        <w:t>and</w:t>
      </w:r>
      <w:r>
        <w:rPr>
          <w:spacing w:val="-6"/>
        </w:rPr>
        <w:t xml:space="preserve"> </w:t>
      </w:r>
      <w:r>
        <w:t>forget</w:t>
      </w:r>
      <w:r>
        <w:rPr>
          <w:spacing w:val="-6"/>
        </w:rPr>
        <w:t xml:space="preserve"> </w:t>
      </w:r>
      <w:r>
        <w:t>gates</w:t>
      </w:r>
      <w:r>
        <w:rPr>
          <w:spacing w:val="-6"/>
        </w:rPr>
        <w:t xml:space="preserve"> </w:t>
      </w:r>
      <w:r>
        <w:t>to</w:t>
      </w:r>
      <w:r>
        <w:rPr>
          <w:spacing w:val="-6"/>
        </w:rPr>
        <w:t xml:space="preserve"> </w:t>
      </w:r>
      <w:r>
        <w:t>capture</w:t>
      </w:r>
      <w:r>
        <w:rPr>
          <w:spacing w:val="-6"/>
        </w:rPr>
        <w:t xml:space="preserve"> </w:t>
      </w:r>
      <w:r>
        <w:t>the</w:t>
      </w:r>
      <w:r>
        <w:rPr>
          <w:spacing w:val="-6"/>
        </w:rPr>
        <w:t xml:space="preserve"> </w:t>
      </w:r>
      <w:r>
        <w:t>temporal</w:t>
      </w:r>
      <w:r>
        <w:rPr>
          <w:spacing w:val="-6"/>
        </w:rPr>
        <w:t xml:space="preserve"> </w:t>
      </w:r>
      <w:r>
        <w:t>patterns.</w:t>
      </w:r>
      <w:r>
        <w:rPr>
          <w:spacing w:val="12"/>
        </w:rPr>
        <w:t xml:space="preserve"> </w:t>
      </w:r>
      <w:r>
        <w:t>LSTM</w:t>
      </w:r>
      <w:r>
        <w:rPr>
          <w:spacing w:val="-6"/>
        </w:rPr>
        <w:t xml:space="preserve"> </w:t>
      </w:r>
      <w:r>
        <w:t>units are applied to each spatial location separately allowing to capture both spatial and temporal dependencies in the data.</w:t>
      </w:r>
    </w:p>
    <w:p w14:paraId="2ECE445E" w14:textId="77777777" w:rsidR="0096722D" w:rsidRDefault="0096722D">
      <w:pPr>
        <w:pStyle w:val="BodyText"/>
        <w:spacing w:before="206"/>
        <w:ind w:left="0"/>
      </w:pPr>
    </w:p>
    <w:p w14:paraId="3A218E09" w14:textId="73F6BF6A" w:rsidR="0096722D" w:rsidRDefault="00BE2784">
      <w:pPr>
        <w:pStyle w:val="BodyText"/>
        <w:spacing w:before="0"/>
      </w:pPr>
      <w:r>
        <w:t>normalization,</w:t>
      </w:r>
      <w:r>
        <w:rPr>
          <w:spacing w:val="-4"/>
        </w:rPr>
        <w:t xml:space="preserve"> </w:t>
      </w:r>
      <w:r>
        <w:t>activation,</w:t>
      </w:r>
      <w:r>
        <w:rPr>
          <w:spacing w:val="-5"/>
        </w:rPr>
        <w:t xml:space="preserve"> </w:t>
      </w:r>
      <w:r>
        <w:t>and</w:t>
      </w:r>
      <w:r>
        <w:rPr>
          <w:spacing w:val="-5"/>
        </w:rPr>
        <w:t xml:space="preserve"> </w:t>
      </w:r>
      <w:r>
        <w:t>a</w:t>
      </w:r>
      <w:r>
        <w:rPr>
          <w:spacing w:val="-6"/>
        </w:rPr>
        <w:t xml:space="preserve"> </w:t>
      </w:r>
      <w:r>
        <w:t>transpose</w:t>
      </w:r>
      <w:r>
        <w:rPr>
          <w:spacing w:val="-6"/>
        </w:rPr>
        <w:t xml:space="preserve"> </w:t>
      </w:r>
      <w:r>
        <w:t>convolutional</w:t>
      </w:r>
      <w:r>
        <w:rPr>
          <w:spacing w:val="-5"/>
        </w:rPr>
        <w:t xml:space="preserve"> </w:t>
      </w:r>
      <w:r>
        <w:t>layer,</w:t>
      </w:r>
      <w:r>
        <w:rPr>
          <w:spacing w:val="-5"/>
        </w:rPr>
        <w:t xml:space="preserve"> </w:t>
      </w:r>
      <w:r>
        <w:t>the</w:t>
      </w:r>
      <w:r>
        <w:rPr>
          <w:spacing w:val="-6"/>
        </w:rPr>
        <w:t xml:space="preserve"> </w:t>
      </w:r>
      <w:r>
        <w:t>latter</w:t>
      </w:r>
      <w:r>
        <w:rPr>
          <w:spacing w:val="-6"/>
        </w:rPr>
        <w:t xml:space="preserve"> </w:t>
      </w:r>
      <w:r>
        <w:t>for</w:t>
      </w:r>
      <w:r>
        <w:rPr>
          <w:spacing w:val="-5"/>
        </w:rPr>
        <w:t xml:space="preserve"> </w:t>
      </w:r>
      <w:r>
        <w:t>downscali</w:t>
      </w:r>
      <w:r>
        <w:t>ng</w:t>
      </w:r>
      <w:r>
        <w:rPr>
          <w:spacing w:val="-6"/>
        </w:rPr>
        <w:t xml:space="preserve"> </w:t>
      </w:r>
      <w:r>
        <w:t>the</w:t>
      </w:r>
      <w:r>
        <w:rPr>
          <w:spacing w:val="-6"/>
        </w:rPr>
        <w:t xml:space="preserve"> </w:t>
      </w:r>
      <w:r>
        <w:t>latent</w:t>
      </w:r>
      <w:r>
        <w:rPr>
          <w:spacing w:val="-6"/>
        </w:rPr>
        <w:t xml:space="preserve"> </w:t>
      </w:r>
      <w:proofErr w:type="gramStart"/>
      <w:r>
        <w:rPr>
          <w:spacing w:val="-2"/>
        </w:rPr>
        <w:t>features</w:t>
      </w:r>
      <w:proofErr w:type="gramEnd"/>
    </w:p>
    <w:p w14:paraId="3452C3FA" w14:textId="5C1A499B" w:rsidR="0096722D" w:rsidRDefault="00BE2784">
      <w:pPr>
        <w:pStyle w:val="BodyText"/>
      </w:pPr>
      <w:r>
        <w:t>to</w:t>
      </w:r>
      <w:r>
        <w:rPr>
          <w:spacing w:val="-6"/>
        </w:rPr>
        <w:t xml:space="preserve"> </w:t>
      </w:r>
      <w:r>
        <w:t>twice</w:t>
      </w:r>
      <w:r>
        <w:rPr>
          <w:spacing w:val="-7"/>
        </w:rPr>
        <w:t xml:space="preserve"> </w:t>
      </w:r>
      <w:r>
        <w:t>their</w:t>
      </w:r>
      <w:r>
        <w:rPr>
          <w:spacing w:val="-8"/>
        </w:rPr>
        <w:t xml:space="preserve"> </w:t>
      </w:r>
      <w:r>
        <w:t>dimension.</w:t>
      </w:r>
      <w:r>
        <w:rPr>
          <w:spacing w:val="11"/>
        </w:rPr>
        <w:t xml:space="preserve"> </w:t>
      </w:r>
      <w:r>
        <w:t>Spatial</w:t>
      </w:r>
      <w:r>
        <w:rPr>
          <w:spacing w:val="-7"/>
        </w:rPr>
        <w:t xml:space="preserve"> </w:t>
      </w:r>
      <w:r>
        <w:t>dropout</w:t>
      </w:r>
      <w:r>
        <w:rPr>
          <w:spacing w:val="-7"/>
        </w:rPr>
        <w:t xml:space="preserve"> </w:t>
      </w:r>
      <w:r>
        <w:t>is</w:t>
      </w:r>
      <w:r>
        <w:rPr>
          <w:spacing w:val="-7"/>
        </w:rPr>
        <w:t xml:space="preserve"> </w:t>
      </w:r>
      <w:r>
        <w:t>applied,</w:t>
      </w:r>
      <w:r>
        <w:rPr>
          <w:spacing w:val="-7"/>
        </w:rPr>
        <w:t xml:space="preserve"> </w:t>
      </w:r>
      <w:r>
        <w:t>and</w:t>
      </w:r>
      <w:r>
        <w:rPr>
          <w:spacing w:val="-7"/>
        </w:rPr>
        <w:t xml:space="preserve"> </w:t>
      </w:r>
      <w:r>
        <w:t>the</w:t>
      </w:r>
      <w:r>
        <w:rPr>
          <w:spacing w:val="-7"/>
        </w:rPr>
        <w:t xml:space="preserve"> </w:t>
      </w:r>
      <w:r>
        <w:t>concatenated</w:t>
      </w:r>
      <w:r>
        <w:rPr>
          <w:spacing w:val="-7"/>
        </w:rPr>
        <w:t xml:space="preserve"> </w:t>
      </w:r>
      <w:r>
        <w:t>features</w:t>
      </w:r>
      <w:r>
        <w:rPr>
          <w:spacing w:val="-7"/>
        </w:rPr>
        <w:t xml:space="preserve"> </w:t>
      </w:r>
      <w:r>
        <w:t>are</w:t>
      </w:r>
      <w:r>
        <w:rPr>
          <w:spacing w:val="-8"/>
        </w:rPr>
        <w:t xml:space="preserve"> </w:t>
      </w:r>
      <w:r>
        <w:t>once</w:t>
      </w:r>
      <w:r>
        <w:rPr>
          <w:spacing w:val="-7"/>
        </w:rPr>
        <w:t xml:space="preserve"> </w:t>
      </w:r>
      <w:r>
        <w:t>more</w:t>
      </w:r>
      <w:r>
        <w:rPr>
          <w:spacing w:val="-7"/>
        </w:rPr>
        <w:t xml:space="preserve"> </w:t>
      </w:r>
      <w:proofErr w:type="gramStart"/>
      <w:r>
        <w:rPr>
          <w:spacing w:val="-2"/>
        </w:rPr>
        <w:t>convolved</w:t>
      </w:r>
      <w:proofErr w:type="gramEnd"/>
    </w:p>
    <w:p w14:paraId="663521BD" w14:textId="7786A223" w:rsidR="0096722D" w:rsidRDefault="00BE2784">
      <w:pPr>
        <w:pStyle w:val="BodyText"/>
      </w:pPr>
      <w:r>
        <w:t>and</w:t>
      </w:r>
      <w:r>
        <w:rPr>
          <w:spacing w:val="2"/>
        </w:rPr>
        <w:t xml:space="preserve"> </w:t>
      </w:r>
      <w:r>
        <w:t>activated</w:t>
      </w:r>
      <w:r>
        <w:rPr>
          <w:spacing w:val="2"/>
        </w:rPr>
        <w:t xml:space="preserve"> </w:t>
      </w:r>
      <w:r>
        <w:t>to</w:t>
      </w:r>
      <w:r>
        <w:rPr>
          <w:spacing w:val="2"/>
        </w:rPr>
        <w:t xml:space="preserve"> </w:t>
      </w:r>
      <w:r>
        <w:t>obtain</w:t>
      </w:r>
      <w:r>
        <w:rPr>
          <w:spacing w:val="2"/>
        </w:rPr>
        <w:t xml:space="preserve"> </w:t>
      </w:r>
      <w:r>
        <w:t>the</w:t>
      </w:r>
      <w:r>
        <w:rPr>
          <w:spacing w:val="2"/>
        </w:rPr>
        <w:t xml:space="preserve"> </w:t>
      </w:r>
      <w:r>
        <w:t>layer</w:t>
      </w:r>
      <w:r>
        <w:rPr>
          <w:spacing w:val="2"/>
        </w:rPr>
        <w:t xml:space="preserve"> </w:t>
      </w:r>
      <w:r>
        <w:t>prediction.</w:t>
      </w:r>
      <w:r>
        <w:rPr>
          <w:spacing w:val="19"/>
        </w:rPr>
        <w:t xml:space="preserve"> </w:t>
      </w:r>
      <w:r>
        <w:t>Table</w:t>
      </w:r>
      <w:r>
        <w:rPr>
          <w:spacing w:val="2"/>
        </w:rPr>
        <w:t xml:space="preserve"> </w:t>
      </w:r>
      <w:hyperlink w:anchor="_bookmark16" w:history="1">
        <w:r>
          <w:rPr>
            <w:color w:val="0000FF"/>
          </w:rPr>
          <w:t>2</w:t>
        </w:r>
      </w:hyperlink>
      <w:r>
        <w:rPr>
          <w:color w:val="0000FF"/>
          <w:spacing w:val="2"/>
        </w:rPr>
        <w:t xml:space="preserve"> </w:t>
      </w:r>
      <w:r>
        <w:t>shows</w:t>
      </w:r>
      <w:r>
        <w:rPr>
          <w:spacing w:val="2"/>
        </w:rPr>
        <w:t xml:space="preserve"> </w:t>
      </w:r>
      <w:r>
        <w:t>the</w:t>
      </w:r>
      <w:r>
        <w:rPr>
          <w:spacing w:val="2"/>
        </w:rPr>
        <w:t xml:space="preserve"> </w:t>
      </w:r>
      <w:r>
        <w:t>architecture</w:t>
      </w:r>
      <w:r>
        <w:rPr>
          <w:spacing w:val="2"/>
        </w:rPr>
        <w:t xml:space="preserve"> </w:t>
      </w:r>
      <w:r>
        <w:t>of</w:t>
      </w:r>
      <w:r>
        <w:rPr>
          <w:spacing w:val="3"/>
        </w:rPr>
        <w:t xml:space="preserve"> </w:t>
      </w:r>
      <w:r>
        <w:t>the</w:t>
      </w:r>
      <w:r>
        <w:rPr>
          <w:spacing w:val="2"/>
        </w:rPr>
        <w:t xml:space="preserve"> </w:t>
      </w:r>
      <w:r>
        <w:t>decoder</w:t>
      </w:r>
      <w:r>
        <w:rPr>
          <w:spacing w:val="2"/>
        </w:rPr>
        <w:t xml:space="preserve"> </w:t>
      </w:r>
      <w:r>
        <w:rPr>
          <w:spacing w:val="-2"/>
        </w:rPr>
        <w:t>network.</w:t>
      </w:r>
    </w:p>
    <w:p w14:paraId="1F5C3A49" w14:textId="030708F6" w:rsidR="0096722D" w:rsidRDefault="00BE2784">
      <w:pPr>
        <w:pStyle w:val="BodyText"/>
        <w:tabs>
          <w:tab w:val="left" w:pos="818"/>
        </w:tabs>
        <w:spacing w:before="145"/>
      </w:pPr>
      <w:r>
        <w:rPr>
          <w:rFonts w:ascii="Arial"/>
          <w:sz w:val="10"/>
        </w:rPr>
        <w:tab/>
      </w:r>
      <w:r>
        <w:t>This</w:t>
      </w:r>
      <w:r>
        <w:rPr>
          <w:spacing w:val="14"/>
        </w:rPr>
        <w:t xml:space="preserve"> </w:t>
      </w:r>
      <w:r>
        <w:t>process</w:t>
      </w:r>
      <w:r>
        <w:rPr>
          <w:spacing w:val="15"/>
        </w:rPr>
        <w:t xml:space="preserve"> </w:t>
      </w:r>
      <w:r>
        <w:t>yields</w:t>
      </w:r>
      <w:r>
        <w:rPr>
          <w:spacing w:val="15"/>
        </w:rPr>
        <w:t xml:space="preserve"> </w:t>
      </w:r>
      <w:r>
        <w:t>the</w:t>
      </w:r>
      <w:r>
        <w:rPr>
          <w:spacing w:val="15"/>
        </w:rPr>
        <w:t xml:space="preserve"> </w:t>
      </w:r>
      <w:r>
        <w:t>first</w:t>
      </w:r>
      <w:r>
        <w:rPr>
          <w:spacing w:val="14"/>
        </w:rPr>
        <w:t xml:space="preserve"> </w:t>
      </w:r>
      <w:r>
        <w:t>video</w:t>
      </w:r>
      <w:r>
        <w:rPr>
          <w:spacing w:val="15"/>
        </w:rPr>
        <w:t xml:space="preserve"> </w:t>
      </w:r>
      <w:r>
        <w:t>frame</w:t>
      </w:r>
      <w:r>
        <w:rPr>
          <w:spacing w:val="15"/>
        </w:rPr>
        <w:t xml:space="preserve"> </w:t>
      </w:r>
      <w:r>
        <w:t>prediction,</w:t>
      </w:r>
      <w:r>
        <w:rPr>
          <w:spacing w:val="19"/>
        </w:rPr>
        <w:t xml:space="preserve"> </w:t>
      </w:r>
      <w:r>
        <w:rPr>
          <w:rFonts w:ascii="Palatino Linotype"/>
          <w:i/>
        </w:rPr>
        <w:t>d</w:t>
      </w:r>
      <w:r>
        <w:rPr>
          <w:rFonts w:ascii="Kepler Std Ext Subh"/>
          <w:vertAlign w:val="subscript"/>
        </w:rPr>
        <w:t>1</w:t>
      </w:r>
      <w:r>
        <w:t>,</w:t>
      </w:r>
      <w:r>
        <w:rPr>
          <w:spacing w:val="17"/>
        </w:rPr>
        <w:t xml:space="preserve"> </w:t>
      </w:r>
      <w:r>
        <w:t>from</w:t>
      </w:r>
      <w:r>
        <w:rPr>
          <w:spacing w:val="15"/>
        </w:rPr>
        <w:t xml:space="preserve"> </w:t>
      </w:r>
      <w:r>
        <w:t>the</w:t>
      </w:r>
      <w:r>
        <w:rPr>
          <w:spacing w:val="15"/>
        </w:rPr>
        <w:t xml:space="preserve"> </w:t>
      </w:r>
      <w:r>
        <w:t>latent</w:t>
      </w:r>
      <w:r>
        <w:rPr>
          <w:spacing w:val="15"/>
        </w:rPr>
        <w:t xml:space="preserve"> </w:t>
      </w:r>
      <w:r>
        <w:t>representation</w:t>
      </w:r>
      <w:r>
        <w:rPr>
          <w:spacing w:val="15"/>
        </w:rPr>
        <w:t xml:space="preserve"> </w:t>
      </w:r>
      <w:r>
        <w:t>of</w:t>
      </w:r>
      <w:r>
        <w:rPr>
          <w:spacing w:val="14"/>
        </w:rPr>
        <w:t xml:space="preserve"> </w:t>
      </w:r>
      <w:r>
        <w:t>the</w:t>
      </w:r>
      <w:r>
        <w:rPr>
          <w:spacing w:val="15"/>
        </w:rPr>
        <w:t xml:space="preserve"> </w:t>
      </w:r>
      <w:r>
        <w:rPr>
          <w:spacing w:val="-2"/>
        </w:rPr>
        <w:t>geologic</w:t>
      </w:r>
    </w:p>
    <w:p w14:paraId="3034C834" w14:textId="3FEF7CBD" w:rsidR="0096722D" w:rsidRDefault="00BE2784">
      <w:pPr>
        <w:pStyle w:val="BodyText"/>
        <w:spacing w:before="113"/>
      </w:pPr>
      <w:r>
        <w:t>realizations</w:t>
      </w:r>
      <w:r>
        <w:rPr>
          <w:spacing w:val="-8"/>
        </w:rPr>
        <w:t xml:space="preserve"> </w:t>
      </w:r>
      <w:r>
        <w:rPr>
          <w:rFonts w:ascii="Palatino Linotype"/>
          <w:i/>
        </w:rPr>
        <w:t>z</w:t>
      </w:r>
      <w:r>
        <w:rPr>
          <w:i/>
          <w:vertAlign w:val="subscript"/>
        </w:rPr>
        <w:t>m</w:t>
      </w:r>
      <w:r>
        <w:t>.</w:t>
      </w:r>
      <w:r>
        <w:rPr>
          <w:spacing w:val="10"/>
        </w:rPr>
        <w:t xml:space="preserve"> </w:t>
      </w:r>
      <w:r>
        <w:t>Each</w:t>
      </w:r>
      <w:r>
        <w:rPr>
          <w:spacing w:val="-10"/>
        </w:rPr>
        <w:t xml:space="preserve"> </w:t>
      </w:r>
      <w:r>
        <w:t>subsequent</w:t>
      </w:r>
      <w:r>
        <w:rPr>
          <w:spacing w:val="-10"/>
        </w:rPr>
        <w:t xml:space="preserve"> </w:t>
      </w:r>
      <w:r>
        <w:t>video</w:t>
      </w:r>
      <w:r>
        <w:rPr>
          <w:spacing w:val="-10"/>
        </w:rPr>
        <w:t xml:space="preserve"> </w:t>
      </w:r>
      <w:r>
        <w:t>frame</w:t>
      </w:r>
      <w:r>
        <w:rPr>
          <w:spacing w:val="-10"/>
        </w:rPr>
        <w:t xml:space="preserve"> </w:t>
      </w:r>
      <w:r>
        <w:t>prediction</w:t>
      </w:r>
      <w:r>
        <w:rPr>
          <w:spacing w:val="-10"/>
        </w:rPr>
        <w:t xml:space="preserve"> </w:t>
      </w:r>
      <w:r>
        <w:t>is</w:t>
      </w:r>
      <w:r>
        <w:rPr>
          <w:spacing w:val="-10"/>
        </w:rPr>
        <w:t xml:space="preserve"> </w:t>
      </w:r>
      <w:r>
        <w:t>obtained</w:t>
      </w:r>
      <w:r>
        <w:rPr>
          <w:spacing w:val="-9"/>
        </w:rPr>
        <w:t xml:space="preserve"> </w:t>
      </w:r>
      <w:r>
        <w:t>by</w:t>
      </w:r>
      <w:r>
        <w:rPr>
          <w:spacing w:val="-10"/>
        </w:rPr>
        <w:t xml:space="preserve"> </w:t>
      </w:r>
      <w:r>
        <w:t>another</w:t>
      </w:r>
      <w:r>
        <w:rPr>
          <w:spacing w:val="-10"/>
        </w:rPr>
        <w:t xml:space="preserve"> </w:t>
      </w:r>
      <w:r>
        <w:t>set</w:t>
      </w:r>
      <w:r>
        <w:rPr>
          <w:spacing w:val="-10"/>
        </w:rPr>
        <w:t xml:space="preserve"> </w:t>
      </w:r>
      <w:r>
        <w:t>of</w:t>
      </w:r>
      <w:r>
        <w:rPr>
          <w:spacing w:val="-10"/>
        </w:rPr>
        <w:t xml:space="preserve"> </w:t>
      </w:r>
      <w:r>
        <w:t>residual</w:t>
      </w:r>
      <w:r>
        <w:rPr>
          <w:spacing w:val="-10"/>
        </w:rPr>
        <w:t xml:space="preserve"> </w:t>
      </w:r>
      <w:proofErr w:type="gramStart"/>
      <w:r>
        <w:rPr>
          <w:spacing w:val="-2"/>
        </w:rPr>
        <w:t>concatenation</w:t>
      </w:r>
      <w:proofErr w:type="gramEnd"/>
    </w:p>
    <w:p w14:paraId="73F149E1" w14:textId="6191416B" w:rsidR="0096722D" w:rsidRDefault="00BE2784">
      <w:pPr>
        <w:pStyle w:val="BodyText"/>
        <w:spacing w:before="129"/>
      </w:pPr>
      <w:r>
        <w:rPr>
          <w:spacing w:val="-2"/>
        </w:rPr>
        <w:t>of</w:t>
      </w:r>
      <w:r>
        <w:rPr>
          <w:spacing w:val="-6"/>
        </w:rPr>
        <w:t xml:space="preserve"> </w:t>
      </w:r>
      <w:r>
        <w:rPr>
          <w:spacing w:val="-2"/>
        </w:rPr>
        <w:t>the</w:t>
      </w:r>
      <w:r>
        <w:rPr>
          <w:spacing w:val="-8"/>
        </w:rPr>
        <w:t xml:space="preserve"> </w:t>
      </w:r>
      <w:r>
        <w:rPr>
          <w:spacing w:val="-2"/>
        </w:rPr>
        <w:t>previous</w:t>
      </w:r>
      <w:r>
        <w:rPr>
          <w:spacing w:val="-8"/>
        </w:rPr>
        <w:t xml:space="preserve"> </w:t>
      </w:r>
      <w:r>
        <w:rPr>
          <w:spacing w:val="-2"/>
        </w:rPr>
        <w:t>timestep</w:t>
      </w:r>
      <w:r>
        <w:rPr>
          <w:spacing w:val="-7"/>
        </w:rPr>
        <w:t xml:space="preserve"> </w:t>
      </w:r>
      <w:r>
        <w:rPr>
          <w:spacing w:val="-2"/>
        </w:rPr>
        <w:t>dynamic</w:t>
      </w:r>
      <w:r>
        <w:rPr>
          <w:spacing w:val="-8"/>
        </w:rPr>
        <w:t xml:space="preserve"> </w:t>
      </w:r>
      <w:r>
        <w:rPr>
          <w:spacing w:val="-2"/>
        </w:rPr>
        <w:t>decoded</w:t>
      </w:r>
      <w:r>
        <w:rPr>
          <w:spacing w:val="-8"/>
        </w:rPr>
        <w:t xml:space="preserve"> </w:t>
      </w:r>
      <w:r>
        <w:rPr>
          <w:spacing w:val="-2"/>
        </w:rPr>
        <w:t>representation.</w:t>
      </w:r>
      <w:r>
        <w:rPr>
          <w:spacing w:val="23"/>
        </w:rPr>
        <w:t xml:space="preserve"> </w:t>
      </w:r>
      <w:r>
        <w:rPr>
          <w:spacing w:val="-2"/>
        </w:rPr>
        <w:t>The</w:t>
      </w:r>
      <w:r>
        <w:rPr>
          <w:spacing w:val="-7"/>
        </w:rPr>
        <w:t xml:space="preserve"> </w:t>
      </w:r>
      <w:r>
        <w:rPr>
          <w:spacing w:val="-2"/>
        </w:rPr>
        <w:t>static</w:t>
      </w:r>
      <w:r>
        <w:rPr>
          <w:spacing w:val="-8"/>
        </w:rPr>
        <w:t xml:space="preserve"> </w:t>
      </w:r>
      <w:r>
        <w:rPr>
          <w:spacing w:val="-2"/>
        </w:rPr>
        <w:t>latent</w:t>
      </w:r>
      <w:r>
        <w:rPr>
          <w:spacing w:val="-8"/>
        </w:rPr>
        <w:t xml:space="preserve"> </w:t>
      </w:r>
      <w:r>
        <w:rPr>
          <w:spacing w:val="-2"/>
        </w:rPr>
        <w:t>representation</w:t>
      </w:r>
      <w:r>
        <w:rPr>
          <w:spacing w:val="-7"/>
        </w:rPr>
        <w:t xml:space="preserve"> </w:t>
      </w:r>
      <w:r>
        <w:rPr>
          <w:rFonts w:ascii="Palatino Linotype"/>
          <w:i/>
          <w:spacing w:val="-2"/>
        </w:rPr>
        <w:t>z</w:t>
      </w:r>
      <w:r>
        <w:rPr>
          <w:i/>
          <w:spacing w:val="-2"/>
          <w:vertAlign w:val="subscript"/>
        </w:rPr>
        <w:t>m</w:t>
      </w:r>
      <w:r>
        <w:rPr>
          <w:i/>
          <w:spacing w:val="1"/>
        </w:rPr>
        <w:t xml:space="preserve"> </w:t>
      </w:r>
      <w:r>
        <w:rPr>
          <w:spacing w:val="-2"/>
        </w:rPr>
        <w:t>is</w:t>
      </w:r>
      <w:r>
        <w:rPr>
          <w:spacing w:val="-8"/>
        </w:rPr>
        <w:t xml:space="preserve"> </w:t>
      </w:r>
      <w:proofErr w:type="gramStart"/>
      <w:r>
        <w:rPr>
          <w:spacing w:val="-2"/>
        </w:rPr>
        <w:t>concatenated</w:t>
      </w:r>
      <w:proofErr w:type="gramEnd"/>
    </w:p>
    <w:p w14:paraId="0AAC3886" w14:textId="1C877FCA" w:rsidR="0096722D" w:rsidRDefault="00BE2784">
      <w:pPr>
        <w:pStyle w:val="BodyText"/>
        <w:spacing w:before="129"/>
      </w:pPr>
      <w:r>
        <w:t>at</w:t>
      </w:r>
      <w:r>
        <w:rPr>
          <w:spacing w:val="-10"/>
        </w:rPr>
        <w:t xml:space="preserve"> </w:t>
      </w:r>
      <w:r>
        <w:t>each</w:t>
      </w:r>
      <w:r>
        <w:rPr>
          <w:spacing w:val="-10"/>
        </w:rPr>
        <w:t xml:space="preserve"> </w:t>
      </w:r>
      <w:r>
        <w:t>timestep</w:t>
      </w:r>
      <w:r>
        <w:rPr>
          <w:spacing w:val="-10"/>
        </w:rPr>
        <w:t xml:space="preserve"> </w:t>
      </w:r>
      <w:r>
        <w:t>with</w:t>
      </w:r>
      <w:r>
        <w:rPr>
          <w:spacing w:val="-10"/>
        </w:rPr>
        <w:t xml:space="preserve"> </w:t>
      </w:r>
      <w:r>
        <w:t>the</w:t>
      </w:r>
      <w:r>
        <w:rPr>
          <w:spacing w:val="-11"/>
        </w:rPr>
        <w:t xml:space="preserve"> </w:t>
      </w:r>
      <w:r>
        <w:t>previous</w:t>
      </w:r>
      <w:r>
        <w:rPr>
          <w:spacing w:val="-10"/>
        </w:rPr>
        <w:t xml:space="preserve"> </w:t>
      </w:r>
      <w:r>
        <w:t>dynamic</w:t>
      </w:r>
      <w:r>
        <w:rPr>
          <w:spacing w:val="-10"/>
        </w:rPr>
        <w:t xml:space="preserve"> </w:t>
      </w:r>
      <w:r>
        <w:t>decoded</w:t>
      </w:r>
      <w:r>
        <w:rPr>
          <w:spacing w:val="-10"/>
        </w:rPr>
        <w:t xml:space="preserve"> </w:t>
      </w:r>
      <w:r>
        <w:t>representation</w:t>
      </w:r>
      <w:r>
        <w:rPr>
          <w:spacing w:val="-11"/>
        </w:rPr>
        <w:t xml:space="preserve"> </w:t>
      </w:r>
      <w:r>
        <w:t>for</w:t>
      </w:r>
      <w:r>
        <w:rPr>
          <w:spacing w:val="-10"/>
        </w:rPr>
        <w:t xml:space="preserve"> </w:t>
      </w:r>
      <w:r>
        <w:t>each</w:t>
      </w:r>
      <w:r>
        <w:rPr>
          <w:spacing w:val="-10"/>
        </w:rPr>
        <w:t xml:space="preserve"> </w:t>
      </w:r>
      <w:r>
        <w:t>layer</w:t>
      </w:r>
      <w:r>
        <w:rPr>
          <w:spacing w:val="-10"/>
        </w:rPr>
        <w:t xml:space="preserve"> </w:t>
      </w:r>
      <w:r>
        <w:t>such</w:t>
      </w:r>
      <w:r>
        <w:rPr>
          <w:spacing w:val="-11"/>
        </w:rPr>
        <w:t xml:space="preserve"> </w:t>
      </w:r>
      <w:r>
        <w:t>that</w:t>
      </w:r>
      <w:r>
        <w:rPr>
          <w:spacing w:val="-10"/>
        </w:rPr>
        <w:t xml:space="preserve"> </w:t>
      </w:r>
      <w:r>
        <w:t>we</w:t>
      </w:r>
      <w:r>
        <w:rPr>
          <w:spacing w:val="-10"/>
        </w:rPr>
        <w:t xml:space="preserve"> </w:t>
      </w:r>
      <w:r>
        <w:t>have</w:t>
      </w:r>
      <w:r>
        <w:rPr>
          <w:spacing w:val="-10"/>
        </w:rPr>
        <w:t xml:space="preserve"> </w:t>
      </w:r>
      <w:r>
        <w:t>[</w:t>
      </w:r>
      <w:r>
        <w:rPr>
          <w:rFonts w:ascii="Palatino Linotype"/>
          <w:i/>
        </w:rPr>
        <w:t>z</w:t>
      </w:r>
      <w:r>
        <w:rPr>
          <w:i/>
          <w:vertAlign w:val="subscript"/>
        </w:rPr>
        <w:t>m</w:t>
      </w:r>
      <w:r>
        <w:rPr>
          <w:rFonts w:ascii="Palatino Linotype"/>
          <w:i/>
        </w:rPr>
        <w:t>,</w:t>
      </w:r>
      <w:r>
        <w:rPr>
          <w:rFonts w:ascii="Palatino Linotype"/>
          <w:i/>
          <w:spacing w:val="-17"/>
        </w:rPr>
        <w:t xml:space="preserve"> </w:t>
      </w:r>
      <w:proofErr w:type="gramStart"/>
      <w:r>
        <w:rPr>
          <w:rFonts w:ascii="Palatino Linotype"/>
          <w:i/>
        </w:rPr>
        <w:t>z</w:t>
      </w:r>
      <w:r>
        <w:rPr>
          <w:i/>
          <w:vertAlign w:val="superscript"/>
        </w:rPr>
        <w:t>i</w:t>
      </w:r>
      <w:r>
        <w:rPr>
          <w:i/>
          <w:spacing w:val="19"/>
        </w:rPr>
        <w:t xml:space="preserve"> </w:t>
      </w:r>
      <w:r>
        <w:rPr>
          <w:spacing w:val="-5"/>
        </w:rPr>
        <w:t>]</w:t>
      </w:r>
      <w:proofErr w:type="gramEnd"/>
      <w:r>
        <w:rPr>
          <w:spacing w:val="-5"/>
        </w:rPr>
        <w:t>,</w:t>
      </w:r>
    </w:p>
    <w:p w14:paraId="0C0122DB" w14:textId="153E1AAA" w:rsidR="0096722D" w:rsidRDefault="00BE2784">
      <w:pPr>
        <w:pStyle w:val="BodyText"/>
        <w:spacing w:before="129"/>
      </w:pPr>
      <w:r>
        <w:t>where</w:t>
      </w:r>
      <w:r>
        <w:rPr>
          <w:spacing w:val="16"/>
        </w:rPr>
        <w:t xml:space="preserve"> </w:t>
      </w:r>
      <w:r>
        <w:rPr>
          <w:rFonts w:ascii="Palatino Linotype"/>
          <w:i/>
        </w:rPr>
        <w:t>i</w:t>
      </w:r>
      <w:r>
        <w:rPr>
          <w:rFonts w:ascii="Palatino Linotype"/>
          <w:i/>
          <w:spacing w:val="14"/>
        </w:rPr>
        <w:t xml:space="preserve"> </w:t>
      </w:r>
      <w:r>
        <w:t>is</w:t>
      </w:r>
      <w:r>
        <w:rPr>
          <w:spacing w:val="15"/>
        </w:rPr>
        <w:t xml:space="preserve"> </w:t>
      </w:r>
      <w:r>
        <w:t>the</w:t>
      </w:r>
      <w:r>
        <w:rPr>
          <w:spacing w:val="16"/>
        </w:rPr>
        <w:t xml:space="preserve"> </w:t>
      </w:r>
      <w:r>
        <w:t>decoding</w:t>
      </w:r>
      <w:r>
        <w:rPr>
          <w:spacing w:val="15"/>
        </w:rPr>
        <w:t xml:space="preserve"> </w:t>
      </w:r>
      <w:r>
        <w:t>layer</w:t>
      </w:r>
      <w:r>
        <w:rPr>
          <w:spacing w:val="15"/>
        </w:rPr>
        <w:t xml:space="preserve"> </w:t>
      </w:r>
      <w:r>
        <w:t>number</w:t>
      </w:r>
      <w:r>
        <w:rPr>
          <w:spacing w:val="15"/>
        </w:rPr>
        <w:t xml:space="preserve"> </w:t>
      </w:r>
      <w:r>
        <w:t>and</w:t>
      </w:r>
      <w:r>
        <w:rPr>
          <w:spacing w:val="17"/>
        </w:rPr>
        <w:t xml:space="preserve"> </w:t>
      </w:r>
      <w:r>
        <w:rPr>
          <w:rFonts w:ascii="Palatino Linotype"/>
          <w:i/>
        </w:rPr>
        <w:t>t</w:t>
      </w:r>
      <w:r>
        <w:rPr>
          <w:rFonts w:ascii="Palatino Linotype"/>
          <w:i/>
          <w:spacing w:val="14"/>
        </w:rPr>
        <w:t xml:space="preserve"> </w:t>
      </w:r>
      <w:r>
        <w:t>is</w:t>
      </w:r>
      <w:r>
        <w:rPr>
          <w:spacing w:val="15"/>
        </w:rPr>
        <w:t xml:space="preserve"> </w:t>
      </w:r>
      <w:r>
        <w:t>the</w:t>
      </w:r>
      <w:r>
        <w:rPr>
          <w:spacing w:val="15"/>
        </w:rPr>
        <w:t xml:space="preserve"> </w:t>
      </w:r>
      <w:r>
        <w:t>timestep.</w:t>
      </w:r>
      <w:r>
        <w:rPr>
          <w:spacing w:val="57"/>
        </w:rPr>
        <w:t xml:space="preserve"> </w:t>
      </w:r>
      <w:r>
        <w:t>By</w:t>
      </w:r>
      <w:r>
        <w:rPr>
          <w:spacing w:val="15"/>
        </w:rPr>
        <w:t xml:space="preserve"> </w:t>
      </w:r>
      <w:r>
        <w:t>recursively</w:t>
      </w:r>
      <w:r>
        <w:rPr>
          <w:spacing w:val="15"/>
        </w:rPr>
        <w:t xml:space="preserve"> </w:t>
      </w:r>
      <w:r>
        <w:t>implementing</w:t>
      </w:r>
      <w:r>
        <w:rPr>
          <w:spacing w:val="16"/>
        </w:rPr>
        <w:t xml:space="preserve"> </w:t>
      </w:r>
      <w:r>
        <w:rPr>
          <w:spacing w:val="-2"/>
        </w:rPr>
        <w:t>spatiotemporal</w:t>
      </w:r>
    </w:p>
    <w:p w14:paraId="22A2EB8D" w14:textId="0A919AAB" w:rsidR="0096722D" w:rsidRDefault="00BE2784">
      <w:pPr>
        <w:pStyle w:val="BodyText"/>
        <w:spacing w:before="128"/>
      </w:pPr>
      <w:r>
        <w:t>decoding</w:t>
      </w:r>
      <w:r>
        <w:rPr>
          <w:spacing w:val="9"/>
        </w:rPr>
        <w:t xml:space="preserve"> </w:t>
      </w:r>
      <w:r>
        <w:t>to</w:t>
      </w:r>
      <w:r>
        <w:rPr>
          <w:spacing w:val="8"/>
        </w:rPr>
        <w:t xml:space="preserve"> </w:t>
      </w:r>
      <w:r>
        <w:t>the</w:t>
      </w:r>
      <w:r>
        <w:rPr>
          <w:spacing w:val="8"/>
        </w:rPr>
        <w:t xml:space="preserve"> </w:t>
      </w:r>
      <w:r>
        <w:t>latent</w:t>
      </w:r>
      <w:r>
        <w:rPr>
          <w:spacing w:val="8"/>
        </w:rPr>
        <w:t xml:space="preserve"> </w:t>
      </w:r>
      <w:r>
        <w:t>representation</w:t>
      </w:r>
      <w:r>
        <w:rPr>
          <w:spacing w:val="9"/>
        </w:rPr>
        <w:t xml:space="preserve"> </w:t>
      </w:r>
      <w:r>
        <w:rPr>
          <w:rFonts w:ascii="Palatino Linotype"/>
          <w:i/>
        </w:rPr>
        <w:t>z</w:t>
      </w:r>
      <w:r>
        <w:rPr>
          <w:i/>
          <w:vertAlign w:val="subscript"/>
        </w:rPr>
        <w:t>m</w:t>
      </w:r>
      <w:r>
        <w:t>,</w:t>
      </w:r>
      <w:r>
        <w:rPr>
          <w:spacing w:val="9"/>
        </w:rPr>
        <w:t xml:space="preserve"> </w:t>
      </w:r>
      <w:r>
        <w:t>we</w:t>
      </w:r>
      <w:r>
        <w:rPr>
          <w:spacing w:val="8"/>
        </w:rPr>
        <w:t xml:space="preserve"> </w:t>
      </w:r>
      <w:r>
        <w:t>obtain</w:t>
      </w:r>
      <w:r>
        <w:rPr>
          <w:spacing w:val="8"/>
        </w:rPr>
        <w:t xml:space="preserve"> </w:t>
      </w:r>
      <w:r>
        <w:t>the</w:t>
      </w:r>
      <w:r>
        <w:rPr>
          <w:spacing w:val="8"/>
        </w:rPr>
        <w:t xml:space="preserve"> </w:t>
      </w:r>
      <w:r>
        <w:t>prediction</w:t>
      </w:r>
      <w:r>
        <w:rPr>
          <w:spacing w:val="8"/>
        </w:rPr>
        <w:t xml:space="preserve"> </w:t>
      </w:r>
      <w:r>
        <w:t>of</w:t>
      </w:r>
      <w:r>
        <w:rPr>
          <w:spacing w:val="8"/>
        </w:rPr>
        <w:t xml:space="preserve"> </w:t>
      </w:r>
      <w:r>
        <w:t>the</w:t>
      </w:r>
      <w:r>
        <w:rPr>
          <w:spacing w:val="8"/>
        </w:rPr>
        <w:t xml:space="preserve"> </w:t>
      </w:r>
      <w:r>
        <w:t>dynamic</w:t>
      </w:r>
      <w:r>
        <w:rPr>
          <w:spacing w:val="9"/>
        </w:rPr>
        <w:t xml:space="preserve"> </w:t>
      </w:r>
      <w:r>
        <w:t>response</w:t>
      </w:r>
      <w:r>
        <w:rPr>
          <w:spacing w:val="8"/>
        </w:rPr>
        <w:t xml:space="preserve"> </w:t>
      </w:r>
      <w:r>
        <w:rPr>
          <w:rFonts w:ascii="Palatino Linotype"/>
          <w:i/>
        </w:rPr>
        <w:t>d</w:t>
      </w:r>
      <w:r>
        <w:rPr>
          <w:i/>
          <w:vertAlign w:val="subscript"/>
        </w:rPr>
        <w:t>t</w:t>
      </w:r>
      <w:r>
        <w:rPr>
          <w:i/>
          <w:spacing w:val="15"/>
        </w:rPr>
        <w:t xml:space="preserve"> </w:t>
      </w:r>
      <w:r>
        <w:t>at</w:t>
      </w:r>
      <w:r>
        <w:rPr>
          <w:spacing w:val="8"/>
        </w:rPr>
        <w:t xml:space="preserve"> </w:t>
      </w:r>
      <w:r>
        <w:t>times</w:t>
      </w:r>
      <w:r>
        <w:rPr>
          <w:spacing w:val="8"/>
        </w:rPr>
        <w:t xml:space="preserve"> </w:t>
      </w:r>
      <w:r>
        <w:rPr>
          <w:spacing w:val="-5"/>
        </w:rPr>
        <w:t>for</w:t>
      </w:r>
    </w:p>
    <w:p w14:paraId="5F333858" w14:textId="0EE73A5C" w:rsidR="0096722D" w:rsidRDefault="00BE2784">
      <w:pPr>
        <w:spacing w:before="129"/>
        <w:ind w:left="154"/>
        <w:rPr>
          <w:sz w:val="20"/>
        </w:rPr>
      </w:pPr>
      <w:r>
        <w:rPr>
          <w:w w:val="105"/>
          <w:sz w:val="20"/>
        </w:rPr>
        <w:t>each</w:t>
      </w:r>
      <w:r>
        <w:rPr>
          <w:spacing w:val="6"/>
          <w:w w:val="105"/>
          <w:sz w:val="20"/>
        </w:rPr>
        <w:t xml:space="preserve"> </w:t>
      </w:r>
      <w:r>
        <w:rPr>
          <w:w w:val="105"/>
          <w:sz w:val="20"/>
        </w:rPr>
        <w:t>timestep</w:t>
      </w:r>
      <w:r>
        <w:rPr>
          <w:spacing w:val="6"/>
          <w:w w:val="105"/>
          <w:sz w:val="20"/>
        </w:rPr>
        <w:t xml:space="preserve"> </w:t>
      </w:r>
      <w:r>
        <w:rPr>
          <w:rFonts w:ascii="Palatino Linotype"/>
          <w:i/>
          <w:w w:val="105"/>
          <w:sz w:val="20"/>
        </w:rPr>
        <w:t>t</w:t>
      </w:r>
      <w:r>
        <w:rPr>
          <w:rFonts w:ascii="Palatino Linotype"/>
          <w:i/>
          <w:spacing w:val="-5"/>
          <w:w w:val="105"/>
          <w:sz w:val="20"/>
        </w:rPr>
        <w:t xml:space="preserve"> </w:t>
      </w:r>
      <w:r>
        <w:rPr>
          <w:w w:val="105"/>
          <w:sz w:val="20"/>
        </w:rPr>
        <w:t>=</w:t>
      </w:r>
      <w:r>
        <w:rPr>
          <w:spacing w:val="-3"/>
          <w:w w:val="105"/>
          <w:sz w:val="20"/>
        </w:rPr>
        <w:t xml:space="preserve"> </w:t>
      </w:r>
      <w:r>
        <w:rPr>
          <w:w w:val="105"/>
          <w:sz w:val="20"/>
        </w:rPr>
        <w:t>1</w:t>
      </w:r>
      <w:r>
        <w:rPr>
          <w:rFonts w:ascii="Palatino Linotype"/>
          <w:i/>
          <w:w w:val="105"/>
          <w:sz w:val="20"/>
        </w:rPr>
        <w:t>,</w:t>
      </w:r>
      <w:r>
        <w:rPr>
          <w:rFonts w:ascii="Palatino Linotype"/>
          <w:i/>
          <w:spacing w:val="-20"/>
          <w:w w:val="105"/>
          <w:sz w:val="20"/>
        </w:rPr>
        <w:t xml:space="preserve"> </w:t>
      </w:r>
      <w:proofErr w:type="gramStart"/>
      <w:r>
        <w:rPr>
          <w:rFonts w:ascii="Palatino Linotype"/>
          <w:i/>
          <w:w w:val="105"/>
          <w:sz w:val="20"/>
        </w:rPr>
        <w:t>.</w:t>
      </w:r>
      <w:r>
        <w:rPr>
          <w:rFonts w:ascii="Palatino Linotype"/>
          <w:i/>
          <w:spacing w:val="-19"/>
          <w:w w:val="105"/>
          <w:sz w:val="20"/>
        </w:rPr>
        <w:t xml:space="preserve"> </w:t>
      </w:r>
      <w:r>
        <w:rPr>
          <w:rFonts w:ascii="Palatino Linotype"/>
          <w:i/>
          <w:w w:val="105"/>
          <w:sz w:val="20"/>
        </w:rPr>
        <w:t>.</w:t>
      </w:r>
      <w:r>
        <w:rPr>
          <w:rFonts w:ascii="Palatino Linotype"/>
          <w:i/>
          <w:spacing w:val="-20"/>
          <w:w w:val="105"/>
          <w:sz w:val="20"/>
        </w:rPr>
        <w:t xml:space="preserve"> </w:t>
      </w:r>
      <w:r>
        <w:rPr>
          <w:rFonts w:ascii="Palatino Linotype"/>
          <w:i/>
          <w:w w:val="105"/>
          <w:sz w:val="20"/>
        </w:rPr>
        <w:t>.</w:t>
      </w:r>
      <w:r>
        <w:rPr>
          <w:rFonts w:ascii="Palatino Linotype"/>
          <w:i/>
          <w:spacing w:val="-19"/>
          <w:w w:val="105"/>
          <w:sz w:val="20"/>
        </w:rPr>
        <w:t xml:space="preserve"> </w:t>
      </w:r>
      <w:r>
        <w:rPr>
          <w:rFonts w:ascii="Palatino Linotype"/>
          <w:i/>
          <w:w w:val="105"/>
          <w:sz w:val="20"/>
        </w:rPr>
        <w:t>,</w:t>
      </w:r>
      <w:proofErr w:type="gramEnd"/>
      <w:r>
        <w:rPr>
          <w:rFonts w:ascii="Palatino Linotype"/>
          <w:i/>
          <w:spacing w:val="-20"/>
          <w:w w:val="105"/>
          <w:sz w:val="20"/>
        </w:rPr>
        <w:t xml:space="preserve"> </w:t>
      </w:r>
      <w:r>
        <w:rPr>
          <w:rFonts w:ascii="Palatino Linotype"/>
          <w:i/>
          <w:spacing w:val="-5"/>
          <w:w w:val="105"/>
          <w:sz w:val="20"/>
        </w:rPr>
        <w:t>n</w:t>
      </w:r>
      <w:r>
        <w:rPr>
          <w:spacing w:val="-5"/>
          <w:w w:val="105"/>
          <w:sz w:val="20"/>
        </w:rPr>
        <w:t>.</w:t>
      </w:r>
    </w:p>
    <w:p w14:paraId="4B0563AE" w14:textId="57B6A3A7" w:rsidR="0096722D" w:rsidRDefault="00BE2784">
      <w:pPr>
        <w:pStyle w:val="BodyText"/>
        <w:tabs>
          <w:tab w:val="left" w:pos="818"/>
        </w:tabs>
        <w:spacing w:before="155"/>
      </w:pPr>
      <w:r>
        <w:rPr>
          <w:rFonts w:ascii="Arial"/>
          <w:sz w:val="10"/>
        </w:rPr>
        <w:tab/>
      </w:r>
      <w:r>
        <w:t>The</w:t>
      </w:r>
      <w:r>
        <w:rPr>
          <w:spacing w:val="6"/>
        </w:rPr>
        <w:t xml:space="preserve"> </w:t>
      </w:r>
      <w:r>
        <w:t>complete</w:t>
      </w:r>
      <w:r>
        <w:rPr>
          <w:spacing w:val="7"/>
        </w:rPr>
        <w:t xml:space="preserve"> </w:t>
      </w:r>
      <w:r>
        <w:t>Stochastic</w:t>
      </w:r>
      <w:r>
        <w:rPr>
          <w:spacing w:val="7"/>
        </w:rPr>
        <w:t xml:space="preserve"> </w:t>
      </w:r>
      <w:r>
        <w:t>pix2vid</w:t>
      </w:r>
      <w:r>
        <w:rPr>
          <w:spacing w:val="7"/>
        </w:rPr>
        <w:t xml:space="preserve"> </w:t>
      </w:r>
      <w:r>
        <w:t>architecture</w:t>
      </w:r>
      <w:r>
        <w:rPr>
          <w:spacing w:val="7"/>
        </w:rPr>
        <w:t xml:space="preserve"> </w:t>
      </w:r>
      <w:r>
        <w:t>is</w:t>
      </w:r>
      <w:r>
        <w:rPr>
          <w:spacing w:val="6"/>
        </w:rPr>
        <w:t xml:space="preserve"> </w:t>
      </w:r>
      <w:r>
        <w:t>shown</w:t>
      </w:r>
      <w:r>
        <w:rPr>
          <w:spacing w:val="7"/>
        </w:rPr>
        <w:t xml:space="preserve"> </w:t>
      </w:r>
      <w:r>
        <w:t>in</w:t>
      </w:r>
      <w:r>
        <w:rPr>
          <w:spacing w:val="7"/>
        </w:rPr>
        <w:t xml:space="preserve"> </w:t>
      </w:r>
      <w:r>
        <w:t>Figure</w:t>
      </w:r>
      <w:r>
        <w:rPr>
          <w:spacing w:val="7"/>
        </w:rPr>
        <w:t xml:space="preserve"> </w:t>
      </w:r>
      <w:hyperlink w:anchor="_bookmark17" w:history="1">
        <w:r>
          <w:rPr>
            <w:color w:val="0000FF"/>
          </w:rPr>
          <w:t>15</w:t>
        </w:r>
      </w:hyperlink>
      <w:r>
        <w:t>.</w:t>
      </w:r>
      <w:r>
        <w:rPr>
          <w:spacing w:val="36"/>
        </w:rPr>
        <w:t xml:space="preserve"> </w:t>
      </w:r>
      <w:r>
        <w:t>Here</w:t>
      </w:r>
      <w:r>
        <w:rPr>
          <w:spacing w:val="7"/>
        </w:rPr>
        <w:t xml:space="preserve"> </w:t>
      </w:r>
      <w:r>
        <w:t>we</w:t>
      </w:r>
      <w:r>
        <w:rPr>
          <w:spacing w:val="7"/>
        </w:rPr>
        <w:t xml:space="preserve"> </w:t>
      </w:r>
      <w:r>
        <w:t>observe</w:t>
      </w:r>
      <w:r>
        <w:rPr>
          <w:spacing w:val="7"/>
        </w:rPr>
        <w:t xml:space="preserve"> </w:t>
      </w:r>
      <w:r>
        <w:t>the</w:t>
      </w:r>
      <w:r>
        <w:rPr>
          <w:spacing w:val="6"/>
        </w:rPr>
        <w:t xml:space="preserve"> </w:t>
      </w:r>
      <w:r>
        <w:t>spatial</w:t>
      </w:r>
      <w:r>
        <w:rPr>
          <w:spacing w:val="7"/>
        </w:rPr>
        <w:t xml:space="preserve"> </w:t>
      </w:r>
      <w:r>
        <w:rPr>
          <w:spacing w:val="-4"/>
        </w:rPr>
        <w:t>com-</w:t>
      </w:r>
    </w:p>
    <w:p w14:paraId="28CDF0A4" w14:textId="14B11B68" w:rsidR="0096722D" w:rsidRDefault="00BE2784">
      <w:pPr>
        <w:pStyle w:val="BodyText"/>
        <w:spacing w:before="145"/>
      </w:pPr>
      <w:r>
        <w:t>pression</w:t>
      </w:r>
      <w:r>
        <w:rPr>
          <w:spacing w:val="12"/>
        </w:rPr>
        <w:t xml:space="preserve"> </w:t>
      </w:r>
      <w:r>
        <w:t>of</w:t>
      </w:r>
      <w:r>
        <w:rPr>
          <w:spacing w:val="11"/>
        </w:rPr>
        <w:t xml:space="preserve"> </w:t>
      </w:r>
      <w:r>
        <w:t>the</w:t>
      </w:r>
      <w:r>
        <w:rPr>
          <w:spacing w:val="11"/>
        </w:rPr>
        <w:t xml:space="preserve"> </w:t>
      </w:r>
      <w:r>
        <w:t>geologic</w:t>
      </w:r>
      <w:r>
        <w:rPr>
          <w:spacing w:val="11"/>
        </w:rPr>
        <w:t xml:space="preserve"> </w:t>
      </w:r>
      <w:r>
        <w:t>models,</w:t>
      </w:r>
      <w:r>
        <w:rPr>
          <w:spacing w:val="14"/>
        </w:rPr>
        <w:t xml:space="preserve"> </w:t>
      </w:r>
      <w:r>
        <w:rPr>
          <w:rFonts w:ascii="Palatino Linotype"/>
          <w:i/>
        </w:rPr>
        <w:t>m</w:t>
      </w:r>
      <w:r>
        <w:t>,</w:t>
      </w:r>
      <w:r>
        <w:rPr>
          <w:spacing w:val="13"/>
        </w:rPr>
        <w:t xml:space="preserve"> </w:t>
      </w:r>
      <w:r>
        <w:t>through</w:t>
      </w:r>
      <w:r>
        <w:rPr>
          <w:spacing w:val="12"/>
        </w:rPr>
        <w:t xml:space="preserve"> </w:t>
      </w:r>
      <w:r>
        <w:t>the</w:t>
      </w:r>
      <w:r>
        <w:rPr>
          <w:spacing w:val="11"/>
        </w:rPr>
        <w:t xml:space="preserve"> </w:t>
      </w:r>
      <w:r>
        <w:t>encoding</w:t>
      </w:r>
      <w:r>
        <w:rPr>
          <w:spacing w:val="11"/>
        </w:rPr>
        <w:t xml:space="preserve"> </w:t>
      </w:r>
      <w:r>
        <w:t>portion</w:t>
      </w:r>
      <w:r>
        <w:rPr>
          <w:spacing w:val="11"/>
        </w:rPr>
        <w:t xml:space="preserve"> </w:t>
      </w:r>
      <w:r>
        <w:t>of</w:t>
      </w:r>
      <w:r>
        <w:rPr>
          <w:spacing w:val="11"/>
        </w:rPr>
        <w:t xml:space="preserve"> </w:t>
      </w:r>
      <w:r>
        <w:t>the</w:t>
      </w:r>
      <w:r>
        <w:rPr>
          <w:spacing w:val="12"/>
        </w:rPr>
        <w:t xml:space="preserve"> </w:t>
      </w:r>
      <w:r>
        <w:t>network,</w:t>
      </w:r>
      <w:r>
        <w:rPr>
          <w:spacing w:val="13"/>
        </w:rPr>
        <w:t xml:space="preserve"> </w:t>
      </w:r>
      <w:r>
        <w:t>and</w:t>
      </w:r>
      <w:r>
        <w:rPr>
          <w:spacing w:val="11"/>
        </w:rPr>
        <w:t xml:space="preserve"> </w:t>
      </w:r>
      <w:r>
        <w:t>the</w:t>
      </w:r>
      <w:r>
        <w:rPr>
          <w:spacing w:val="12"/>
        </w:rPr>
        <w:t xml:space="preserve"> </w:t>
      </w:r>
      <w:r>
        <w:rPr>
          <w:spacing w:val="-2"/>
        </w:rPr>
        <w:t>spatiotemporal</w:t>
      </w:r>
    </w:p>
    <w:p w14:paraId="7F9582AA" w14:textId="6975212C" w:rsidR="0096722D" w:rsidRDefault="00BE2784">
      <w:pPr>
        <w:pStyle w:val="BodyText"/>
        <w:spacing w:before="155"/>
      </w:pPr>
      <w:r>
        <w:t>decoding</w:t>
      </w:r>
      <w:r>
        <w:rPr>
          <w:spacing w:val="4"/>
        </w:rPr>
        <w:t xml:space="preserve"> </w:t>
      </w:r>
      <w:r>
        <w:t>and</w:t>
      </w:r>
      <w:r>
        <w:rPr>
          <w:spacing w:val="5"/>
        </w:rPr>
        <w:t xml:space="preserve"> </w:t>
      </w:r>
      <w:r>
        <w:t>residual</w:t>
      </w:r>
      <w:r>
        <w:rPr>
          <w:spacing w:val="4"/>
        </w:rPr>
        <w:t xml:space="preserve"> </w:t>
      </w:r>
      <w:r>
        <w:t>multi-scale</w:t>
      </w:r>
      <w:r>
        <w:rPr>
          <w:spacing w:val="4"/>
        </w:rPr>
        <w:t xml:space="preserve"> </w:t>
      </w:r>
      <w:r>
        <w:t>concatenations</w:t>
      </w:r>
      <w:r>
        <w:rPr>
          <w:spacing w:val="5"/>
        </w:rPr>
        <w:t xml:space="preserve"> </w:t>
      </w:r>
      <w:r>
        <w:t>through</w:t>
      </w:r>
      <w:r>
        <w:rPr>
          <w:spacing w:val="4"/>
        </w:rPr>
        <w:t xml:space="preserve"> </w:t>
      </w:r>
      <w:r>
        <w:t>the</w:t>
      </w:r>
      <w:r>
        <w:rPr>
          <w:spacing w:val="5"/>
        </w:rPr>
        <w:t xml:space="preserve"> </w:t>
      </w:r>
      <w:r>
        <w:t>decoder</w:t>
      </w:r>
      <w:r>
        <w:rPr>
          <w:spacing w:val="4"/>
        </w:rPr>
        <w:t xml:space="preserve"> </w:t>
      </w:r>
      <w:r>
        <w:t>portion</w:t>
      </w:r>
      <w:r>
        <w:rPr>
          <w:spacing w:val="4"/>
        </w:rPr>
        <w:t xml:space="preserve"> </w:t>
      </w:r>
      <w:r>
        <w:t>of</w:t>
      </w:r>
      <w:r>
        <w:rPr>
          <w:spacing w:val="5"/>
        </w:rPr>
        <w:t xml:space="preserve"> </w:t>
      </w:r>
      <w:r>
        <w:t>the</w:t>
      </w:r>
      <w:r>
        <w:rPr>
          <w:spacing w:val="4"/>
        </w:rPr>
        <w:t xml:space="preserve"> </w:t>
      </w:r>
      <w:r>
        <w:t>network.</w:t>
      </w:r>
      <w:r>
        <w:rPr>
          <w:spacing w:val="33"/>
        </w:rPr>
        <w:t xml:space="preserve"> </w:t>
      </w:r>
      <w:r>
        <w:t>The</w:t>
      </w:r>
      <w:r>
        <w:rPr>
          <w:spacing w:val="4"/>
        </w:rPr>
        <w:t xml:space="preserve"> </w:t>
      </w:r>
      <w:r>
        <w:rPr>
          <w:spacing w:val="-2"/>
        </w:rPr>
        <w:t>result-</w:t>
      </w:r>
    </w:p>
    <w:p w14:paraId="25C2B1B7" w14:textId="2171CF39" w:rsidR="0096722D" w:rsidRDefault="00BE2784">
      <w:pPr>
        <w:pStyle w:val="BodyText"/>
        <w:spacing w:before="172"/>
      </w:pPr>
      <w:r>
        <w:t>ing</w:t>
      </w:r>
      <w:r>
        <w:rPr>
          <w:spacing w:val="6"/>
        </w:rPr>
        <w:t xml:space="preserve"> </w:t>
      </w:r>
      <w:r>
        <w:t>architecture</w:t>
      </w:r>
      <w:r>
        <w:rPr>
          <w:spacing w:val="5"/>
        </w:rPr>
        <w:t xml:space="preserve"> </w:t>
      </w:r>
      <w:r>
        <w:t>provides</w:t>
      </w:r>
      <w:r>
        <w:rPr>
          <w:spacing w:val="5"/>
        </w:rPr>
        <w:t xml:space="preserve"> </w:t>
      </w:r>
      <w:r>
        <w:t>proxy</w:t>
      </w:r>
      <w:r>
        <w:rPr>
          <w:spacing w:val="6"/>
        </w:rPr>
        <w:t xml:space="preserve"> </w:t>
      </w:r>
      <w:r>
        <w:t>model</w:t>
      </w:r>
      <w:r>
        <w:rPr>
          <w:spacing w:val="5"/>
        </w:rPr>
        <w:t xml:space="preserve"> </w:t>
      </w:r>
      <w:r>
        <w:t>from</w:t>
      </w:r>
      <w:r>
        <w:rPr>
          <w:spacing w:val="6"/>
        </w:rPr>
        <w:t xml:space="preserve"> </w:t>
      </w:r>
      <w:ins w:id="199" w:author="Pyrcz, Michael" w:date="2023-09-16T09:54:00Z">
        <w:r w:rsidR="00406B7E">
          <w:rPr>
            <w:spacing w:val="6"/>
          </w:rPr>
          <w:t xml:space="preserve">a subsurface </w:t>
        </w:r>
      </w:ins>
      <w:r>
        <w:t>static</w:t>
      </w:r>
      <w:r>
        <w:rPr>
          <w:spacing w:val="5"/>
        </w:rPr>
        <w:t xml:space="preserve"> </w:t>
      </w:r>
      <w:del w:id="200" w:author="Pyrcz, Michael" w:date="2023-09-16T09:54:00Z">
        <w:r w:rsidDel="00406B7E">
          <w:delText>geologic</w:delText>
        </w:r>
        <w:r w:rsidDel="00406B7E">
          <w:rPr>
            <w:spacing w:val="6"/>
          </w:rPr>
          <w:delText xml:space="preserve"> </w:delText>
        </w:r>
      </w:del>
      <w:ins w:id="201" w:author="Pyrcz, Michael" w:date="2023-09-16T09:54:00Z">
        <w:r w:rsidR="00406B7E">
          <w:t>uncertainty</w:t>
        </w:r>
        <w:r w:rsidR="00406B7E">
          <w:rPr>
            <w:spacing w:val="6"/>
          </w:rPr>
          <w:t xml:space="preserve"> </w:t>
        </w:r>
      </w:ins>
      <w:r>
        <w:t>model</w:t>
      </w:r>
      <w:del w:id="202" w:author="Pyrcz, Michael" w:date="2023-09-16T09:54:00Z">
        <w:r w:rsidDel="00406B7E">
          <w:delText>s</w:delText>
        </w:r>
      </w:del>
      <w:r>
        <w:rPr>
          <w:spacing w:val="5"/>
        </w:rPr>
        <w:t xml:space="preserve"> </w:t>
      </w:r>
      <w:r>
        <w:t>(images)</w:t>
      </w:r>
      <w:r>
        <w:rPr>
          <w:spacing w:val="6"/>
        </w:rPr>
        <w:t xml:space="preserve"> </w:t>
      </w:r>
      <w:r>
        <w:t>to</w:t>
      </w:r>
      <w:r>
        <w:rPr>
          <w:spacing w:val="6"/>
        </w:rPr>
        <w:t xml:space="preserve"> </w:t>
      </w:r>
      <w:ins w:id="203" w:author="Pyrcz, Michael" w:date="2023-09-16T09:54:00Z">
        <w:r w:rsidR="00406B7E">
          <w:rPr>
            <w:spacing w:val="6"/>
          </w:rPr>
          <w:t xml:space="preserve">subsurface </w:t>
        </w:r>
      </w:ins>
      <w:r>
        <w:t>dynamic</w:t>
      </w:r>
      <w:r>
        <w:rPr>
          <w:spacing w:val="5"/>
        </w:rPr>
        <w:t xml:space="preserve"> </w:t>
      </w:r>
      <w:commentRangeStart w:id="204"/>
      <w:del w:id="205" w:author="Pyrcz, Michael" w:date="2023-09-16T09:53:00Z">
        <w:r w:rsidDel="00406B7E">
          <w:delText>reservoir</w:delText>
        </w:r>
      </w:del>
      <w:commentRangeEnd w:id="204"/>
      <w:r w:rsidR="00406B7E">
        <w:rPr>
          <w:rStyle w:val="CommentReference"/>
        </w:rPr>
        <w:commentReference w:id="204"/>
      </w:r>
      <w:r>
        <w:rPr>
          <w:spacing w:val="6"/>
        </w:rPr>
        <w:t xml:space="preserve"> </w:t>
      </w:r>
      <w:proofErr w:type="gramStart"/>
      <w:r>
        <w:rPr>
          <w:spacing w:val="-2"/>
        </w:rPr>
        <w:t>response</w:t>
      </w:r>
      <w:proofErr w:type="gramEnd"/>
    </w:p>
    <w:p w14:paraId="392879FF" w14:textId="3BA68BAF" w:rsidR="0096722D" w:rsidRDefault="00BE2784">
      <w:pPr>
        <w:spacing w:before="171"/>
        <w:ind w:left="154"/>
        <w:rPr>
          <w:sz w:val="20"/>
        </w:rPr>
      </w:pPr>
      <w:r>
        <w:rPr>
          <w:rFonts w:ascii="Arial"/>
          <w:spacing w:val="70"/>
          <w:sz w:val="10"/>
        </w:rPr>
        <w:t xml:space="preserve"> </w:t>
      </w:r>
      <w:r>
        <w:rPr>
          <w:spacing w:val="-2"/>
          <w:sz w:val="20"/>
        </w:rPr>
        <w:t>(videos).</w:t>
      </w:r>
    </w:p>
    <w:p w14:paraId="60DCEE2C" w14:textId="7F498D04" w:rsidR="0096722D" w:rsidRDefault="00BE2784">
      <w:pPr>
        <w:pStyle w:val="Heading1"/>
        <w:tabs>
          <w:tab w:val="left" w:pos="818"/>
        </w:tabs>
        <w:spacing w:before="172"/>
      </w:pPr>
      <w:r>
        <w:rPr>
          <w:rFonts w:ascii="Arial"/>
          <w:b w:val="0"/>
          <w:sz w:val="10"/>
        </w:rPr>
        <w:tab/>
      </w:r>
      <w:r>
        <w:rPr>
          <w:spacing w:val="-4"/>
        </w:rPr>
        <w:t>2.4</w:t>
      </w:r>
      <w:r>
        <w:rPr>
          <w:spacing w:val="2"/>
        </w:rPr>
        <w:t xml:space="preserve"> </w:t>
      </w:r>
      <w:r>
        <w:rPr>
          <w:spacing w:val="-4"/>
        </w:rPr>
        <w:t>Training</w:t>
      </w:r>
      <w:r>
        <w:rPr>
          <w:spacing w:val="3"/>
        </w:rPr>
        <w:t xml:space="preserve"> </w:t>
      </w:r>
      <w:r>
        <w:rPr>
          <w:spacing w:val="-4"/>
        </w:rPr>
        <w:t>Strategy</w:t>
      </w:r>
    </w:p>
    <w:p w14:paraId="16A9F337" w14:textId="43B3C77E" w:rsidR="0096722D" w:rsidRDefault="00BE2784">
      <w:pPr>
        <w:pStyle w:val="BodyText"/>
        <w:tabs>
          <w:tab w:val="left" w:pos="818"/>
        </w:tabs>
      </w:pPr>
      <w:r>
        <w:rPr>
          <w:rFonts w:ascii="Arial"/>
          <w:sz w:val="10"/>
        </w:rPr>
        <w:tab/>
      </w:r>
      <w:r>
        <w:t>The</w:t>
      </w:r>
      <w:r>
        <w:rPr>
          <w:spacing w:val="25"/>
        </w:rPr>
        <w:t xml:space="preserve"> </w:t>
      </w:r>
      <w:r>
        <w:t>inputs</w:t>
      </w:r>
      <w:r>
        <w:rPr>
          <w:spacing w:val="26"/>
        </w:rPr>
        <w:t xml:space="preserve"> </w:t>
      </w:r>
      <w:r>
        <w:t>to</w:t>
      </w:r>
      <w:r>
        <w:rPr>
          <w:spacing w:val="25"/>
        </w:rPr>
        <w:t xml:space="preserve"> </w:t>
      </w:r>
      <w:r>
        <w:t>the</w:t>
      </w:r>
      <w:r>
        <w:rPr>
          <w:spacing w:val="26"/>
        </w:rPr>
        <w:t xml:space="preserve"> </w:t>
      </w:r>
      <w:r>
        <w:t>Stochastic</w:t>
      </w:r>
      <w:r>
        <w:rPr>
          <w:spacing w:val="26"/>
        </w:rPr>
        <w:t xml:space="preserve"> </w:t>
      </w:r>
      <w:r>
        <w:t>pix2vid</w:t>
      </w:r>
      <w:r>
        <w:rPr>
          <w:spacing w:val="25"/>
        </w:rPr>
        <w:t xml:space="preserve"> </w:t>
      </w:r>
      <w:r>
        <w:t>are</w:t>
      </w:r>
      <w:r>
        <w:rPr>
          <w:spacing w:val="26"/>
        </w:rPr>
        <w:t xml:space="preserve"> </w:t>
      </w:r>
      <w:r>
        <w:t>the</w:t>
      </w:r>
      <w:r>
        <w:rPr>
          <w:spacing w:val="25"/>
        </w:rPr>
        <w:t xml:space="preserve"> </w:t>
      </w:r>
      <w:r>
        <w:t>geologic</w:t>
      </w:r>
      <w:r>
        <w:rPr>
          <w:spacing w:val="26"/>
        </w:rPr>
        <w:t xml:space="preserve"> </w:t>
      </w:r>
      <w:r>
        <w:t>realizations,</w:t>
      </w:r>
      <w:r>
        <w:rPr>
          <w:spacing w:val="31"/>
        </w:rPr>
        <w:t xml:space="preserve"> </w:t>
      </w:r>
      <w:r>
        <w:t>comprised</w:t>
      </w:r>
      <w:r>
        <w:rPr>
          <w:spacing w:val="26"/>
        </w:rPr>
        <w:t xml:space="preserve"> </w:t>
      </w:r>
      <w:r>
        <w:t>of</w:t>
      </w:r>
      <w:r>
        <w:rPr>
          <w:spacing w:val="25"/>
        </w:rPr>
        <w:t xml:space="preserve"> </w:t>
      </w:r>
      <w:r>
        <w:t>the</w:t>
      </w:r>
      <w:r>
        <w:rPr>
          <w:spacing w:val="26"/>
        </w:rPr>
        <w:t xml:space="preserve"> </w:t>
      </w:r>
      <w:r>
        <w:t>distributions</w:t>
      </w:r>
      <w:r>
        <w:rPr>
          <w:spacing w:val="25"/>
        </w:rPr>
        <w:t xml:space="preserve"> </w:t>
      </w:r>
      <w:r>
        <w:rPr>
          <w:spacing w:val="-5"/>
        </w:rPr>
        <w:t>of</w:t>
      </w:r>
    </w:p>
    <w:p w14:paraId="10E447AB" w14:textId="62F8FC1F" w:rsidR="0096722D" w:rsidRDefault="00BE2784">
      <w:pPr>
        <w:pStyle w:val="BodyText"/>
        <w:spacing w:before="108"/>
        <w:rPr>
          <w:rFonts w:ascii="Meiryo UI" w:hAnsi="Meiryo UI"/>
          <w:i/>
        </w:rPr>
      </w:pPr>
      <w:r>
        <w:t>porosity,</w:t>
      </w:r>
      <w:r>
        <w:rPr>
          <w:spacing w:val="2"/>
        </w:rPr>
        <w:t xml:space="preserve"> </w:t>
      </w:r>
      <w:r>
        <w:t>permeability,</w:t>
      </w:r>
      <w:r>
        <w:rPr>
          <w:spacing w:val="2"/>
        </w:rPr>
        <w:t xml:space="preserve"> </w:t>
      </w:r>
      <w:r>
        <w:t>facies,</w:t>
      </w:r>
      <w:r>
        <w:rPr>
          <w:spacing w:val="3"/>
        </w:rPr>
        <w:t xml:space="preserve"> </w:t>
      </w:r>
      <w:r>
        <w:t>and</w:t>
      </w:r>
      <w:r>
        <w:rPr>
          <w:spacing w:val="1"/>
        </w:rPr>
        <w:t xml:space="preserve"> </w:t>
      </w:r>
      <w:r>
        <w:t>injection</w:t>
      </w:r>
      <w:r>
        <w:rPr>
          <w:spacing w:val="1"/>
        </w:rPr>
        <w:t xml:space="preserve"> </w:t>
      </w:r>
      <w:r>
        <w:t>well(s)</w:t>
      </w:r>
      <w:r>
        <w:rPr>
          <w:spacing w:val="1"/>
        </w:rPr>
        <w:t xml:space="preserve"> </w:t>
      </w:r>
      <w:r>
        <w:t>location,</w:t>
      </w:r>
      <w:r>
        <w:rPr>
          <w:spacing w:val="2"/>
        </w:rPr>
        <w:t xml:space="preserve"> </w:t>
      </w:r>
      <w:r>
        <w:t>represented</w:t>
      </w:r>
      <w:r>
        <w:rPr>
          <w:spacing w:val="1"/>
        </w:rPr>
        <w:t xml:space="preserve"> </w:t>
      </w:r>
      <w:r>
        <w:t>as</w:t>
      </w:r>
      <w:r>
        <w:rPr>
          <w:spacing w:val="1"/>
        </w:rPr>
        <w:t xml:space="preserve"> </w:t>
      </w:r>
      <w:r>
        <w:t>a</w:t>
      </w:r>
      <w:r>
        <w:rPr>
          <w:spacing w:val="1"/>
        </w:rPr>
        <w:t xml:space="preserve"> </w:t>
      </w:r>
      <w:r>
        <w:t xml:space="preserve">matrix </w:t>
      </w:r>
      <w:r>
        <w:rPr>
          <w:rFonts w:ascii="Palatino Linotype" w:hAnsi="Palatino Linotype"/>
          <w:i/>
        </w:rPr>
        <w:t xml:space="preserve">m </w:t>
      </w:r>
      <w:r>
        <w:t>of</w:t>
      </w:r>
      <w:r>
        <w:rPr>
          <w:spacing w:val="1"/>
        </w:rPr>
        <w:t xml:space="preserve"> </w:t>
      </w:r>
      <w:r>
        <w:t>dimensions</w:t>
      </w:r>
      <w:r>
        <w:rPr>
          <w:spacing w:val="1"/>
        </w:rPr>
        <w:t xml:space="preserve"> </w:t>
      </w:r>
      <w:r>
        <w:t>64</w:t>
      </w:r>
      <w:r>
        <w:rPr>
          <w:spacing w:val="-13"/>
        </w:rPr>
        <w:t xml:space="preserve"> </w:t>
      </w:r>
      <w:r>
        <w:rPr>
          <w:rFonts w:ascii="Meiryo UI" w:hAnsi="Meiryo UI"/>
          <w:i/>
          <w:spacing w:val="-10"/>
        </w:rPr>
        <w:t>×</w:t>
      </w:r>
    </w:p>
    <w:p w14:paraId="209E37ED" w14:textId="04ED18D1" w:rsidR="0096722D" w:rsidRDefault="00BE2784">
      <w:pPr>
        <w:pStyle w:val="BodyText"/>
        <w:spacing w:before="69"/>
      </w:pPr>
      <w:r>
        <w:rPr>
          <w:spacing w:val="-2"/>
        </w:rPr>
        <w:t>64</w:t>
      </w:r>
      <w:r>
        <w:rPr>
          <w:spacing w:val="-13"/>
        </w:rPr>
        <w:t xml:space="preserve"> </w:t>
      </w:r>
      <w:r>
        <w:rPr>
          <w:rFonts w:ascii="Meiryo UI" w:hAnsi="Meiryo UI"/>
          <w:i/>
          <w:spacing w:val="-2"/>
        </w:rPr>
        <w:t>×</w:t>
      </w:r>
      <w:r>
        <w:rPr>
          <w:rFonts w:ascii="Meiryo UI" w:hAnsi="Meiryo UI"/>
          <w:i/>
          <w:spacing w:val="-34"/>
        </w:rPr>
        <w:t xml:space="preserve"> </w:t>
      </w:r>
      <w:r>
        <w:rPr>
          <w:spacing w:val="-2"/>
        </w:rPr>
        <w:t>4.</w:t>
      </w:r>
      <w:r>
        <w:rPr>
          <w:spacing w:val="21"/>
        </w:rPr>
        <w:t xml:space="preserve"> </w:t>
      </w:r>
      <w:r>
        <w:rPr>
          <w:spacing w:val="-2"/>
        </w:rPr>
        <w:t>The</w:t>
      </w:r>
      <w:r>
        <w:rPr>
          <w:spacing w:val="1"/>
        </w:rPr>
        <w:t xml:space="preserve"> </w:t>
      </w:r>
      <w:r>
        <w:rPr>
          <w:spacing w:val="-2"/>
        </w:rPr>
        <w:t>outputs</w:t>
      </w:r>
      <w:r>
        <w:rPr>
          <w:spacing w:val="1"/>
        </w:rPr>
        <w:t xml:space="preserve"> </w:t>
      </w:r>
      <w:r>
        <w:rPr>
          <w:spacing w:val="-2"/>
        </w:rPr>
        <w:t>are</w:t>
      </w:r>
      <w:r>
        <w:rPr>
          <w:spacing w:val="1"/>
        </w:rPr>
        <w:t xml:space="preserve"> </w:t>
      </w:r>
      <w:r>
        <w:rPr>
          <w:spacing w:val="-2"/>
        </w:rPr>
        <w:t>the</w:t>
      </w:r>
      <w:r>
        <w:rPr>
          <w:spacing w:val="1"/>
        </w:rPr>
        <w:t xml:space="preserve"> </w:t>
      </w:r>
      <w:r>
        <w:rPr>
          <w:spacing w:val="-2"/>
        </w:rPr>
        <w:t>results</w:t>
      </w:r>
      <w:r>
        <w:rPr>
          <w:spacing w:val="1"/>
        </w:rPr>
        <w:t xml:space="preserve"> </w:t>
      </w:r>
      <w:r>
        <w:rPr>
          <w:spacing w:val="-2"/>
        </w:rPr>
        <w:t>from</w:t>
      </w:r>
      <w:r>
        <w:rPr>
          <w:spacing w:val="1"/>
        </w:rPr>
        <w:t xml:space="preserve"> </w:t>
      </w:r>
      <w:r>
        <w:rPr>
          <w:spacing w:val="-2"/>
        </w:rPr>
        <w:t>the</w:t>
      </w:r>
      <w:r>
        <w:rPr>
          <w:spacing w:val="1"/>
        </w:rPr>
        <w:t xml:space="preserve"> </w:t>
      </w:r>
      <w:r>
        <w:rPr>
          <w:spacing w:val="-2"/>
        </w:rPr>
        <w:t>numerical</w:t>
      </w:r>
      <w:r>
        <w:rPr>
          <w:spacing w:val="1"/>
        </w:rPr>
        <w:t xml:space="preserve"> </w:t>
      </w:r>
      <w:r>
        <w:rPr>
          <w:spacing w:val="-2"/>
        </w:rPr>
        <w:t>reservoir</w:t>
      </w:r>
      <w:r>
        <w:rPr>
          <w:spacing w:val="1"/>
        </w:rPr>
        <w:t xml:space="preserve"> </w:t>
      </w:r>
      <w:r>
        <w:rPr>
          <w:spacing w:val="-2"/>
        </w:rPr>
        <w:t>simulation,</w:t>
      </w:r>
      <w:r>
        <w:rPr>
          <w:spacing w:val="1"/>
        </w:rPr>
        <w:t xml:space="preserve"> </w:t>
      </w:r>
      <w:r>
        <w:rPr>
          <w:spacing w:val="-2"/>
        </w:rPr>
        <w:t>namely</w:t>
      </w:r>
      <w:r>
        <w:rPr>
          <w:spacing w:val="1"/>
        </w:rPr>
        <w:t xml:space="preserve"> </w:t>
      </w:r>
      <w:r>
        <w:rPr>
          <w:spacing w:val="-2"/>
        </w:rPr>
        <w:t>pressure</w:t>
      </w:r>
      <w:r>
        <w:rPr>
          <w:spacing w:val="1"/>
        </w:rPr>
        <w:t xml:space="preserve"> </w:t>
      </w:r>
      <w:r>
        <w:rPr>
          <w:spacing w:val="-2"/>
        </w:rPr>
        <w:t>and</w:t>
      </w:r>
      <w:r>
        <w:rPr>
          <w:spacing w:val="1"/>
        </w:rPr>
        <w:t xml:space="preserve"> </w:t>
      </w:r>
      <w:proofErr w:type="gramStart"/>
      <w:r>
        <w:rPr>
          <w:spacing w:val="-2"/>
        </w:rPr>
        <w:t>saturation</w:t>
      </w:r>
      <w:proofErr w:type="gramEnd"/>
    </w:p>
    <w:p w14:paraId="70D4398A" w14:textId="77777777" w:rsidR="0096722D" w:rsidRDefault="00BE2784">
      <w:pPr>
        <w:pStyle w:val="BodyText"/>
        <w:spacing w:before="68"/>
      </w:pPr>
      <w:proofErr w:type="gramStart"/>
      <w:r>
        <w:rPr>
          <w:rFonts w:ascii="Arial" w:hAnsi="Arial"/>
          <w:sz w:val="10"/>
        </w:rPr>
        <w:t>276</w:t>
      </w:r>
      <w:r>
        <w:rPr>
          <w:rFonts w:ascii="Arial" w:hAnsi="Arial"/>
          <w:spacing w:val="36"/>
          <w:sz w:val="10"/>
        </w:rPr>
        <w:t xml:space="preserve">  </w:t>
      </w:r>
      <w:r>
        <w:t>distributions</w:t>
      </w:r>
      <w:proofErr w:type="gramEnd"/>
      <w:r>
        <w:rPr>
          <w:spacing w:val="-1"/>
        </w:rPr>
        <w:t xml:space="preserve"> </w:t>
      </w:r>
      <w:r>
        <w:t>over</w:t>
      </w:r>
      <w:r>
        <w:rPr>
          <w:spacing w:val="-1"/>
        </w:rPr>
        <w:t xml:space="preserve"> </w:t>
      </w:r>
      <w:r>
        <w:t>time, represented</w:t>
      </w:r>
      <w:r>
        <w:rPr>
          <w:spacing w:val="-1"/>
        </w:rPr>
        <w:t xml:space="preserve"> </w:t>
      </w:r>
      <w:r>
        <w:t>as</w:t>
      </w:r>
      <w:r>
        <w:rPr>
          <w:spacing w:val="-2"/>
        </w:rPr>
        <w:t xml:space="preserve"> </w:t>
      </w:r>
      <w:r>
        <w:t>a</w:t>
      </w:r>
      <w:r>
        <w:rPr>
          <w:spacing w:val="-1"/>
        </w:rPr>
        <w:t xml:space="preserve"> </w:t>
      </w:r>
      <w:r>
        <w:t>matrix</w:t>
      </w:r>
      <w:r>
        <w:rPr>
          <w:spacing w:val="4"/>
        </w:rPr>
        <w:t xml:space="preserve"> </w:t>
      </w:r>
      <w:r>
        <w:rPr>
          <w:rFonts w:ascii="Palatino Linotype" w:hAnsi="Palatino Linotype"/>
          <w:i/>
        </w:rPr>
        <w:t>d</w:t>
      </w:r>
      <w:r>
        <w:rPr>
          <w:rFonts w:ascii="Palatino Linotype" w:hAnsi="Palatino Linotype"/>
          <w:i/>
          <w:spacing w:val="2"/>
        </w:rPr>
        <w:t xml:space="preserve"> </w:t>
      </w:r>
      <w:r>
        <w:t>of</w:t>
      </w:r>
      <w:r>
        <w:rPr>
          <w:spacing w:val="4"/>
        </w:rPr>
        <w:t xml:space="preserve"> </w:t>
      </w:r>
      <w:r>
        <w:t>dimensions</w:t>
      </w:r>
      <w:r>
        <w:rPr>
          <w:spacing w:val="4"/>
        </w:rPr>
        <w:t xml:space="preserve"> </w:t>
      </w:r>
      <w:r>
        <w:t>64</w:t>
      </w:r>
      <w:r>
        <w:rPr>
          <w:spacing w:val="-12"/>
        </w:rPr>
        <w:t xml:space="preserve"> </w:t>
      </w:r>
      <w:r>
        <w:rPr>
          <w:rFonts w:ascii="Meiryo UI" w:hAnsi="Meiryo UI"/>
          <w:i/>
        </w:rPr>
        <w:t>×</w:t>
      </w:r>
      <w:r>
        <w:rPr>
          <w:rFonts w:ascii="Meiryo UI" w:hAnsi="Meiryo UI"/>
          <w:i/>
          <w:spacing w:val="-20"/>
        </w:rPr>
        <w:t xml:space="preserve"> </w:t>
      </w:r>
      <w:r>
        <w:t>64</w:t>
      </w:r>
      <w:r>
        <w:rPr>
          <w:spacing w:val="-12"/>
        </w:rPr>
        <w:t xml:space="preserve"> </w:t>
      </w:r>
      <w:r>
        <w:rPr>
          <w:rFonts w:ascii="Meiryo UI" w:hAnsi="Meiryo UI"/>
          <w:i/>
        </w:rPr>
        <w:t>×</w:t>
      </w:r>
      <w:r>
        <w:rPr>
          <w:rFonts w:ascii="Meiryo UI" w:hAnsi="Meiryo UI"/>
          <w:i/>
          <w:spacing w:val="-20"/>
        </w:rPr>
        <w:t xml:space="preserve"> </w:t>
      </w:r>
      <w:r>
        <w:t>60</w:t>
      </w:r>
      <w:r>
        <w:rPr>
          <w:spacing w:val="-12"/>
        </w:rPr>
        <w:t xml:space="preserve"> </w:t>
      </w:r>
      <w:r>
        <w:rPr>
          <w:rFonts w:ascii="Meiryo UI" w:hAnsi="Meiryo UI"/>
          <w:i/>
        </w:rPr>
        <w:t>×</w:t>
      </w:r>
      <w:r>
        <w:rPr>
          <w:rFonts w:ascii="Meiryo UI" w:hAnsi="Meiryo UI"/>
          <w:i/>
          <w:spacing w:val="-20"/>
        </w:rPr>
        <w:t xml:space="preserve"> </w:t>
      </w:r>
      <w:r>
        <w:t>2.</w:t>
      </w:r>
      <w:r>
        <w:rPr>
          <w:spacing w:val="29"/>
        </w:rPr>
        <w:t xml:space="preserve"> </w:t>
      </w:r>
      <w:r>
        <w:t>This</w:t>
      </w:r>
      <w:r>
        <w:rPr>
          <w:spacing w:val="4"/>
        </w:rPr>
        <w:t xml:space="preserve"> </w:t>
      </w:r>
      <w:r>
        <w:t>yields</w:t>
      </w:r>
      <w:r>
        <w:rPr>
          <w:spacing w:val="3"/>
        </w:rPr>
        <w:t xml:space="preserve"> </w:t>
      </w:r>
      <w:r>
        <w:t>an</w:t>
      </w:r>
      <w:r>
        <w:rPr>
          <w:spacing w:val="4"/>
        </w:rPr>
        <w:t xml:space="preserve"> </w:t>
      </w:r>
      <w:r>
        <w:t>ill-</w:t>
      </w:r>
      <w:proofErr w:type="gramStart"/>
      <w:r>
        <w:rPr>
          <w:spacing w:val="-2"/>
        </w:rPr>
        <w:t>posed</w:t>
      </w:r>
      <w:proofErr w:type="gramEnd"/>
    </w:p>
    <w:p w14:paraId="18B0570D" w14:textId="77777777" w:rsidR="0096722D" w:rsidRDefault="0096722D">
      <w:pPr>
        <w:sectPr w:rsidR="0096722D">
          <w:pgSz w:w="12240" w:h="15840"/>
          <w:pgMar w:top="1440" w:right="1280" w:bottom="980" w:left="920" w:header="0" w:footer="792" w:gutter="0"/>
          <w:cols w:space="720"/>
        </w:sectPr>
      </w:pPr>
    </w:p>
    <w:p w14:paraId="40084133" w14:textId="77777777" w:rsidR="0096722D" w:rsidRDefault="00BE2784">
      <w:pPr>
        <w:spacing w:before="44"/>
        <w:ind w:left="957" w:right="598"/>
        <w:jc w:val="center"/>
        <w:rPr>
          <w:sz w:val="20"/>
        </w:rPr>
      </w:pPr>
      <w:bookmarkStart w:id="206" w:name="_bookmark16"/>
      <w:bookmarkEnd w:id="206"/>
      <w:r>
        <w:rPr>
          <w:b/>
          <w:spacing w:val="-2"/>
          <w:sz w:val="20"/>
        </w:rPr>
        <w:t>Table</w:t>
      </w:r>
      <w:r>
        <w:rPr>
          <w:b/>
          <w:spacing w:val="6"/>
          <w:sz w:val="20"/>
        </w:rPr>
        <w:t xml:space="preserve"> </w:t>
      </w:r>
      <w:r>
        <w:rPr>
          <w:b/>
          <w:spacing w:val="-2"/>
          <w:sz w:val="20"/>
        </w:rPr>
        <w:t>2:</w:t>
      </w:r>
      <w:r>
        <w:rPr>
          <w:b/>
          <w:spacing w:val="26"/>
          <w:sz w:val="20"/>
        </w:rPr>
        <w:t xml:space="preserve"> </w:t>
      </w:r>
      <w:r>
        <w:rPr>
          <w:spacing w:val="-2"/>
          <w:sz w:val="20"/>
        </w:rPr>
        <w:t>Decoder</w:t>
      </w:r>
      <w:r>
        <w:rPr>
          <w:spacing w:val="2"/>
          <w:sz w:val="20"/>
        </w:rPr>
        <w:t xml:space="preserve"> </w:t>
      </w:r>
      <w:r>
        <w:rPr>
          <w:spacing w:val="-2"/>
          <w:sz w:val="20"/>
        </w:rPr>
        <w:t>network</w:t>
      </w:r>
      <w:r>
        <w:rPr>
          <w:spacing w:val="2"/>
          <w:sz w:val="20"/>
        </w:rPr>
        <w:t xml:space="preserve"> </w:t>
      </w:r>
      <w:r>
        <w:rPr>
          <w:spacing w:val="-2"/>
          <w:sz w:val="20"/>
        </w:rPr>
        <w:t>architecture</w:t>
      </w:r>
    </w:p>
    <w:p w14:paraId="17BA1334" w14:textId="77777777" w:rsidR="0096722D" w:rsidRDefault="00BE2784">
      <w:pPr>
        <w:pStyle w:val="BodyText"/>
        <w:spacing w:before="6"/>
        <w:ind w:left="0"/>
        <w:rPr>
          <w:sz w:val="18"/>
        </w:rPr>
      </w:pPr>
      <w:r>
        <w:rPr>
          <w:noProof/>
        </w:rPr>
        <mc:AlternateContent>
          <mc:Choice Requires="wps">
            <w:drawing>
              <wp:anchor distT="0" distB="0" distL="0" distR="0" simplePos="0" relativeHeight="487594496" behindDoc="1" locked="0" layoutInCell="1" allowOverlap="1" wp14:anchorId="3FCDB6B3" wp14:editId="51E6D129">
                <wp:simplePos x="0" y="0"/>
                <wp:positionH relativeFrom="page">
                  <wp:posOffset>1354810</wp:posOffset>
                </wp:positionH>
                <wp:positionV relativeFrom="paragraph">
                  <wp:posOffset>149271</wp:posOffset>
                </wp:positionV>
                <wp:extent cx="5062855" cy="1270"/>
                <wp:effectExtent l="0" t="0" r="0" b="0"/>
                <wp:wrapTopAndBottom/>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855" cy="1270"/>
                        </a:xfrm>
                        <a:custGeom>
                          <a:avLst/>
                          <a:gdLst/>
                          <a:ahLst/>
                          <a:cxnLst/>
                          <a:rect l="l" t="t" r="r" b="b"/>
                          <a:pathLst>
                            <a:path w="5062855">
                              <a:moveTo>
                                <a:pt x="0" y="0"/>
                              </a:moveTo>
                              <a:lnTo>
                                <a:pt x="506276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BED227" id="Graphic 25" o:spid="_x0000_s1026" style="position:absolute;margin-left:106.7pt;margin-top:11.75pt;width:398.65pt;height:.1pt;z-index:-15721984;visibility:visible;mso-wrap-style:square;mso-wrap-distance-left:0;mso-wrap-distance-top:0;mso-wrap-distance-right:0;mso-wrap-distance-bottom:0;mso-position-horizontal:absolute;mso-position-horizontal-relative:page;mso-position-vertical:absolute;mso-position-vertical-relative:text;v-text-anchor:top" coordsize="5062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" path="m,l5062766,e" filled="f" strokeweight=".28114mm">
                <v:path arrowok="t"/>
                <w10:wrap type="topAndBottom" anchorx="page"/>
              </v:shape>
            </w:pict>
          </mc:Fallback>
        </mc:AlternateContent>
      </w:r>
    </w:p>
    <w:p w14:paraId="587F64EA" w14:textId="77777777" w:rsidR="0096722D" w:rsidRDefault="00BE2784">
      <w:pPr>
        <w:pStyle w:val="Heading1"/>
        <w:tabs>
          <w:tab w:val="left" w:pos="1696"/>
          <w:tab w:val="left" w:pos="4260"/>
          <w:tab w:val="left" w:pos="6000"/>
        </w:tabs>
        <w:spacing w:before="39" w:line="293" w:lineRule="exact"/>
        <w:ind w:left="0" w:right="598"/>
        <w:jc w:val="center"/>
      </w:pPr>
      <w:r>
        <w:rPr>
          <w:spacing w:val="-2"/>
        </w:rPr>
        <w:t>Layer</w:t>
      </w:r>
      <w:r>
        <w:rPr>
          <w:spacing w:val="1"/>
        </w:rPr>
        <w:t xml:space="preserve"> </w:t>
      </w:r>
      <w:r>
        <w:rPr>
          <w:spacing w:val="-2"/>
        </w:rPr>
        <w:t>Number</w:t>
      </w:r>
      <w:r>
        <w:tab/>
      </w:r>
      <w:r>
        <w:rPr>
          <w:spacing w:val="-2"/>
        </w:rPr>
        <w:t>Architecture</w:t>
      </w:r>
      <w:r>
        <w:tab/>
      </w:r>
      <w:r>
        <w:rPr>
          <w:spacing w:val="-2"/>
          <w:position w:val="12"/>
        </w:rPr>
        <w:t>Shape</w:t>
      </w:r>
      <w:r>
        <w:rPr>
          <w:spacing w:val="3"/>
          <w:position w:val="12"/>
        </w:rPr>
        <w:t xml:space="preserve"> </w:t>
      </w:r>
      <w:r>
        <w:rPr>
          <w:spacing w:val="-5"/>
          <w:position w:val="12"/>
        </w:rPr>
        <w:t>in</w:t>
      </w:r>
      <w:r>
        <w:rPr>
          <w:position w:val="12"/>
        </w:rPr>
        <w:tab/>
      </w:r>
      <w:r>
        <w:rPr>
          <w:spacing w:val="-2"/>
          <w:position w:val="12"/>
        </w:rPr>
        <w:t>Shape</w:t>
      </w:r>
      <w:r>
        <w:rPr>
          <w:spacing w:val="3"/>
          <w:position w:val="12"/>
        </w:rPr>
        <w:t xml:space="preserve"> </w:t>
      </w:r>
      <w:r>
        <w:rPr>
          <w:spacing w:val="-5"/>
          <w:position w:val="12"/>
        </w:rPr>
        <w:t>out</w:t>
      </w:r>
    </w:p>
    <w:p w14:paraId="2A4F5999" w14:textId="77777777" w:rsidR="0096722D" w:rsidRDefault="00BE2784">
      <w:pPr>
        <w:pStyle w:val="BodyText"/>
        <w:tabs>
          <w:tab w:val="left" w:pos="7213"/>
        </w:tabs>
        <w:spacing w:before="0" w:line="173" w:lineRule="exact"/>
        <w:ind w:left="5474"/>
      </w:pPr>
      <w:r>
        <w:rPr>
          <w:spacing w:val="-2"/>
        </w:rPr>
        <w:t>(</w:t>
      </w:r>
      <w:proofErr w:type="gramStart"/>
      <w:r>
        <w:rPr>
          <w:spacing w:val="-2"/>
        </w:rPr>
        <w:t>t,h</w:t>
      </w:r>
      <w:proofErr w:type="gramEnd"/>
      <w:r>
        <w:rPr>
          <w:spacing w:val="-2"/>
        </w:rPr>
        <w:t>,w,c)</w:t>
      </w:r>
      <w:r>
        <w:tab/>
      </w:r>
      <w:r>
        <w:rPr>
          <w:spacing w:val="-2"/>
        </w:rPr>
        <w:t>(t,h,w,c)</w:t>
      </w:r>
    </w:p>
    <w:p w14:paraId="412D0E56" w14:textId="77777777" w:rsidR="0096722D" w:rsidRDefault="00BE2784">
      <w:pPr>
        <w:pStyle w:val="BodyText"/>
        <w:spacing w:before="9"/>
        <w:ind w:left="0"/>
        <w:rPr>
          <w:sz w:val="3"/>
        </w:rPr>
      </w:pPr>
      <w:r>
        <w:rPr>
          <w:noProof/>
        </w:rPr>
        <mc:AlternateContent>
          <mc:Choice Requires="wps">
            <w:drawing>
              <wp:anchor distT="0" distB="0" distL="0" distR="0" simplePos="0" relativeHeight="487595008" behindDoc="1" locked="0" layoutInCell="1" allowOverlap="1" wp14:anchorId="1EF2ED76" wp14:editId="688C79FE">
                <wp:simplePos x="0" y="0"/>
                <wp:positionH relativeFrom="page">
                  <wp:posOffset>1354810</wp:posOffset>
                </wp:positionH>
                <wp:positionV relativeFrom="paragraph">
                  <wp:posOffset>42839</wp:posOffset>
                </wp:positionV>
                <wp:extent cx="5062855" cy="1270"/>
                <wp:effectExtent l="0" t="0" r="0" b="0"/>
                <wp:wrapTopAndBottom/>
                <wp:docPr id="26" name="Graphic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855" cy="1270"/>
                        </a:xfrm>
                        <a:custGeom>
                          <a:avLst/>
                          <a:gdLst/>
                          <a:ahLst/>
                          <a:cxnLst/>
                          <a:rect l="l" t="t" r="r" b="b"/>
                          <a:pathLst>
                            <a:path w="5062855">
                              <a:moveTo>
                                <a:pt x="0" y="0"/>
                              </a:moveTo>
                              <a:lnTo>
                                <a:pt x="5062766"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6BB5ECA" id="Graphic 26" o:spid="_x0000_s1026" style="position:absolute;margin-left:106.7pt;margin-top:3.35pt;width:398.65pt;height:.1pt;z-index:-15721472;visibility:visible;mso-wrap-style:square;mso-wrap-distance-left:0;mso-wrap-distance-top:0;mso-wrap-distance-right:0;mso-wrap-distance-bottom:0;mso-position-horizontal:absolute;mso-position-horizontal-relative:page;mso-position-vertical:absolute;mso-position-vertical-relative:text;v-text-anchor:top" coordsize="5062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" path="m,l5062766,e" filled="f" strokeweight=".17567mm">
                <v:path arrowok="t"/>
                <w10:wrap type="topAndBottom" anchorx="page"/>
              </v:shape>
            </w:pict>
          </mc:Fallback>
        </mc:AlternateContent>
      </w:r>
    </w:p>
    <w:p w14:paraId="788BC537" w14:textId="77777777" w:rsidR="0096722D" w:rsidRDefault="00BE2784">
      <w:pPr>
        <w:tabs>
          <w:tab w:val="left" w:pos="5475"/>
        </w:tabs>
        <w:spacing w:line="292" w:lineRule="exact"/>
        <w:ind w:left="2910"/>
        <w:rPr>
          <w:sz w:val="20"/>
        </w:rPr>
      </w:pPr>
      <w:r>
        <w:rPr>
          <w:spacing w:val="-2"/>
          <w:sz w:val="20"/>
        </w:rPr>
        <w:t>ConvLSTM2D</w:t>
      </w:r>
      <w:r>
        <w:rPr>
          <w:sz w:val="20"/>
        </w:rPr>
        <w:tab/>
      </w:r>
      <w:r>
        <w:rPr>
          <w:spacing w:val="-8"/>
          <w:sz w:val="20"/>
        </w:rPr>
        <w:t>1</w:t>
      </w:r>
      <w:r>
        <w:rPr>
          <w:spacing w:val="-5"/>
          <w:sz w:val="20"/>
        </w:rPr>
        <w:t xml:space="preserve"> </w:t>
      </w:r>
      <w:r>
        <w:rPr>
          <w:rFonts w:ascii="Meiryo UI" w:hAnsi="Meiryo UI"/>
          <w:i/>
          <w:spacing w:val="-8"/>
          <w:sz w:val="20"/>
        </w:rPr>
        <w:t>×</w:t>
      </w:r>
      <w:r>
        <w:rPr>
          <w:rFonts w:ascii="Meiryo UI" w:hAnsi="Meiryo UI"/>
          <w:i/>
          <w:spacing w:val="-24"/>
          <w:sz w:val="20"/>
        </w:rPr>
        <w:t xml:space="preserve"> </w:t>
      </w:r>
      <w:r>
        <w:rPr>
          <w:spacing w:val="-8"/>
          <w:sz w:val="20"/>
        </w:rPr>
        <w:t>8</w:t>
      </w:r>
      <w:r>
        <w:rPr>
          <w:spacing w:val="-4"/>
          <w:sz w:val="20"/>
        </w:rPr>
        <w:t xml:space="preserve"> </w:t>
      </w:r>
      <w:r>
        <w:rPr>
          <w:rFonts w:ascii="Meiryo UI" w:hAnsi="Meiryo UI"/>
          <w:i/>
          <w:spacing w:val="-8"/>
          <w:sz w:val="20"/>
        </w:rPr>
        <w:t>×</w:t>
      </w:r>
      <w:r>
        <w:rPr>
          <w:rFonts w:ascii="Meiryo UI" w:hAnsi="Meiryo UI"/>
          <w:i/>
          <w:spacing w:val="-24"/>
          <w:sz w:val="20"/>
        </w:rPr>
        <w:t xml:space="preserve"> </w:t>
      </w:r>
      <w:r>
        <w:rPr>
          <w:spacing w:val="-8"/>
          <w:sz w:val="20"/>
        </w:rPr>
        <w:t>8</w:t>
      </w:r>
      <w:r>
        <w:rPr>
          <w:spacing w:val="-4"/>
          <w:sz w:val="20"/>
        </w:rPr>
        <w:t xml:space="preserve"> </w:t>
      </w:r>
      <w:r>
        <w:rPr>
          <w:rFonts w:ascii="Meiryo UI" w:hAnsi="Meiryo UI"/>
          <w:i/>
          <w:spacing w:val="-8"/>
          <w:sz w:val="20"/>
        </w:rPr>
        <w:t>×</w:t>
      </w:r>
      <w:r>
        <w:rPr>
          <w:rFonts w:ascii="Meiryo UI" w:hAnsi="Meiryo UI"/>
          <w:i/>
          <w:spacing w:val="-23"/>
          <w:sz w:val="20"/>
        </w:rPr>
        <w:t xml:space="preserve"> </w:t>
      </w:r>
      <w:r>
        <w:rPr>
          <w:spacing w:val="-8"/>
          <w:sz w:val="20"/>
        </w:rPr>
        <w:t>256</w:t>
      </w:r>
    </w:p>
    <w:p w14:paraId="2519D63A" w14:textId="77777777" w:rsidR="0096722D" w:rsidRDefault="00BE2784">
      <w:pPr>
        <w:pStyle w:val="BodyText"/>
        <w:spacing w:before="0" w:line="213" w:lineRule="exact"/>
        <w:ind w:left="2910"/>
      </w:pPr>
      <w:r>
        <w:t>BatchNorm</w:t>
      </w:r>
      <w:r>
        <w:rPr>
          <w:spacing w:val="14"/>
        </w:rPr>
        <w:t xml:space="preserve"> </w:t>
      </w:r>
      <w:r>
        <w:t>+</w:t>
      </w:r>
      <w:r>
        <w:rPr>
          <w:spacing w:val="15"/>
        </w:rPr>
        <w:t xml:space="preserve"> </w:t>
      </w:r>
      <w:r>
        <w:rPr>
          <w:spacing w:val="-2"/>
        </w:rPr>
        <w:t>LeakyReLU</w:t>
      </w:r>
    </w:p>
    <w:p w14:paraId="6B3C43A9" w14:textId="77777777" w:rsidR="0096722D" w:rsidRDefault="00BE2784">
      <w:pPr>
        <w:pStyle w:val="BodyText"/>
        <w:spacing w:before="12" w:line="173" w:lineRule="exact"/>
        <w:ind w:left="2910"/>
      </w:pPr>
      <w:r>
        <w:rPr>
          <w:spacing w:val="-2"/>
        </w:rPr>
        <w:t>Conv2DTranspose</w:t>
      </w:r>
    </w:p>
    <w:p w14:paraId="01FCAD60" w14:textId="77777777" w:rsidR="0096722D" w:rsidRDefault="00BE2784">
      <w:pPr>
        <w:pStyle w:val="ListParagraph"/>
        <w:numPr>
          <w:ilvl w:val="0"/>
          <w:numId w:val="1"/>
        </w:numPr>
        <w:tabs>
          <w:tab w:val="left" w:pos="2910"/>
        </w:tabs>
        <w:rPr>
          <w:position w:val="12"/>
          <w:sz w:val="20"/>
        </w:rPr>
      </w:pPr>
      <w:r>
        <w:rPr>
          <w:sz w:val="20"/>
        </w:rPr>
        <w:t>Spatial</w:t>
      </w:r>
      <w:r>
        <w:rPr>
          <w:spacing w:val="11"/>
          <w:sz w:val="20"/>
        </w:rPr>
        <w:t xml:space="preserve"> </w:t>
      </w:r>
      <w:r>
        <w:rPr>
          <w:spacing w:val="-2"/>
          <w:sz w:val="20"/>
        </w:rPr>
        <w:t>Dropout</w:t>
      </w:r>
    </w:p>
    <w:p w14:paraId="5593DC78" w14:textId="77777777" w:rsidR="0096722D" w:rsidRDefault="00BE2784">
      <w:pPr>
        <w:pStyle w:val="BodyText"/>
        <w:spacing w:before="0" w:line="237" w:lineRule="exact"/>
        <w:ind w:left="2910"/>
      </w:pPr>
      <w:r>
        <w:rPr>
          <w:noProof/>
        </w:rPr>
        <mc:AlternateContent>
          <mc:Choice Requires="wps">
            <w:drawing>
              <wp:anchor distT="0" distB="0" distL="0" distR="0" simplePos="0" relativeHeight="486583296" behindDoc="1" locked="0" layoutInCell="1" allowOverlap="1" wp14:anchorId="7030F2F7" wp14:editId="20E5EAF0">
                <wp:simplePos x="0" y="0"/>
                <wp:positionH relativeFrom="page">
                  <wp:posOffset>3271202</wp:posOffset>
                </wp:positionH>
                <wp:positionV relativeFrom="paragraph">
                  <wp:posOffset>93423</wp:posOffset>
                </wp:positionV>
                <wp:extent cx="90170" cy="889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88900"/>
                        </a:xfrm>
                        <a:prstGeom prst="rect">
                          <a:avLst/>
                        </a:prstGeom>
                      </wps:spPr>
                      <wps:txbx>
                        <w:txbxContent>
                          <w:p w14:paraId="6586AB15" w14:textId="77777777" w:rsidR="0096722D" w:rsidRDefault="00BE2784">
                            <w:pPr>
                              <w:spacing w:line="135" w:lineRule="exact"/>
                              <w:rPr>
                                <w:i/>
                                <w:sz w:val="14"/>
                              </w:rPr>
                            </w:pPr>
                            <w:r>
                              <w:rPr>
                                <w:i/>
                                <w:spacing w:val="-10"/>
                                <w:w w:val="115"/>
                                <w:sz w:val="14"/>
                              </w:rPr>
                              <w:t>m</w:t>
                            </w:r>
                          </w:p>
                        </w:txbxContent>
                      </wps:txbx>
                      <wps:bodyPr wrap="square" lIns="0" tIns="0" rIns="0" bIns="0" rtlCol="0">
                        <a:noAutofit/>
                      </wps:bodyPr>
                    </wps:wsp>
                  </a:graphicData>
                </a:graphic>
              </wp:anchor>
            </w:drawing>
          </mc:Choice>
          <mc:Fallback>
            <w:pict>
              <v:shape w14:anchorId="7030F2F7" id="Textbox 27" o:spid="_x0000_s1030" type="#_x0000_t202" style="position:absolute;left:0;text-align:left;margin-left:257.55pt;margin-top:7.35pt;width:7.1pt;height:7pt;z-index:-16733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" filled="f" stroked="f">
                <v:textbox inset="0,0,0,0">
                  <w:txbxContent>
                    <w:p w14:paraId="6586AB15" w14:textId="77777777" w:rsidR="0096722D" w:rsidRDefault="00BE2784">
                      <w:pPr>
                        <w:spacing w:line="135" w:lineRule="exact"/>
                        <w:rPr>
                          <w:i/>
                          <w:sz w:val="14"/>
                        </w:rPr>
                      </w:pPr>
                      <w:r>
                        <w:rPr>
                          <w:i/>
                          <w:spacing w:val="-10"/>
                          <w:w w:val="115"/>
                          <w:sz w:val="14"/>
                        </w:rPr>
                        <w:t>m</w:t>
                      </w:r>
                    </w:p>
                  </w:txbxContent>
                </v:textbox>
                <w10:wrap anchorx="page"/>
              </v:shape>
            </w:pict>
          </mc:Fallback>
        </mc:AlternateContent>
      </w:r>
      <w:r>
        <w:t>Concatenate</w:t>
      </w:r>
      <w:r>
        <w:rPr>
          <w:spacing w:val="19"/>
        </w:rPr>
        <w:t xml:space="preserve"> </w:t>
      </w:r>
      <w:r>
        <w:t>(</w:t>
      </w:r>
      <w:r>
        <w:rPr>
          <w:rFonts w:ascii="Palatino Linotype"/>
          <w:i/>
        </w:rPr>
        <w:t>z</w:t>
      </w:r>
      <w:proofErr w:type="gramStart"/>
      <w:r>
        <w:rPr>
          <w:rFonts w:ascii="Kepler Std Ext Subh"/>
          <w:vertAlign w:val="superscript"/>
        </w:rPr>
        <w:t>3</w:t>
      </w:r>
      <w:r>
        <w:rPr>
          <w:rFonts w:ascii="Kepler Std Ext Subh"/>
          <w:spacing w:val="23"/>
        </w:rPr>
        <w:t xml:space="preserve"> </w:t>
      </w:r>
      <w:r>
        <w:rPr>
          <w:spacing w:val="-10"/>
        </w:rPr>
        <w:t>)</w:t>
      </w:r>
      <w:proofErr w:type="gramEnd"/>
    </w:p>
    <w:p w14:paraId="247DC1F6" w14:textId="77777777" w:rsidR="0096722D" w:rsidRDefault="00BE2784">
      <w:pPr>
        <w:tabs>
          <w:tab w:val="left" w:pos="7213"/>
        </w:tabs>
        <w:spacing w:line="238" w:lineRule="exact"/>
        <w:ind w:left="2910"/>
        <w:rPr>
          <w:sz w:val="20"/>
        </w:rPr>
      </w:pPr>
      <w:r>
        <w:rPr>
          <w:noProof/>
        </w:rPr>
        <mc:AlternateContent>
          <mc:Choice Requires="wps">
            <w:drawing>
              <wp:anchor distT="0" distB="0" distL="0" distR="0" simplePos="0" relativeHeight="486583808" behindDoc="1" locked="0" layoutInCell="1" allowOverlap="1" wp14:anchorId="2F72C0BF" wp14:editId="605924C5">
                <wp:simplePos x="0" y="0"/>
                <wp:positionH relativeFrom="page">
                  <wp:posOffset>6267399</wp:posOffset>
                </wp:positionH>
                <wp:positionV relativeFrom="paragraph">
                  <wp:posOffset>99394</wp:posOffset>
                </wp:positionV>
                <wp:extent cx="52705" cy="8890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0AB7B142" w14:textId="77777777" w:rsidR="0096722D" w:rsidRDefault="00BE2784">
                            <w:pPr>
                              <w:spacing w:line="135" w:lineRule="exact"/>
                              <w:rPr>
                                <w:i/>
                                <w:sz w:val="14"/>
                              </w:rPr>
                            </w:pPr>
                            <w:r>
                              <w:rPr>
                                <w:i/>
                                <w:spacing w:val="-10"/>
                                <w:sz w:val="14"/>
                              </w:rPr>
                              <w:t>d</w:t>
                            </w:r>
                          </w:p>
                        </w:txbxContent>
                      </wps:txbx>
                      <wps:bodyPr wrap="square" lIns="0" tIns="0" rIns="0" bIns="0" rtlCol="0">
                        <a:noAutofit/>
                      </wps:bodyPr>
                    </wps:wsp>
                  </a:graphicData>
                </a:graphic>
              </wp:anchor>
            </w:drawing>
          </mc:Choice>
          <mc:Fallback>
            <w:pict>
              <v:shape w14:anchorId="2F72C0BF" id="Textbox 28" o:spid="_x0000_s1031" type="#_x0000_t202" style="position:absolute;left:0;text-align:left;margin-left:493.5pt;margin-top:7.85pt;width:4.15pt;height:7pt;z-index:-16732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" filled="f" stroked="f">
                <v:textbox inset="0,0,0,0">
                  <w:txbxContent>
                    <w:p w14:paraId="0AB7B142" w14:textId="77777777" w:rsidR="0096722D" w:rsidRDefault="00BE2784">
                      <w:pPr>
                        <w:spacing w:line="135" w:lineRule="exact"/>
                        <w:rPr>
                          <w:i/>
                          <w:sz w:val="14"/>
                        </w:rPr>
                      </w:pPr>
                      <w:r>
                        <w:rPr>
                          <w:i/>
                          <w:spacing w:val="-10"/>
                          <w:sz w:val="14"/>
                        </w:rPr>
                        <w:t>d</w:t>
                      </w:r>
                    </w:p>
                  </w:txbxContent>
                </v:textbox>
                <w10:wrap anchorx="page"/>
              </v:shape>
            </w:pict>
          </mc:Fallback>
        </mc:AlternateContent>
      </w:r>
      <w:r>
        <w:rPr>
          <w:sz w:val="20"/>
        </w:rPr>
        <w:t>Conv2D</w:t>
      </w:r>
      <w:r>
        <w:rPr>
          <w:spacing w:val="22"/>
          <w:sz w:val="20"/>
        </w:rPr>
        <w:t xml:space="preserve"> </w:t>
      </w:r>
      <w:r>
        <w:rPr>
          <w:sz w:val="20"/>
        </w:rPr>
        <w:t>+</w:t>
      </w:r>
      <w:r>
        <w:rPr>
          <w:spacing w:val="22"/>
          <w:sz w:val="20"/>
        </w:rPr>
        <w:t xml:space="preserve"> </w:t>
      </w:r>
      <w:r>
        <w:rPr>
          <w:spacing w:val="-2"/>
          <w:sz w:val="20"/>
        </w:rPr>
        <w:t>Sigmoid</w:t>
      </w:r>
      <w:r>
        <w:rPr>
          <w:sz w:val="20"/>
        </w:rPr>
        <w:tab/>
      </w:r>
      <w:r>
        <w:rPr>
          <w:rFonts w:ascii="Palatino Linotype" w:hAnsi="Palatino Linotype"/>
          <w:i/>
          <w:sz w:val="20"/>
        </w:rPr>
        <w:t>t</w:t>
      </w:r>
      <w:r>
        <w:rPr>
          <w:rFonts w:ascii="Palatino Linotype" w:hAnsi="Palatino Linotype"/>
          <w:i/>
          <w:spacing w:val="-10"/>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5"/>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5"/>
          <w:sz w:val="20"/>
        </w:rPr>
        <w:t xml:space="preserve"> </w:t>
      </w:r>
      <w:r>
        <w:rPr>
          <w:rFonts w:ascii="Meiryo UI" w:hAnsi="Meiryo UI"/>
          <w:i/>
          <w:sz w:val="20"/>
        </w:rPr>
        <w:t>×</w:t>
      </w:r>
      <w:r>
        <w:rPr>
          <w:rFonts w:ascii="Meiryo UI" w:hAnsi="Meiryo UI"/>
          <w:i/>
          <w:spacing w:val="-24"/>
          <w:sz w:val="20"/>
        </w:rPr>
        <w:t xml:space="preserve"> </w:t>
      </w:r>
      <w:r>
        <w:rPr>
          <w:sz w:val="20"/>
        </w:rPr>
        <w:t>128</w:t>
      </w:r>
      <w:r>
        <w:rPr>
          <w:spacing w:val="17"/>
          <w:sz w:val="20"/>
        </w:rPr>
        <w:t xml:space="preserve"> </w:t>
      </w:r>
      <w:r>
        <w:rPr>
          <w:sz w:val="20"/>
        </w:rPr>
        <w:t>(</w:t>
      </w:r>
      <w:r>
        <w:rPr>
          <w:rFonts w:ascii="Palatino Linotype" w:hAnsi="Palatino Linotype"/>
          <w:i/>
          <w:sz w:val="20"/>
        </w:rPr>
        <w:t>z</w:t>
      </w:r>
      <w:proofErr w:type="gramStart"/>
      <w:r>
        <w:rPr>
          <w:rFonts w:ascii="Kepler Std Ext Subh" w:hAnsi="Kepler Std Ext Subh"/>
          <w:sz w:val="20"/>
          <w:vertAlign w:val="superscript"/>
        </w:rPr>
        <w:t>3</w:t>
      </w:r>
      <w:r>
        <w:rPr>
          <w:rFonts w:ascii="Kepler Std Ext Subh" w:hAnsi="Kepler Std Ext Subh"/>
          <w:spacing w:val="27"/>
          <w:sz w:val="20"/>
        </w:rPr>
        <w:t xml:space="preserve"> </w:t>
      </w:r>
      <w:r>
        <w:rPr>
          <w:spacing w:val="-10"/>
          <w:sz w:val="20"/>
        </w:rPr>
        <w:t>)</w:t>
      </w:r>
      <w:proofErr w:type="gramEnd"/>
    </w:p>
    <w:p w14:paraId="0786C719" w14:textId="77777777" w:rsidR="0096722D" w:rsidRDefault="00BE2784">
      <w:pPr>
        <w:spacing w:line="65" w:lineRule="exact"/>
        <w:ind w:right="949"/>
        <w:jc w:val="right"/>
        <w:rPr>
          <w:rFonts w:ascii="Trebuchet MS"/>
          <w:i/>
          <w:sz w:val="10"/>
        </w:rPr>
      </w:pPr>
      <w:r>
        <w:rPr>
          <w:noProof/>
        </w:rPr>
        <mc:AlternateContent>
          <mc:Choice Requires="wps">
            <w:drawing>
              <wp:anchor distT="0" distB="0" distL="0" distR="0" simplePos="0" relativeHeight="15736832" behindDoc="0" locked="0" layoutInCell="1" allowOverlap="1" wp14:anchorId="56E47B0C" wp14:editId="16516144">
                <wp:simplePos x="0" y="0"/>
                <wp:positionH relativeFrom="page">
                  <wp:posOffset>1354810</wp:posOffset>
                </wp:positionH>
                <wp:positionV relativeFrom="paragraph">
                  <wp:posOffset>29825</wp:posOffset>
                </wp:positionV>
                <wp:extent cx="5062855" cy="1270"/>
                <wp:effectExtent l="0" t="0" r="0" b="0"/>
                <wp:wrapNone/>
                <wp:docPr id="29" name="Graphic 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855" cy="1270"/>
                        </a:xfrm>
                        <a:custGeom>
                          <a:avLst/>
                          <a:gdLst/>
                          <a:ahLst/>
                          <a:cxnLst/>
                          <a:rect l="l" t="t" r="r" b="b"/>
                          <a:pathLst>
                            <a:path w="5062855">
                              <a:moveTo>
                                <a:pt x="0" y="0"/>
                              </a:moveTo>
                              <a:lnTo>
                                <a:pt x="5062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7803D2B" id="Graphic 29" o:spid="_x0000_s1026" style="position:absolute;margin-left:106.7pt;margin-top:2.35pt;width:398.65pt;height:.1pt;z-index:15736832;visibility:visible;mso-wrap-style:square;mso-wrap-distance-left:0;mso-wrap-distance-top:0;mso-wrap-distance-right:0;mso-wrap-distance-bottom:0;mso-position-horizontal:absolute;mso-position-horizontal-relative:page;mso-position-vertical:absolute;mso-position-vertical-relative:text;v-text-anchor:top" coordsize="5062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" path="m,l5062766,e" filled="f" strokeweight=".14039mm">
                <v:path arrowok="t"/>
                <w10:wrap anchorx="page"/>
              </v:shape>
            </w:pict>
          </mc:Fallback>
        </mc:AlternateContent>
      </w:r>
      <w:r>
        <w:rPr>
          <w:rFonts w:ascii="Trebuchet MS"/>
          <w:i/>
          <w:spacing w:val="-10"/>
          <w:w w:val="135"/>
          <w:sz w:val="10"/>
        </w:rPr>
        <w:t>t</w:t>
      </w:r>
    </w:p>
    <w:p w14:paraId="5890BD8E" w14:textId="77777777" w:rsidR="0096722D" w:rsidRDefault="00BE2784">
      <w:pPr>
        <w:tabs>
          <w:tab w:val="left" w:pos="5474"/>
        </w:tabs>
        <w:spacing w:line="223" w:lineRule="exact"/>
        <w:ind w:left="2910"/>
        <w:rPr>
          <w:sz w:val="20"/>
        </w:rPr>
      </w:pPr>
      <w:r>
        <w:rPr>
          <w:spacing w:val="-2"/>
          <w:sz w:val="20"/>
        </w:rPr>
        <w:t>ConvLSTM2D</w:t>
      </w:r>
      <w:r>
        <w:rPr>
          <w:sz w:val="20"/>
        </w:rPr>
        <w:tab/>
      </w:r>
      <w:r>
        <w:rPr>
          <w:rFonts w:ascii="Palatino Linotype" w:hAnsi="Palatino Linotype"/>
          <w:i/>
          <w:sz w:val="20"/>
        </w:rPr>
        <w:t>t</w:t>
      </w:r>
      <w:r>
        <w:rPr>
          <w:rFonts w:ascii="Palatino Linotype" w:hAnsi="Palatino Linotype"/>
          <w:i/>
          <w:spacing w:val="-13"/>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9"/>
          <w:sz w:val="20"/>
        </w:rPr>
        <w:t xml:space="preserve"> </w:t>
      </w:r>
      <w:r>
        <w:rPr>
          <w:rFonts w:ascii="Meiryo UI" w:hAnsi="Meiryo UI"/>
          <w:i/>
          <w:sz w:val="20"/>
        </w:rPr>
        <w:t>×</w:t>
      </w:r>
      <w:r>
        <w:rPr>
          <w:rFonts w:ascii="Meiryo UI" w:hAnsi="Meiryo UI"/>
          <w:i/>
          <w:spacing w:val="-24"/>
          <w:sz w:val="20"/>
        </w:rPr>
        <w:t xml:space="preserve"> </w:t>
      </w:r>
      <w:r>
        <w:rPr>
          <w:sz w:val="20"/>
        </w:rPr>
        <w:t>16</w:t>
      </w:r>
      <w:r>
        <w:rPr>
          <w:spacing w:val="-6"/>
          <w:sz w:val="20"/>
        </w:rPr>
        <w:t xml:space="preserve"> </w:t>
      </w:r>
      <w:r>
        <w:rPr>
          <w:rFonts w:ascii="Meiryo UI" w:hAnsi="Meiryo UI"/>
          <w:i/>
          <w:sz w:val="20"/>
        </w:rPr>
        <w:t>×</w:t>
      </w:r>
      <w:r>
        <w:rPr>
          <w:rFonts w:ascii="Meiryo UI" w:hAnsi="Meiryo UI"/>
          <w:i/>
          <w:spacing w:val="-24"/>
          <w:sz w:val="20"/>
        </w:rPr>
        <w:t xml:space="preserve"> </w:t>
      </w:r>
      <w:r>
        <w:rPr>
          <w:spacing w:val="-5"/>
          <w:sz w:val="20"/>
        </w:rPr>
        <w:t>128</w:t>
      </w:r>
    </w:p>
    <w:p w14:paraId="43C4E89F" w14:textId="77777777" w:rsidR="0096722D" w:rsidRDefault="00BE2784">
      <w:pPr>
        <w:pStyle w:val="BodyText"/>
        <w:spacing w:before="0" w:line="213" w:lineRule="exact"/>
        <w:ind w:left="2910"/>
      </w:pPr>
      <w:r>
        <w:t>BatchNorm</w:t>
      </w:r>
      <w:r>
        <w:rPr>
          <w:spacing w:val="14"/>
        </w:rPr>
        <w:t xml:space="preserve"> </w:t>
      </w:r>
      <w:r>
        <w:t>+</w:t>
      </w:r>
      <w:r>
        <w:rPr>
          <w:spacing w:val="15"/>
        </w:rPr>
        <w:t xml:space="preserve"> </w:t>
      </w:r>
      <w:r>
        <w:rPr>
          <w:spacing w:val="-2"/>
        </w:rPr>
        <w:t>LeakyReLU</w:t>
      </w:r>
    </w:p>
    <w:p w14:paraId="741CF526" w14:textId="77777777" w:rsidR="0096722D" w:rsidRDefault="00BE2784">
      <w:pPr>
        <w:pStyle w:val="BodyText"/>
        <w:spacing w:before="12" w:line="173" w:lineRule="exact"/>
        <w:ind w:left="2910"/>
      </w:pPr>
      <w:r>
        <w:rPr>
          <w:spacing w:val="-2"/>
        </w:rPr>
        <w:t>Conv2DTranspose</w:t>
      </w:r>
    </w:p>
    <w:p w14:paraId="15F5A765" w14:textId="77777777" w:rsidR="0096722D" w:rsidRDefault="00BE2784">
      <w:pPr>
        <w:pStyle w:val="ListParagraph"/>
        <w:numPr>
          <w:ilvl w:val="0"/>
          <w:numId w:val="1"/>
        </w:numPr>
        <w:tabs>
          <w:tab w:val="left" w:pos="2910"/>
        </w:tabs>
        <w:rPr>
          <w:position w:val="12"/>
          <w:sz w:val="20"/>
        </w:rPr>
      </w:pPr>
      <w:r>
        <w:rPr>
          <w:sz w:val="20"/>
        </w:rPr>
        <w:t>Spatial</w:t>
      </w:r>
      <w:r>
        <w:rPr>
          <w:spacing w:val="11"/>
          <w:sz w:val="20"/>
        </w:rPr>
        <w:t xml:space="preserve"> </w:t>
      </w:r>
      <w:r>
        <w:rPr>
          <w:spacing w:val="-2"/>
          <w:sz w:val="20"/>
        </w:rPr>
        <w:t>Dropout</w:t>
      </w:r>
    </w:p>
    <w:p w14:paraId="0C239973" w14:textId="77777777" w:rsidR="0096722D" w:rsidRDefault="00BE2784">
      <w:pPr>
        <w:pStyle w:val="BodyText"/>
        <w:spacing w:before="0" w:line="237" w:lineRule="exact"/>
        <w:ind w:left="2910"/>
      </w:pPr>
      <w:r>
        <w:rPr>
          <w:noProof/>
        </w:rPr>
        <mc:AlternateContent>
          <mc:Choice Requires="wps">
            <w:drawing>
              <wp:anchor distT="0" distB="0" distL="0" distR="0" simplePos="0" relativeHeight="486584320" behindDoc="1" locked="0" layoutInCell="1" allowOverlap="1" wp14:anchorId="4B0D2261" wp14:editId="51ECB150">
                <wp:simplePos x="0" y="0"/>
                <wp:positionH relativeFrom="page">
                  <wp:posOffset>3271202</wp:posOffset>
                </wp:positionH>
                <wp:positionV relativeFrom="paragraph">
                  <wp:posOffset>93417</wp:posOffset>
                </wp:positionV>
                <wp:extent cx="90170" cy="88900"/>
                <wp:effectExtent l="0" t="0" r="0" b="0"/>
                <wp:wrapNone/>
                <wp:docPr id="30" name="Text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88900"/>
                        </a:xfrm>
                        <a:prstGeom prst="rect">
                          <a:avLst/>
                        </a:prstGeom>
                      </wps:spPr>
                      <wps:txbx>
                        <w:txbxContent>
                          <w:p w14:paraId="6222D924" w14:textId="77777777" w:rsidR="0096722D" w:rsidRDefault="00BE2784">
                            <w:pPr>
                              <w:spacing w:line="135" w:lineRule="exact"/>
                              <w:rPr>
                                <w:i/>
                                <w:sz w:val="14"/>
                              </w:rPr>
                            </w:pPr>
                            <w:r>
                              <w:rPr>
                                <w:i/>
                                <w:spacing w:val="-10"/>
                                <w:w w:val="115"/>
                                <w:sz w:val="14"/>
                              </w:rPr>
                              <w:t>m</w:t>
                            </w:r>
                          </w:p>
                        </w:txbxContent>
                      </wps:txbx>
                      <wps:bodyPr wrap="square" lIns="0" tIns="0" rIns="0" bIns="0" rtlCol="0">
                        <a:noAutofit/>
                      </wps:bodyPr>
                    </wps:wsp>
                  </a:graphicData>
                </a:graphic>
              </wp:anchor>
            </w:drawing>
          </mc:Choice>
          <mc:Fallback>
            <w:pict>
              <v:shape w14:anchorId="4B0D2261" id="Textbox 30" o:spid="_x0000_s1032" type="#_x0000_t202" style="position:absolute;left:0;text-align:left;margin-left:257.55pt;margin-top:7.35pt;width:7.1pt;height:7pt;z-index:-16732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" filled="f" stroked="f">
                <v:textbox inset="0,0,0,0">
                  <w:txbxContent>
                    <w:p w14:paraId="6222D924" w14:textId="77777777" w:rsidR="0096722D" w:rsidRDefault="00BE2784">
                      <w:pPr>
                        <w:spacing w:line="135" w:lineRule="exact"/>
                        <w:rPr>
                          <w:i/>
                          <w:sz w:val="14"/>
                        </w:rPr>
                      </w:pPr>
                      <w:r>
                        <w:rPr>
                          <w:i/>
                          <w:spacing w:val="-10"/>
                          <w:w w:val="115"/>
                          <w:sz w:val="14"/>
                        </w:rPr>
                        <w:t>m</w:t>
                      </w:r>
                    </w:p>
                  </w:txbxContent>
                </v:textbox>
                <w10:wrap anchorx="page"/>
              </v:shape>
            </w:pict>
          </mc:Fallback>
        </mc:AlternateContent>
      </w:r>
      <w:r>
        <w:t>Concatenate</w:t>
      </w:r>
      <w:r>
        <w:rPr>
          <w:spacing w:val="19"/>
        </w:rPr>
        <w:t xml:space="preserve"> </w:t>
      </w:r>
      <w:r>
        <w:t>(</w:t>
      </w:r>
      <w:r>
        <w:rPr>
          <w:rFonts w:ascii="Palatino Linotype"/>
          <w:i/>
        </w:rPr>
        <w:t>z</w:t>
      </w:r>
      <w:proofErr w:type="gramStart"/>
      <w:r>
        <w:rPr>
          <w:rFonts w:ascii="Kepler Std Ext Subh"/>
          <w:vertAlign w:val="superscript"/>
        </w:rPr>
        <w:t>2</w:t>
      </w:r>
      <w:r>
        <w:rPr>
          <w:rFonts w:ascii="Kepler Std Ext Subh"/>
          <w:spacing w:val="23"/>
        </w:rPr>
        <w:t xml:space="preserve"> </w:t>
      </w:r>
      <w:r>
        <w:rPr>
          <w:spacing w:val="-10"/>
        </w:rPr>
        <w:t>)</w:t>
      </w:r>
      <w:proofErr w:type="gramEnd"/>
    </w:p>
    <w:p w14:paraId="4CC27664" w14:textId="77777777" w:rsidR="0096722D" w:rsidRDefault="00BE2784">
      <w:pPr>
        <w:tabs>
          <w:tab w:val="left" w:pos="7213"/>
        </w:tabs>
        <w:spacing w:line="238" w:lineRule="exact"/>
        <w:ind w:left="2910"/>
        <w:rPr>
          <w:sz w:val="20"/>
        </w:rPr>
      </w:pPr>
      <w:r>
        <w:rPr>
          <w:noProof/>
        </w:rPr>
        <mc:AlternateContent>
          <mc:Choice Requires="wps">
            <w:drawing>
              <wp:anchor distT="0" distB="0" distL="0" distR="0" simplePos="0" relativeHeight="486584832" behindDoc="1" locked="0" layoutInCell="1" allowOverlap="1" wp14:anchorId="005B2E3F" wp14:editId="4509D4BE">
                <wp:simplePos x="0" y="0"/>
                <wp:positionH relativeFrom="page">
                  <wp:posOffset>6204140</wp:posOffset>
                </wp:positionH>
                <wp:positionV relativeFrom="paragraph">
                  <wp:posOffset>99407</wp:posOffset>
                </wp:positionV>
                <wp:extent cx="52705" cy="88900"/>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56C956B2" w14:textId="77777777" w:rsidR="0096722D" w:rsidRDefault="00BE2784">
                            <w:pPr>
                              <w:spacing w:line="135" w:lineRule="exact"/>
                              <w:rPr>
                                <w:i/>
                                <w:sz w:val="14"/>
                              </w:rPr>
                            </w:pPr>
                            <w:r>
                              <w:rPr>
                                <w:i/>
                                <w:spacing w:val="-10"/>
                                <w:sz w:val="14"/>
                              </w:rPr>
                              <w:t>d</w:t>
                            </w:r>
                          </w:p>
                        </w:txbxContent>
                      </wps:txbx>
                      <wps:bodyPr wrap="square" lIns="0" tIns="0" rIns="0" bIns="0" rtlCol="0">
                        <a:noAutofit/>
                      </wps:bodyPr>
                    </wps:wsp>
                  </a:graphicData>
                </a:graphic>
              </wp:anchor>
            </w:drawing>
          </mc:Choice>
          <mc:Fallback>
            <w:pict>
              <v:shape w14:anchorId="005B2E3F" id="Textbox 31" o:spid="_x0000_s1033" type="#_x0000_t202" style="position:absolute;left:0;text-align:left;margin-left:488.5pt;margin-top:7.85pt;width:4.15pt;height:7pt;z-index:-1673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" filled="f" stroked="f">
                <v:textbox inset="0,0,0,0">
                  <w:txbxContent>
                    <w:p w14:paraId="56C956B2" w14:textId="77777777" w:rsidR="0096722D" w:rsidRDefault="00BE2784">
                      <w:pPr>
                        <w:spacing w:line="135" w:lineRule="exact"/>
                        <w:rPr>
                          <w:i/>
                          <w:sz w:val="14"/>
                        </w:rPr>
                      </w:pPr>
                      <w:r>
                        <w:rPr>
                          <w:i/>
                          <w:spacing w:val="-10"/>
                          <w:sz w:val="14"/>
                        </w:rPr>
                        <w:t>d</w:t>
                      </w:r>
                    </w:p>
                  </w:txbxContent>
                </v:textbox>
                <w10:wrap anchorx="page"/>
              </v:shape>
            </w:pict>
          </mc:Fallback>
        </mc:AlternateContent>
      </w:r>
      <w:r>
        <w:rPr>
          <w:sz w:val="20"/>
        </w:rPr>
        <w:t>Conv2D</w:t>
      </w:r>
      <w:r>
        <w:rPr>
          <w:spacing w:val="22"/>
          <w:sz w:val="20"/>
        </w:rPr>
        <w:t xml:space="preserve"> </w:t>
      </w:r>
      <w:r>
        <w:rPr>
          <w:sz w:val="20"/>
        </w:rPr>
        <w:t>+</w:t>
      </w:r>
      <w:r>
        <w:rPr>
          <w:spacing w:val="22"/>
          <w:sz w:val="20"/>
        </w:rPr>
        <w:t xml:space="preserve"> </w:t>
      </w:r>
      <w:r>
        <w:rPr>
          <w:spacing w:val="-2"/>
          <w:sz w:val="20"/>
        </w:rPr>
        <w:t>Sigmoid</w:t>
      </w:r>
      <w:r>
        <w:rPr>
          <w:sz w:val="20"/>
        </w:rPr>
        <w:tab/>
      </w:r>
      <w:r>
        <w:rPr>
          <w:rFonts w:ascii="Palatino Linotype" w:hAnsi="Palatino Linotype"/>
          <w:i/>
          <w:sz w:val="20"/>
        </w:rPr>
        <w:t>t</w:t>
      </w:r>
      <w:r>
        <w:rPr>
          <w:rFonts w:ascii="Palatino Linotype" w:hAnsi="Palatino Linotype"/>
          <w:i/>
          <w:spacing w:val="-13"/>
          <w:sz w:val="20"/>
        </w:rPr>
        <w:t xml:space="preserve"> </w:t>
      </w:r>
      <w:r>
        <w:rPr>
          <w:rFonts w:ascii="Meiryo UI" w:hAnsi="Meiryo UI"/>
          <w:i/>
          <w:sz w:val="20"/>
        </w:rPr>
        <w:t>×</w:t>
      </w:r>
      <w:r>
        <w:rPr>
          <w:rFonts w:ascii="Meiryo UI" w:hAnsi="Meiryo UI"/>
          <w:i/>
          <w:spacing w:val="-24"/>
          <w:sz w:val="20"/>
        </w:rPr>
        <w:t xml:space="preserve"> </w:t>
      </w:r>
      <w:r>
        <w:rPr>
          <w:sz w:val="20"/>
        </w:rPr>
        <w:t>32</w:t>
      </w:r>
      <w:r>
        <w:rPr>
          <w:spacing w:val="-12"/>
          <w:sz w:val="20"/>
        </w:rPr>
        <w:t xml:space="preserve"> </w:t>
      </w:r>
      <w:r>
        <w:rPr>
          <w:rFonts w:ascii="Meiryo UI" w:hAnsi="Meiryo UI"/>
          <w:i/>
          <w:sz w:val="20"/>
        </w:rPr>
        <w:t>×</w:t>
      </w:r>
      <w:r>
        <w:rPr>
          <w:rFonts w:ascii="Meiryo UI" w:hAnsi="Meiryo UI"/>
          <w:i/>
          <w:spacing w:val="-24"/>
          <w:sz w:val="20"/>
        </w:rPr>
        <w:t xml:space="preserve"> </w:t>
      </w:r>
      <w:r>
        <w:rPr>
          <w:sz w:val="20"/>
        </w:rPr>
        <w:t>32</w:t>
      </w:r>
      <w:r>
        <w:rPr>
          <w:spacing w:val="-12"/>
          <w:sz w:val="20"/>
        </w:rPr>
        <w:t xml:space="preserve"> </w:t>
      </w:r>
      <w:r>
        <w:rPr>
          <w:rFonts w:ascii="Meiryo UI" w:hAnsi="Meiryo UI"/>
          <w:i/>
          <w:sz w:val="20"/>
        </w:rPr>
        <w:t>×</w:t>
      </w:r>
      <w:r>
        <w:rPr>
          <w:rFonts w:ascii="Meiryo UI" w:hAnsi="Meiryo UI"/>
          <w:i/>
          <w:spacing w:val="-24"/>
          <w:sz w:val="20"/>
        </w:rPr>
        <w:t xml:space="preserve"> </w:t>
      </w:r>
      <w:r>
        <w:rPr>
          <w:sz w:val="20"/>
        </w:rPr>
        <w:t>64</w:t>
      </w:r>
      <w:r>
        <w:rPr>
          <w:spacing w:val="-5"/>
          <w:sz w:val="20"/>
        </w:rPr>
        <w:t xml:space="preserve"> </w:t>
      </w:r>
      <w:r>
        <w:rPr>
          <w:sz w:val="20"/>
        </w:rPr>
        <w:t>(</w:t>
      </w:r>
      <w:r>
        <w:rPr>
          <w:rFonts w:ascii="Palatino Linotype" w:hAnsi="Palatino Linotype"/>
          <w:i/>
          <w:sz w:val="20"/>
        </w:rPr>
        <w:t>z</w:t>
      </w:r>
      <w:proofErr w:type="gramStart"/>
      <w:r>
        <w:rPr>
          <w:rFonts w:ascii="Kepler Std Ext Subh" w:hAnsi="Kepler Std Ext Subh"/>
          <w:sz w:val="20"/>
          <w:vertAlign w:val="superscript"/>
        </w:rPr>
        <w:t>2</w:t>
      </w:r>
      <w:r>
        <w:rPr>
          <w:rFonts w:ascii="Kepler Std Ext Subh" w:hAnsi="Kepler Std Ext Subh"/>
          <w:spacing w:val="9"/>
          <w:sz w:val="20"/>
        </w:rPr>
        <w:t xml:space="preserve"> </w:t>
      </w:r>
      <w:r>
        <w:rPr>
          <w:spacing w:val="-10"/>
          <w:sz w:val="20"/>
        </w:rPr>
        <w:t>)</w:t>
      </w:r>
      <w:proofErr w:type="gramEnd"/>
    </w:p>
    <w:p w14:paraId="5B44BB36" w14:textId="77777777" w:rsidR="0096722D" w:rsidRDefault="00BE2784">
      <w:pPr>
        <w:spacing w:line="65" w:lineRule="exact"/>
        <w:ind w:right="1048"/>
        <w:jc w:val="right"/>
        <w:rPr>
          <w:rFonts w:ascii="Trebuchet MS"/>
          <w:i/>
          <w:sz w:val="10"/>
        </w:rPr>
      </w:pPr>
      <w:r>
        <w:rPr>
          <w:noProof/>
        </w:rPr>
        <mc:AlternateContent>
          <mc:Choice Requires="wps">
            <w:drawing>
              <wp:anchor distT="0" distB="0" distL="0" distR="0" simplePos="0" relativeHeight="15737344" behindDoc="0" locked="0" layoutInCell="1" allowOverlap="1" wp14:anchorId="25335D29" wp14:editId="3E89B17B">
                <wp:simplePos x="0" y="0"/>
                <wp:positionH relativeFrom="page">
                  <wp:posOffset>1354810</wp:posOffset>
                </wp:positionH>
                <wp:positionV relativeFrom="paragraph">
                  <wp:posOffset>29826</wp:posOffset>
                </wp:positionV>
                <wp:extent cx="5062855" cy="127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855" cy="1270"/>
                        </a:xfrm>
                        <a:custGeom>
                          <a:avLst/>
                          <a:gdLst/>
                          <a:ahLst/>
                          <a:cxnLst/>
                          <a:rect l="l" t="t" r="r" b="b"/>
                          <a:pathLst>
                            <a:path w="5062855">
                              <a:moveTo>
                                <a:pt x="0" y="0"/>
                              </a:moveTo>
                              <a:lnTo>
                                <a:pt x="5062766"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7445CBE" id="Graphic 32" o:spid="_x0000_s1026" style="position:absolute;margin-left:106.7pt;margin-top:2.35pt;width:398.65pt;height:.1pt;z-index:15737344;visibility:visible;mso-wrap-style:square;mso-wrap-distance-left:0;mso-wrap-distance-top:0;mso-wrap-distance-right:0;mso-wrap-distance-bottom:0;mso-position-horizontal:absolute;mso-position-horizontal-relative:page;mso-position-vertical:absolute;mso-position-vertical-relative:text;v-text-anchor:top" coordsize="5062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" path="m,l5062766,e" filled="f" strokeweight=".14039mm">
                <v:path arrowok="t"/>
                <w10:wrap anchorx="page"/>
              </v:shape>
            </w:pict>
          </mc:Fallback>
        </mc:AlternateContent>
      </w:r>
      <w:r>
        <w:rPr>
          <w:rFonts w:ascii="Trebuchet MS"/>
          <w:i/>
          <w:spacing w:val="-10"/>
          <w:w w:val="135"/>
          <w:sz w:val="10"/>
        </w:rPr>
        <w:t>t</w:t>
      </w:r>
    </w:p>
    <w:p w14:paraId="76CEDB22" w14:textId="77777777" w:rsidR="0096722D" w:rsidRDefault="00BE2784">
      <w:pPr>
        <w:tabs>
          <w:tab w:val="left" w:pos="5474"/>
        </w:tabs>
        <w:spacing w:line="223" w:lineRule="exact"/>
        <w:ind w:left="2910"/>
        <w:rPr>
          <w:sz w:val="20"/>
        </w:rPr>
      </w:pPr>
      <w:r>
        <w:rPr>
          <w:spacing w:val="-2"/>
          <w:sz w:val="20"/>
        </w:rPr>
        <w:t>ConvLSTM2D</w:t>
      </w:r>
      <w:r>
        <w:rPr>
          <w:sz w:val="20"/>
        </w:rPr>
        <w:tab/>
      </w:r>
      <w:r>
        <w:rPr>
          <w:rFonts w:ascii="Palatino Linotype" w:hAnsi="Palatino Linotype"/>
          <w:i/>
          <w:spacing w:val="-8"/>
          <w:sz w:val="20"/>
        </w:rPr>
        <w:t>t</w:t>
      </w:r>
      <w:r>
        <w:rPr>
          <w:rFonts w:ascii="Palatino Linotype" w:hAnsi="Palatino Linotype"/>
          <w:i/>
          <w:spacing w:val="-6"/>
          <w:sz w:val="20"/>
        </w:rPr>
        <w:t xml:space="preserve"> </w:t>
      </w:r>
      <w:r>
        <w:rPr>
          <w:rFonts w:ascii="Meiryo UI" w:hAnsi="Meiryo UI"/>
          <w:i/>
          <w:spacing w:val="-8"/>
          <w:sz w:val="20"/>
        </w:rPr>
        <w:t>×</w:t>
      </w:r>
      <w:r>
        <w:rPr>
          <w:rFonts w:ascii="Meiryo UI" w:hAnsi="Meiryo UI"/>
          <w:i/>
          <w:spacing w:val="-24"/>
          <w:sz w:val="20"/>
        </w:rPr>
        <w:t xml:space="preserve"> </w:t>
      </w:r>
      <w:r>
        <w:rPr>
          <w:spacing w:val="-8"/>
          <w:sz w:val="20"/>
        </w:rPr>
        <w:t>32</w:t>
      </w:r>
      <w:r>
        <w:rPr>
          <w:spacing w:val="-4"/>
          <w:sz w:val="20"/>
        </w:rPr>
        <w:t xml:space="preserve"> </w:t>
      </w:r>
      <w:r>
        <w:rPr>
          <w:rFonts w:ascii="Meiryo UI" w:hAnsi="Meiryo UI"/>
          <w:i/>
          <w:spacing w:val="-8"/>
          <w:sz w:val="20"/>
        </w:rPr>
        <w:t>×</w:t>
      </w:r>
      <w:r>
        <w:rPr>
          <w:rFonts w:ascii="Meiryo UI" w:hAnsi="Meiryo UI"/>
          <w:i/>
          <w:spacing w:val="-24"/>
          <w:sz w:val="20"/>
        </w:rPr>
        <w:t xml:space="preserve"> </w:t>
      </w:r>
      <w:r>
        <w:rPr>
          <w:spacing w:val="-8"/>
          <w:sz w:val="20"/>
        </w:rPr>
        <w:t>32</w:t>
      </w:r>
      <w:r>
        <w:rPr>
          <w:spacing w:val="-4"/>
          <w:sz w:val="20"/>
        </w:rPr>
        <w:t xml:space="preserve"> </w:t>
      </w:r>
      <w:r>
        <w:rPr>
          <w:rFonts w:ascii="Meiryo UI" w:hAnsi="Meiryo UI"/>
          <w:i/>
          <w:spacing w:val="-8"/>
          <w:sz w:val="20"/>
        </w:rPr>
        <w:t>×</w:t>
      </w:r>
      <w:r>
        <w:rPr>
          <w:rFonts w:ascii="Meiryo UI" w:hAnsi="Meiryo UI"/>
          <w:i/>
          <w:spacing w:val="-23"/>
          <w:sz w:val="20"/>
        </w:rPr>
        <w:t xml:space="preserve"> </w:t>
      </w:r>
      <w:r>
        <w:rPr>
          <w:spacing w:val="-8"/>
          <w:sz w:val="20"/>
        </w:rPr>
        <w:t>64</w:t>
      </w:r>
    </w:p>
    <w:p w14:paraId="78B9A35B" w14:textId="77777777" w:rsidR="0096722D" w:rsidRDefault="00BE2784">
      <w:pPr>
        <w:pStyle w:val="BodyText"/>
        <w:spacing w:before="0" w:line="213" w:lineRule="exact"/>
        <w:ind w:left="2910"/>
      </w:pPr>
      <w:r>
        <w:t>BatchNorm</w:t>
      </w:r>
      <w:r>
        <w:rPr>
          <w:spacing w:val="14"/>
        </w:rPr>
        <w:t xml:space="preserve"> </w:t>
      </w:r>
      <w:r>
        <w:t>+</w:t>
      </w:r>
      <w:r>
        <w:rPr>
          <w:spacing w:val="15"/>
        </w:rPr>
        <w:t xml:space="preserve"> </w:t>
      </w:r>
      <w:r>
        <w:rPr>
          <w:spacing w:val="-2"/>
        </w:rPr>
        <w:t>LeakyReLU</w:t>
      </w:r>
    </w:p>
    <w:p w14:paraId="04BCCB94" w14:textId="77777777" w:rsidR="0096722D" w:rsidRDefault="00BE2784">
      <w:pPr>
        <w:pStyle w:val="ListParagraph"/>
        <w:numPr>
          <w:ilvl w:val="0"/>
          <w:numId w:val="1"/>
        </w:numPr>
        <w:tabs>
          <w:tab w:val="left" w:pos="2910"/>
        </w:tabs>
        <w:spacing w:before="31" w:line="165" w:lineRule="auto"/>
        <w:ind w:right="5544"/>
        <w:rPr>
          <w:position w:val="-11"/>
          <w:sz w:val="20"/>
        </w:rPr>
      </w:pPr>
      <w:r>
        <w:rPr>
          <w:spacing w:val="-4"/>
          <w:sz w:val="20"/>
        </w:rPr>
        <w:t xml:space="preserve">Conv2DTranspose </w:t>
      </w:r>
      <w:r>
        <w:rPr>
          <w:sz w:val="20"/>
        </w:rPr>
        <w:t>Spatial Dropout</w:t>
      </w:r>
    </w:p>
    <w:p w14:paraId="59DAA76F" w14:textId="77777777" w:rsidR="0096722D" w:rsidRDefault="00BE2784">
      <w:pPr>
        <w:pStyle w:val="BodyText"/>
        <w:spacing w:before="0" w:line="243" w:lineRule="exact"/>
        <w:ind w:left="2910"/>
      </w:pPr>
      <w:r>
        <w:rPr>
          <w:noProof/>
        </w:rPr>
        <mc:AlternateContent>
          <mc:Choice Requires="wps">
            <w:drawing>
              <wp:anchor distT="0" distB="0" distL="0" distR="0" simplePos="0" relativeHeight="486585344" behindDoc="1" locked="0" layoutInCell="1" allowOverlap="1" wp14:anchorId="436A8F61" wp14:editId="6A0B51F4">
                <wp:simplePos x="0" y="0"/>
                <wp:positionH relativeFrom="page">
                  <wp:posOffset>3271202</wp:posOffset>
                </wp:positionH>
                <wp:positionV relativeFrom="paragraph">
                  <wp:posOffset>97488</wp:posOffset>
                </wp:positionV>
                <wp:extent cx="90170" cy="889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88900"/>
                        </a:xfrm>
                        <a:prstGeom prst="rect">
                          <a:avLst/>
                        </a:prstGeom>
                      </wps:spPr>
                      <wps:txbx>
                        <w:txbxContent>
                          <w:p w14:paraId="48965EAC" w14:textId="77777777" w:rsidR="0096722D" w:rsidRDefault="00BE2784">
                            <w:pPr>
                              <w:spacing w:line="135" w:lineRule="exact"/>
                              <w:rPr>
                                <w:i/>
                                <w:sz w:val="14"/>
                              </w:rPr>
                            </w:pPr>
                            <w:r>
                              <w:rPr>
                                <w:i/>
                                <w:spacing w:val="-10"/>
                                <w:w w:val="115"/>
                                <w:sz w:val="14"/>
                              </w:rPr>
                              <w:t>m</w:t>
                            </w:r>
                          </w:p>
                        </w:txbxContent>
                      </wps:txbx>
                      <wps:bodyPr wrap="square" lIns="0" tIns="0" rIns="0" bIns="0" rtlCol="0">
                        <a:noAutofit/>
                      </wps:bodyPr>
                    </wps:wsp>
                  </a:graphicData>
                </a:graphic>
              </wp:anchor>
            </w:drawing>
          </mc:Choice>
          <mc:Fallback>
            <w:pict>
              <v:shape w14:anchorId="436A8F61" id="Textbox 33" o:spid="_x0000_s1034" type="#_x0000_t202" style="position:absolute;left:0;text-align:left;margin-left:257.55pt;margin-top:7.7pt;width:7.1pt;height:7pt;z-index:-16731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" filled="f" stroked="f">
                <v:textbox inset="0,0,0,0">
                  <w:txbxContent>
                    <w:p w14:paraId="48965EAC" w14:textId="77777777" w:rsidR="0096722D" w:rsidRDefault="00BE2784">
                      <w:pPr>
                        <w:spacing w:line="135" w:lineRule="exact"/>
                        <w:rPr>
                          <w:i/>
                          <w:sz w:val="14"/>
                        </w:rPr>
                      </w:pPr>
                      <w:r>
                        <w:rPr>
                          <w:i/>
                          <w:spacing w:val="-10"/>
                          <w:w w:val="115"/>
                          <w:sz w:val="14"/>
                        </w:rPr>
                        <w:t>m</w:t>
                      </w:r>
                    </w:p>
                  </w:txbxContent>
                </v:textbox>
                <w10:wrap anchorx="page"/>
              </v:shape>
            </w:pict>
          </mc:Fallback>
        </mc:AlternateContent>
      </w:r>
      <w:r>
        <w:t>Concatenate</w:t>
      </w:r>
      <w:r>
        <w:rPr>
          <w:spacing w:val="19"/>
        </w:rPr>
        <w:t xml:space="preserve"> </w:t>
      </w:r>
      <w:r>
        <w:t>(</w:t>
      </w:r>
      <w:r>
        <w:rPr>
          <w:rFonts w:ascii="Palatino Linotype"/>
          <w:i/>
        </w:rPr>
        <w:t>z</w:t>
      </w:r>
      <w:proofErr w:type="gramStart"/>
      <w:r>
        <w:rPr>
          <w:rFonts w:ascii="Kepler Std Ext Subh"/>
          <w:vertAlign w:val="superscript"/>
        </w:rPr>
        <w:t>1</w:t>
      </w:r>
      <w:r>
        <w:rPr>
          <w:rFonts w:ascii="Kepler Std Ext Subh"/>
          <w:spacing w:val="23"/>
        </w:rPr>
        <w:t xml:space="preserve"> </w:t>
      </w:r>
      <w:r>
        <w:rPr>
          <w:spacing w:val="-10"/>
        </w:rPr>
        <w:t>)</w:t>
      </w:r>
      <w:proofErr w:type="gramEnd"/>
    </w:p>
    <w:p w14:paraId="34562FC8" w14:textId="77777777" w:rsidR="0096722D" w:rsidRDefault="00BE2784">
      <w:pPr>
        <w:tabs>
          <w:tab w:val="left" w:pos="7213"/>
        </w:tabs>
        <w:spacing w:line="238" w:lineRule="exact"/>
        <w:ind w:left="2910"/>
        <w:rPr>
          <w:sz w:val="20"/>
        </w:rPr>
      </w:pPr>
      <w:r>
        <w:rPr>
          <w:noProof/>
        </w:rPr>
        <mc:AlternateContent>
          <mc:Choice Requires="wps">
            <w:drawing>
              <wp:anchor distT="0" distB="0" distL="0" distR="0" simplePos="0" relativeHeight="486585856" behindDoc="1" locked="0" layoutInCell="1" allowOverlap="1" wp14:anchorId="4F53F60D" wp14:editId="63132697">
                <wp:simplePos x="0" y="0"/>
                <wp:positionH relativeFrom="page">
                  <wp:posOffset>6140868</wp:posOffset>
                </wp:positionH>
                <wp:positionV relativeFrom="paragraph">
                  <wp:posOffset>99835</wp:posOffset>
                </wp:positionV>
                <wp:extent cx="52705" cy="889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05" cy="88900"/>
                        </a:xfrm>
                        <a:prstGeom prst="rect">
                          <a:avLst/>
                        </a:prstGeom>
                      </wps:spPr>
                      <wps:txbx>
                        <w:txbxContent>
                          <w:p w14:paraId="59C9D3A1" w14:textId="77777777" w:rsidR="0096722D" w:rsidRDefault="00BE2784">
                            <w:pPr>
                              <w:spacing w:line="135" w:lineRule="exact"/>
                              <w:rPr>
                                <w:i/>
                                <w:sz w:val="14"/>
                              </w:rPr>
                            </w:pPr>
                            <w:r>
                              <w:rPr>
                                <w:i/>
                                <w:spacing w:val="-10"/>
                                <w:sz w:val="14"/>
                              </w:rPr>
                              <w:t>d</w:t>
                            </w:r>
                          </w:p>
                        </w:txbxContent>
                      </wps:txbx>
                      <wps:bodyPr wrap="square" lIns="0" tIns="0" rIns="0" bIns="0" rtlCol="0">
                        <a:noAutofit/>
                      </wps:bodyPr>
                    </wps:wsp>
                  </a:graphicData>
                </a:graphic>
              </wp:anchor>
            </w:drawing>
          </mc:Choice>
          <mc:Fallback>
            <w:pict>
              <v:shape w14:anchorId="4F53F60D" id="Textbox 34" o:spid="_x0000_s1035" type="#_x0000_t202" style="position:absolute;left:0;text-align:left;margin-left:483.55pt;margin-top:7.85pt;width:4.15pt;height:7pt;z-index:-16730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" filled="f" stroked="f">
                <v:textbox inset="0,0,0,0">
                  <w:txbxContent>
                    <w:p w14:paraId="59C9D3A1" w14:textId="77777777" w:rsidR="0096722D" w:rsidRDefault="00BE2784">
                      <w:pPr>
                        <w:spacing w:line="135" w:lineRule="exact"/>
                        <w:rPr>
                          <w:i/>
                          <w:sz w:val="14"/>
                        </w:rPr>
                      </w:pPr>
                      <w:r>
                        <w:rPr>
                          <w:i/>
                          <w:spacing w:val="-10"/>
                          <w:sz w:val="14"/>
                        </w:rPr>
                        <w:t>d</w:t>
                      </w:r>
                    </w:p>
                  </w:txbxContent>
                </v:textbox>
                <w10:wrap anchorx="page"/>
              </v:shape>
            </w:pict>
          </mc:Fallback>
        </mc:AlternateContent>
      </w:r>
      <w:r>
        <w:rPr>
          <w:sz w:val="20"/>
        </w:rPr>
        <w:t>Conv2D</w:t>
      </w:r>
      <w:r>
        <w:rPr>
          <w:spacing w:val="22"/>
          <w:sz w:val="20"/>
        </w:rPr>
        <w:t xml:space="preserve"> </w:t>
      </w:r>
      <w:r>
        <w:rPr>
          <w:sz w:val="20"/>
        </w:rPr>
        <w:t>+</w:t>
      </w:r>
      <w:r>
        <w:rPr>
          <w:spacing w:val="22"/>
          <w:sz w:val="20"/>
        </w:rPr>
        <w:t xml:space="preserve"> </w:t>
      </w:r>
      <w:r>
        <w:rPr>
          <w:spacing w:val="-2"/>
          <w:sz w:val="20"/>
        </w:rPr>
        <w:t>Sigmoid</w:t>
      </w:r>
      <w:r>
        <w:rPr>
          <w:sz w:val="20"/>
        </w:rPr>
        <w:tab/>
      </w:r>
      <w:r>
        <w:rPr>
          <w:rFonts w:ascii="Palatino Linotype" w:hAnsi="Palatino Linotype"/>
          <w:i/>
          <w:sz w:val="20"/>
        </w:rPr>
        <w:t>t</w:t>
      </w:r>
      <w:r>
        <w:rPr>
          <w:rFonts w:ascii="Palatino Linotype" w:hAnsi="Palatino Linotype"/>
          <w:i/>
          <w:spacing w:val="-13"/>
          <w:sz w:val="20"/>
        </w:rPr>
        <w:t xml:space="preserve"> </w:t>
      </w:r>
      <w:r>
        <w:rPr>
          <w:rFonts w:ascii="Meiryo UI" w:hAnsi="Meiryo UI"/>
          <w:i/>
          <w:sz w:val="20"/>
        </w:rPr>
        <w:t>×</w:t>
      </w:r>
      <w:r>
        <w:rPr>
          <w:rFonts w:ascii="Meiryo UI" w:hAnsi="Meiryo UI"/>
          <w:i/>
          <w:spacing w:val="-24"/>
          <w:sz w:val="20"/>
        </w:rPr>
        <w:t xml:space="preserve"> </w:t>
      </w:r>
      <w:r>
        <w:rPr>
          <w:sz w:val="20"/>
        </w:rPr>
        <w:t>64</w:t>
      </w:r>
      <w:r>
        <w:rPr>
          <w:spacing w:val="-12"/>
          <w:sz w:val="20"/>
        </w:rPr>
        <w:t xml:space="preserve"> </w:t>
      </w:r>
      <w:r>
        <w:rPr>
          <w:rFonts w:ascii="Meiryo UI" w:hAnsi="Meiryo UI"/>
          <w:i/>
          <w:sz w:val="20"/>
        </w:rPr>
        <w:t>×</w:t>
      </w:r>
      <w:r>
        <w:rPr>
          <w:rFonts w:ascii="Meiryo UI" w:hAnsi="Meiryo UI"/>
          <w:i/>
          <w:spacing w:val="-24"/>
          <w:sz w:val="20"/>
        </w:rPr>
        <w:t xml:space="preserve"> </w:t>
      </w:r>
      <w:r>
        <w:rPr>
          <w:sz w:val="20"/>
        </w:rPr>
        <w:t>64</w:t>
      </w:r>
      <w:r>
        <w:rPr>
          <w:spacing w:val="-12"/>
          <w:sz w:val="20"/>
        </w:rPr>
        <w:t xml:space="preserve"> </w:t>
      </w:r>
      <w:r>
        <w:rPr>
          <w:rFonts w:ascii="Meiryo UI" w:hAnsi="Meiryo UI"/>
          <w:i/>
          <w:sz w:val="20"/>
        </w:rPr>
        <w:t>×</w:t>
      </w:r>
      <w:r>
        <w:rPr>
          <w:rFonts w:ascii="Meiryo UI" w:hAnsi="Meiryo UI"/>
          <w:i/>
          <w:spacing w:val="-24"/>
          <w:sz w:val="20"/>
        </w:rPr>
        <w:t xml:space="preserve"> </w:t>
      </w:r>
      <w:r>
        <w:rPr>
          <w:sz w:val="20"/>
        </w:rPr>
        <w:t>2</w:t>
      </w:r>
      <w:r>
        <w:rPr>
          <w:spacing w:val="-5"/>
          <w:sz w:val="20"/>
        </w:rPr>
        <w:t xml:space="preserve"> </w:t>
      </w:r>
      <w:r>
        <w:rPr>
          <w:sz w:val="20"/>
        </w:rPr>
        <w:t>(</w:t>
      </w:r>
      <w:r>
        <w:rPr>
          <w:rFonts w:ascii="Palatino Linotype" w:hAnsi="Palatino Linotype"/>
          <w:i/>
          <w:sz w:val="20"/>
        </w:rPr>
        <w:t>z</w:t>
      </w:r>
      <w:proofErr w:type="gramStart"/>
      <w:r>
        <w:rPr>
          <w:rFonts w:ascii="Kepler Std Ext Subh" w:hAnsi="Kepler Std Ext Subh"/>
          <w:sz w:val="20"/>
          <w:vertAlign w:val="superscript"/>
        </w:rPr>
        <w:t>1</w:t>
      </w:r>
      <w:r>
        <w:rPr>
          <w:rFonts w:ascii="Kepler Std Ext Subh" w:hAnsi="Kepler Std Ext Subh"/>
          <w:spacing w:val="18"/>
          <w:sz w:val="20"/>
        </w:rPr>
        <w:t xml:space="preserve"> </w:t>
      </w:r>
      <w:r>
        <w:rPr>
          <w:spacing w:val="-10"/>
          <w:sz w:val="20"/>
        </w:rPr>
        <w:t>)</w:t>
      </w:r>
      <w:proofErr w:type="gramEnd"/>
    </w:p>
    <w:p w14:paraId="6973D90E" w14:textId="77777777" w:rsidR="0096722D" w:rsidRDefault="00BE2784">
      <w:pPr>
        <w:spacing w:line="65" w:lineRule="exact"/>
        <w:ind w:right="1148"/>
        <w:jc w:val="right"/>
        <w:rPr>
          <w:rFonts w:ascii="Trebuchet MS"/>
          <w:i/>
          <w:sz w:val="10"/>
        </w:rPr>
      </w:pPr>
      <w:r>
        <w:rPr>
          <w:noProof/>
        </w:rPr>
        <mc:AlternateContent>
          <mc:Choice Requires="wps">
            <w:drawing>
              <wp:anchor distT="0" distB="0" distL="0" distR="0" simplePos="0" relativeHeight="487595520" behindDoc="1" locked="0" layoutInCell="1" allowOverlap="1" wp14:anchorId="70BC4ED6" wp14:editId="03295BBC">
                <wp:simplePos x="0" y="0"/>
                <wp:positionH relativeFrom="page">
                  <wp:posOffset>1354810</wp:posOffset>
                </wp:positionH>
                <wp:positionV relativeFrom="paragraph">
                  <wp:posOffset>54573</wp:posOffset>
                </wp:positionV>
                <wp:extent cx="5062855" cy="1270"/>
                <wp:effectExtent l="0" t="0" r="0" b="0"/>
                <wp:wrapTopAndBottom/>
                <wp:docPr id="35" name="Graphic 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62855" cy="1270"/>
                        </a:xfrm>
                        <a:custGeom>
                          <a:avLst/>
                          <a:gdLst/>
                          <a:ahLst/>
                          <a:cxnLst/>
                          <a:rect l="l" t="t" r="r" b="b"/>
                          <a:pathLst>
                            <a:path w="5062855">
                              <a:moveTo>
                                <a:pt x="0" y="0"/>
                              </a:moveTo>
                              <a:lnTo>
                                <a:pt x="5062766"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AA777E4" id="Graphic 35" o:spid="_x0000_s1026" style="position:absolute;margin-left:106.7pt;margin-top:4.3pt;width:398.65pt;height:.1pt;z-index:-15720960;visibility:visible;mso-wrap-style:square;mso-wrap-distance-left:0;mso-wrap-distance-top:0;mso-wrap-distance-right:0;mso-wrap-distance-bottom:0;mso-position-horizontal:absolute;mso-position-horizontal-relative:page;mso-position-vertical:absolute;mso-position-vertical-relative:text;v-text-anchor:top" coordsize="5062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" path="m,l5062766,e" filled="f" strokeweight=".28114mm">
                <v:path arrowok="t"/>
                <w10:wrap type="topAndBottom" anchorx="page"/>
              </v:shape>
            </w:pict>
          </mc:Fallback>
        </mc:AlternateContent>
      </w:r>
      <w:r>
        <w:rPr>
          <w:rFonts w:ascii="Trebuchet MS"/>
          <w:i/>
          <w:spacing w:val="-10"/>
          <w:w w:val="135"/>
          <w:sz w:val="10"/>
        </w:rPr>
        <w:t>t</w:t>
      </w:r>
    </w:p>
    <w:p w14:paraId="1C5AE047" w14:textId="77777777" w:rsidR="0096722D" w:rsidRDefault="0096722D">
      <w:pPr>
        <w:pStyle w:val="BodyText"/>
        <w:spacing w:before="182"/>
        <w:ind w:left="0"/>
        <w:rPr>
          <w:rFonts w:ascii="Trebuchet MS"/>
          <w:i/>
        </w:rPr>
      </w:pPr>
    </w:p>
    <w:p w14:paraId="655AD6BD" w14:textId="6A6CABAC" w:rsidR="0096722D" w:rsidRDefault="00BE2784">
      <w:pPr>
        <w:pStyle w:val="BodyText"/>
        <w:spacing w:before="0"/>
      </w:pPr>
      <w:r>
        <w:t>and under-determined</w:t>
      </w:r>
      <w:r>
        <w:rPr>
          <w:spacing w:val="-1"/>
        </w:rPr>
        <w:t xml:space="preserve"> </w:t>
      </w:r>
      <w:r>
        <w:t>estimation problem,</w:t>
      </w:r>
      <w:r>
        <w:rPr>
          <w:spacing w:val="1"/>
        </w:rPr>
        <w:t xml:space="preserve"> </w:t>
      </w:r>
      <w:r>
        <w:t xml:space="preserve">which are </w:t>
      </w:r>
      <w:del w:id="207" w:author="Pyrcz, Michael" w:date="2023-09-16T09:55:00Z">
        <w:r w:rsidDel="00406B7E">
          <w:delText xml:space="preserve">known to be </w:delText>
        </w:r>
      </w:del>
      <w:r>
        <w:t>difficult</w:t>
      </w:r>
      <w:r>
        <w:rPr>
          <w:spacing w:val="-1"/>
        </w:rPr>
        <w:t xml:space="preserve"> </w:t>
      </w:r>
      <w:r>
        <w:t>to resolve [</w:t>
      </w:r>
      <w:hyperlink w:anchor="_bookmark90" w:history="1">
        <w:r>
          <w:rPr>
            <w:color w:val="0000FF"/>
          </w:rPr>
          <w:t>79</w:t>
        </w:r>
      </w:hyperlink>
      <w:r>
        <w:t xml:space="preserve">, </w:t>
      </w:r>
      <w:hyperlink w:anchor="_bookmark91" w:history="1">
        <w:r>
          <w:rPr>
            <w:color w:val="0000FF"/>
          </w:rPr>
          <w:t>80</w:t>
        </w:r>
      </w:hyperlink>
      <w:r>
        <w:t>].</w:t>
      </w:r>
      <w:r>
        <w:rPr>
          <w:spacing w:val="23"/>
        </w:rPr>
        <w:t xml:space="preserve"> </w:t>
      </w:r>
      <w:r>
        <w:t xml:space="preserve">To </w:t>
      </w:r>
      <w:r>
        <w:rPr>
          <w:spacing w:val="-2"/>
        </w:rPr>
        <w:t>improve</w:t>
      </w:r>
    </w:p>
    <w:p w14:paraId="68ECED6B" w14:textId="53E02847" w:rsidR="0096722D" w:rsidRDefault="00BE2784">
      <w:pPr>
        <w:pStyle w:val="BodyText"/>
      </w:pPr>
      <w:r>
        <w:t>the</w:t>
      </w:r>
      <w:r>
        <w:rPr>
          <w:spacing w:val="17"/>
        </w:rPr>
        <w:t xml:space="preserve"> </w:t>
      </w:r>
      <w:r>
        <w:t>training</w:t>
      </w:r>
      <w:r>
        <w:rPr>
          <w:spacing w:val="17"/>
        </w:rPr>
        <w:t xml:space="preserve"> </w:t>
      </w:r>
      <w:r>
        <w:t>effic</w:t>
      </w:r>
      <w:r>
        <w:t>iency</w:t>
      </w:r>
      <w:r>
        <w:rPr>
          <w:spacing w:val="17"/>
        </w:rPr>
        <w:t xml:space="preserve"> </w:t>
      </w:r>
      <w:r>
        <w:t>and</w:t>
      </w:r>
      <w:r>
        <w:rPr>
          <w:spacing w:val="17"/>
        </w:rPr>
        <w:t xml:space="preserve"> </w:t>
      </w:r>
      <w:r>
        <w:t>performance,</w:t>
      </w:r>
      <w:r>
        <w:rPr>
          <w:spacing w:val="21"/>
        </w:rPr>
        <w:t xml:space="preserve"> </w:t>
      </w:r>
      <w:r>
        <w:t>we</w:t>
      </w:r>
      <w:r>
        <w:rPr>
          <w:spacing w:val="17"/>
        </w:rPr>
        <w:t xml:space="preserve"> </w:t>
      </w:r>
      <w:r>
        <w:t>subsample</w:t>
      </w:r>
      <w:r>
        <w:rPr>
          <w:spacing w:val="18"/>
        </w:rPr>
        <w:t xml:space="preserve"> </w:t>
      </w:r>
      <w:r>
        <w:t>in</w:t>
      </w:r>
      <w:r>
        <w:rPr>
          <w:spacing w:val="17"/>
        </w:rPr>
        <w:t xml:space="preserve"> </w:t>
      </w:r>
      <w:r>
        <w:t>time</w:t>
      </w:r>
      <w:r>
        <w:rPr>
          <w:spacing w:val="17"/>
        </w:rPr>
        <w:t xml:space="preserve"> </w:t>
      </w:r>
      <w:r>
        <w:t>from</w:t>
      </w:r>
      <w:r>
        <w:rPr>
          <w:spacing w:val="17"/>
        </w:rPr>
        <w:t xml:space="preserve"> </w:t>
      </w:r>
      <w:r>
        <w:t>60</w:t>
      </w:r>
      <w:r>
        <w:rPr>
          <w:spacing w:val="17"/>
        </w:rPr>
        <w:t xml:space="preserve"> </w:t>
      </w:r>
      <w:r>
        <w:t>timesteps</w:t>
      </w:r>
      <w:r>
        <w:rPr>
          <w:spacing w:val="17"/>
        </w:rPr>
        <w:t xml:space="preserve"> </w:t>
      </w:r>
      <w:r>
        <w:t>to</w:t>
      </w:r>
      <w:r>
        <w:rPr>
          <w:spacing w:val="18"/>
        </w:rPr>
        <w:t xml:space="preserve"> </w:t>
      </w:r>
      <w:r>
        <w:t>11.</w:t>
      </w:r>
      <w:r>
        <w:rPr>
          <w:spacing w:val="63"/>
        </w:rPr>
        <w:t xml:space="preserve"> </w:t>
      </w:r>
      <w:r>
        <w:t>In</w:t>
      </w:r>
      <w:r>
        <w:rPr>
          <w:spacing w:val="17"/>
        </w:rPr>
        <w:t xml:space="preserve"> </w:t>
      </w:r>
      <w:r>
        <w:t>other</w:t>
      </w:r>
      <w:r>
        <w:rPr>
          <w:spacing w:val="17"/>
        </w:rPr>
        <w:t xml:space="preserve"> </w:t>
      </w:r>
      <w:r>
        <w:rPr>
          <w:spacing w:val="-2"/>
        </w:rPr>
        <w:t>words,</w:t>
      </w:r>
    </w:p>
    <w:p w14:paraId="645D1D20" w14:textId="59761837" w:rsidR="0096722D" w:rsidRDefault="00BE2784">
      <w:pPr>
        <w:pStyle w:val="BodyText"/>
        <w:spacing w:before="172"/>
      </w:pPr>
      <w:r>
        <w:t>instead</w:t>
      </w:r>
      <w:r>
        <w:rPr>
          <w:spacing w:val="29"/>
        </w:rPr>
        <w:t xml:space="preserve"> </w:t>
      </w:r>
      <w:r>
        <w:t>of</w:t>
      </w:r>
      <w:r>
        <w:rPr>
          <w:spacing w:val="30"/>
        </w:rPr>
        <w:t xml:space="preserve"> </w:t>
      </w:r>
      <w:r>
        <w:t>monthly</w:t>
      </w:r>
      <w:r>
        <w:rPr>
          <w:spacing w:val="28"/>
        </w:rPr>
        <w:t xml:space="preserve"> </w:t>
      </w:r>
      <w:r>
        <w:t>monitoring,</w:t>
      </w:r>
      <w:r>
        <w:rPr>
          <w:spacing w:val="35"/>
        </w:rPr>
        <w:t xml:space="preserve"> </w:t>
      </w:r>
      <w:r>
        <w:t>we</w:t>
      </w:r>
      <w:r>
        <w:rPr>
          <w:spacing w:val="28"/>
        </w:rPr>
        <w:t xml:space="preserve"> </w:t>
      </w:r>
      <w:r>
        <w:t>predict</w:t>
      </w:r>
      <w:r>
        <w:rPr>
          <w:spacing w:val="29"/>
        </w:rPr>
        <w:t xml:space="preserve"> </w:t>
      </w:r>
      <w:r>
        <w:t>the</w:t>
      </w:r>
      <w:r>
        <w:rPr>
          <w:spacing w:val="30"/>
        </w:rPr>
        <w:t xml:space="preserve"> </w:t>
      </w:r>
      <w:r>
        <w:t>dynamic</w:t>
      </w:r>
      <w:r>
        <w:rPr>
          <w:spacing w:val="28"/>
        </w:rPr>
        <w:t xml:space="preserve"> </w:t>
      </w:r>
      <w:r>
        <w:t>outputs</w:t>
      </w:r>
      <w:r>
        <w:rPr>
          <w:spacing w:val="29"/>
        </w:rPr>
        <w:t xml:space="preserve"> </w:t>
      </w:r>
      <w:r>
        <w:t>at</w:t>
      </w:r>
      <w:r>
        <w:rPr>
          <w:spacing w:val="29"/>
        </w:rPr>
        <w:t xml:space="preserve"> </w:t>
      </w:r>
      <w:r>
        <w:t>the</w:t>
      </w:r>
      <w:r>
        <w:rPr>
          <w:spacing w:val="29"/>
        </w:rPr>
        <w:t xml:space="preserve"> </w:t>
      </w:r>
      <w:r>
        <w:t>initial</w:t>
      </w:r>
      <w:r>
        <w:rPr>
          <w:spacing w:val="29"/>
        </w:rPr>
        <w:t xml:space="preserve"> </w:t>
      </w:r>
      <w:r>
        <w:t>step</w:t>
      </w:r>
      <w:r>
        <w:rPr>
          <w:spacing w:val="29"/>
        </w:rPr>
        <w:t xml:space="preserve"> </w:t>
      </w:r>
      <w:r>
        <w:t>and</w:t>
      </w:r>
      <w:r>
        <w:rPr>
          <w:spacing w:val="29"/>
        </w:rPr>
        <w:t xml:space="preserve"> </w:t>
      </w:r>
      <w:r>
        <w:t>every</w:t>
      </w:r>
      <w:r>
        <w:rPr>
          <w:spacing w:val="28"/>
        </w:rPr>
        <w:t xml:space="preserve"> </w:t>
      </w:r>
      <w:r>
        <w:t>6</w:t>
      </w:r>
      <w:r>
        <w:rPr>
          <w:spacing w:val="29"/>
        </w:rPr>
        <w:t xml:space="preserve"> </w:t>
      </w:r>
      <w:proofErr w:type="gramStart"/>
      <w:r>
        <w:rPr>
          <w:spacing w:val="-2"/>
        </w:rPr>
        <w:t>months</w:t>
      </w:r>
      <w:proofErr w:type="gramEnd"/>
    </w:p>
    <w:p w14:paraId="63334D1C" w14:textId="228BC974" w:rsidR="0096722D" w:rsidRDefault="00BE2784">
      <w:pPr>
        <w:pStyle w:val="BodyText"/>
        <w:spacing w:before="108"/>
      </w:pPr>
      <w:proofErr w:type="gramStart"/>
      <w:r>
        <w:t>afterward;</w:t>
      </w:r>
      <w:proofErr w:type="gramEnd"/>
      <w:r>
        <w:rPr>
          <w:spacing w:val="2"/>
        </w:rPr>
        <w:t xml:space="preserve"> </w:t>
      </w:r>
      <w:r>
        <w:t>therefore</w:t>
      </w:r>
      <w:r>
        <w:rPr>
          <w:spacing w:val="-1"/>
        </w:rPr>
        <w:t xml:space="preserve"> </w:t>
      </w:r>
      <w:r>
        <w:t>the</w:t>
      </w:r>
      <w:r>
        <w:rPr>
          <w:spacing w:val="4"/>
        </w:rPr>
        <w:t xml:space="preserve"> </w:t>
      </w:r>
      <w:r>
        <w:t>output</w:t>
      </w:r>
      <w:r>
        <w:rPr>
          <w:spacing w:val="6"/>
        </w:rPr>
        <w:t xml:space="preserve"> </w:t>
      </w:r>
      <w:r>
        <w:t>matrix</w:t>
      </w:r>
      <w:r>
        <w:rPr>
          <w:spacing w:val="6"/>
        </w:rPr>
        <w:t xml:space="preserve"> </w:t>
      </w:r>
      <w:commentRangeStart w:id="208"/>
      <w:r>
        <w:rPr>
          <w:rFonts w:ascii="Palatino Linotype" w:hAnsi="Palatino Linotype"/>
          <w:i/>
        </w:rPr>
        <w:t>d</w:t>
      </w:r>
      <w:commentRangeEnd w:id="208"/>
      <w:r w:rsidR="00406B7E">
        <w:rPr>
          <w:rStyle w:val="CommentReference"/>
        </w:rPr>
        <w:commentReference w:id="208"/>
      </w:r>
      <w:r>
        <w:rPr>
          <w:rFonts w:ascii="Palatino Linotype" w:hAnsi="Palatino Linotype"/>
          <w:i/>
          <w:spacing w:val="5"/>
        </w:rPr>
        <w:t xml:space="preserve"> </w:t>
      </w:r>
      <w:r>
        <w:t>a</w:t>
      </w:r>
      <w:r>
        <w:rPr>
          <w:spacing w:val="6"/>
        </w:rPr>
        <w:t xml:space="preserve"> </w:t>
      </w:r>
      <w:r>
        <w:t>final</w:t>
      </w:r>
      <w:r>
        <w:rPr>
          <w:spacing w:val="6"/>
        </w:rPr>
        <w:t xml:space="preserve"> </w:t>
      </w:r>
      <w:r>
        <w:t>dimension</w:t>
      </w:r>
      <w:r>
        <w:rPr>
          <w:spacing w:val="6"/>
        </w:rPr>
        <w:t xml:space="preserve"> </w:t>
      </w:r>
      <w:r>
        <w:t>of</w:t>
      </w:r>
      <w:r>
        <w:rPr>
          <w:spacing w:val="6"/>
        </w:rPr>
        <w:t xml:space="preserve"> </w:t>
      </w:r>
      <w:r>
        <w:t>64</w:t>
      </w:r>
      <w:r>
        <w:rPr>
          <w:spacing w:val="-12"/>
        </w:rPr>
        <w:t xml:space="preserve"> </w:t>
      </w:r>
      <w:r>
        <w:rPr>
          <w:rFonts w:ascii="Meiryo UI" w:hAnsi="Meiryo UI"/>
          <w:i/>
        </w:rPr>
        <w:t>×</w:t>
      </w:r>
      <w:r>
        <w:rPr>
          <w:rFonts w:ascii="Meiryo UI" w:hAnsi="Meiryo UI"/>
          <w:i/>
          <w:spacing w:val="-19"/>
        </w:rPr>
        <w:t xml:space="preserve"> </w:t>
      </w:r>
      <w:r>
        <w:t>64</w:t>
      </w:r>
      <w:r>
        <w:rPr>
          <w:spacing w:val="-12"/>
        </w:rPr>
        <w:t xml:space="preserve"> </w:t>
      </w:r>
      <w:r>
        <w:rPr>
          <w:rFonts w:ascii="Meiryo UI" w:hAnsi="Meiryo UI"/>
          <w:i/>
        </w:rPr>
        <w:t>×</w:t>
      </w:r>
      <w:r>
        <w:rPr>
          <w:rFonts w:ascii="Meiryo UI" w:hAnsi="Meiryo UI"/>
          <w:i/>
          <w:spacing w:val="-19"/>
        </w:rPr>
        <w:t xml:space="preserve"> </w:t>
      </w:r>
      <w:r>
        <w:t>11</w:t>
      </w:r>
      <w:r>
        <w:rPr>
          <w:spacing w:val="-12"/>
        </w:rPr>
        <w:t xml:space="preserve"> </w:t>
      </w:r>
      <w:r>
        <w:rPr>
          <w:rFonts w:ascii="Meiryo UI" w:hAnsi="Meiryo UI"/>
          <w:i/>
        </w:rPr>
        <w:t>×</w:t>
      </w:r>
      <w:r>
        <w:rPr>
          <w:rFonts w:ascii="Meiryo UI" w:hAnsi="Meiryo UI"/>
          <w:i/>
          <w:spacing w:val="-19"/>
        </w:rPr>
        <w:t xml:space="preserve"> </w:t>
      </w:r>
      <w:r>
        <w:t>2.</w:t>
      </w:r>
      <w:r>
        <w:rPr>
          <w:spacing w:val="33"/>
        </w:rPr>
        <w:t xml:space="preserve"> </w:t>
      </w:r>
      <w:commentRangeStart w:id="209"/>
      <w:r>
        <w:t>We</w:t>
      </w:r>
      <w:commentRangeEnd w:id="209"/>
      <w:r w:rsidR="00406B7E">
        <w:rPr>
          <w:rStyle w:val="CommentReference"/>
        </w:rPr>
        <w:commentReference w:id="209"/>
      </w:r>
      <w:r>
        <w:rPr>
          <w:spacing w:val="6"/>
        </w:rPr>
        <w:t xml:space="preserve"> </w:t>
      </w:r>
      <w:r>
        <w:t>also</w:t>
      </w:r>
      <w:r>
        <w:rPr>
          <w:spacing w:val="7"/>
        </w:rPr>
        <w:t xml:space="preserve"> </w:t>
      </w:r>
      <w:r>
        <w:t>perform</w:t>
      </w:r>
      <w:r>
        <w:rPr>
          <w:spacing w:val="6"/>
        </w:rPr>
        <w:t xml:space="preserve"> </w:t>
      </w:r>
      <w:r>
        <w:t>min-</w:t>
      </w:r>
      <w:proofErr w:type="gramStart"/>
      <w:r>
        <w:rPr>
          <w:spacing w:val="-5"/>
        </w:rPr>
        <w:t>max</w:t>
      </w:r>
      <w:proofErr w:type="gramEnd"/>
    </w:p>
    <w:p w14:paraId="42220802" w14:textId="67BC27F4" w:rsidR="0096722D" w:rsidRDefault="00BE2784">
      <w:pPr>
        <w:pStyle w:val="BodyText"/>
        <w:spacing w:before="105"/>
      </w:pPr>
      <w:r>
        <w:t>normalization</w:t>
      </w:r>
      <w:r>
        <w:rPr>
          <w:spacing w:val="11"/>
        </w:rPr>
        <w:t xml:space="preserve"> </w:t>
      </w:r>
      <w:r>
        <w:t>so</w:t>
      </w:r>
      <w:r>
        <w:rPr>
          <w:spacing w:val="12"/>
        </w:rPr>
        <w:t xml:space="preserve"> </w:t>
      </w:r>
      <w:r>
        <w:t>that</w:t>
      </w:r>
      <w:r>
        <w:rPr>
          <w:spacing w:val="12"/>
        </w:rPr>
        <w:t xml:space="preserve"> </w:t>
      </w:r>
      <w:r>
        <w:t>the</w:t>
      </w:r>
      <w:r>
        <w:rPr>
          <w:spacing w:val="12"/>
        </w:rPr>
        <w:t xml:space="preserve"> </w:t>
      </w:r>
      <w:r>
        <w:t>input</w:t>
      </w:r>
      <w:r>
        <w:rPr>
          <w:spacing w:val="12"/>
        </w:rPr>
        <w:t xml:space="preserve"> </w:t>
      </w:r>
      <w:r>
        <w:t>and</w:t>
      </w:r>
      <w:r>
        <w:rPr>
          <w:spacing w:val="12"/>
        </w:rPr>
        <w:t xml:space="preserve"> </w:t>
      </w:r>
      <w:r>
        <w:t>output</w:t>
      </w:r>
      <w:r>
        <w:rPr>
          <w:spacing w:val="12"/>
        </w:rPr>
        <w:t xml:space="preserve"> </w:t>
      </w:r>
      <w:r>
        <w:t>features</w:t>
      </w:r>
      <w:r>
        <w:rPr>
          <w:spacing w:val="12"/>
        </w:rPr>
        <w:t xml:space="preserve"> </w:t>
      </w:r>
      <w:r>
        <w:t>are</w:t>
      </w:r>
      <w:r>
        <w:rPr>
          <w:spacing w:val="11"/>
        </w:rPr>
        <w:t xml:space="preserve"> </w:t>
      </w:r>
      <w:r>
        <w:t>in</w:t>
      </w:r>
      <w:r>
        <w:rPr>
          <w:spacing w:val="12"/>
        </w:rPr>
        <w:t xml:space="preserve"> </w:t>
      </w:r>
      <w:r>
        <w:t>the</w:t>
      </w:r>
      <w:r>
        <w:rPr>
          <w:spacing w:val="11"/>
        </w:rPr>
        <w:t xml:space="preserve"> </w:t>
      </w:r>
      <w:r>
        <w:t>range</w:t>
      </w:r>
      <w:r>
        <w:rPr>
          <w:spacing w:val="12"/>
        </w:rPr>
        <w:t xml:space="preserve"> </w:t>
      </w:r>
      <w:r>
        <w:t>of</w:t>
      </w:r>
      <w:r>
        <w:rPr>
          <w:spacing w:val="11"/>
        </w:rPr>
        <w:t xml:space="preserve"> </w:t>
      </w:r>
      <w:r>
        <w:t>[0</w:t>
      </w:r>
      <w:r>
        <w:rPr>
          <w:rFonts w:ascii="Palatino Linotype"/>
          <w:i/>
        </w:rPr>
        <w:t>,</w:t>
      </w:r>
      <w:r>
        <w:rPr>
          <w:rFonts w:ascii="Palatino Linotype"/>
          <w:i/>
          <w:spacing w:val="-17"/>
        </w:rPr>
        <w:t xml:space="preserve"> </w:t>
      </w:r>
      <w:r>
        <w:t>1],</w:t>
      </w:r>
      <w:r>
        <w:rPr>
          <w:spacing w:val="14"/>
        </w:rPr>
        <w:t xml:space="preserve"> </w:t>
      </w:r>
      <w:r>
        <w:t>which</w:t>
      </w:r>
      <w:r>
        <w:rPr>
          <w:spacing w:val="12"/>
        </w:rPr>
        <w:t xml:space="preserve"> </w:t>
      </w:r>
      <w:r>
        <w:t>greatly</w:t>
      </w:r>
      <w:r>
        <w:rPr>
          <w:spacing w:val="11"/>
        </w:rPr>
        <w:t xml:space="preserve"> </w:t>
      </w:r>
      <w:r>
        <w:t>improves</w:t>
      </w:r>
      <w:r>
        <w:rPr>
          <w:spacing w:val="12"/>
        </w:rPr>
        <w:t xml:space="preserve"> </w:t>
      </w:r>
      <w:r>
        <w:rPr>
          <w:spacing w:val="-5"/>
        </w:rPr>
        <w:t>the</w:t>
      </w:r>
    </w:p>
    <w:p w14:paraId="2E9A1097" w14:textId="38559A0D" w:rsidR="0096722D" w:rsidRDefault="00BE2784">
      <w:pPr>
        <w:pStyle w:val="BodyText"/>
        <w:spacing w:before="92"/>
        <w:rPr>
          <w:rFonts w:ascii="Meiryo UI" w:hAnsi="Meiryo UI"/>
          <w:i/>
        </w:rPr>
      </w:pPr>
      <w:r>
        <w:t>performance</w:t>
      </w:r>
      <w:r>
        <w:rPr>
          <w:spacing w:val="20"/>
        </w:rPr>
        <w:t xml:space="preserve"> </w:t>
      </w:r>
      <w:r>
        <w:t>of</w:t>
      </w:r>
      <w:r>
        <w:rPr>
          <w:spacing w:val="19"/>
        </w:rPr>
        <w:t xml:space="preserve"> </w:t>
      </w:r>
      <w:r>
        <w:t>the</w:t>
      </w:r>
      <w:r>
        <w:rPr>
          <w:spacing w:val="19"/>
        </w:rPr>
        <w:t xml:space="preserve"> </w:t>
      </w:r>
      <w:r>
        <w:t>nonlinear</w:t>
      </w:r>
      <w:r>
        <w:rPr>
          <w:spacing w:val="20"/>
        </w:rPr>
        <w:t xml:space="preserve"> </w:t>
      </w:r>
      <w:r>
        <w:t>activation</w:t>
      </w:r>
      <w:r>
        <w:rPr>
          <w:spacing w:val="19"/>
        </w:rPr>
        <w:t xml:space="preserve"> </w:t>
      </w:r>
      <w:r>
        <w:t>functions.</w:t>
      </w:r>
      <w:r>
        <w:rPr>
          <w:spacing w:val="74"/>
        </w:rPr>
        <w:t xml:space="preserve"> </w:t>
      </w:r>
      <w:r>
        <w:t>Furthermore,</w:t>
      </w:r>
      <w:r>
        <w:rPr>
          <w:spacing w:val="24"/>
        </w:rPr>
        <w:t xml:space="preserve"> </w:t>
      </w:r>
      <w:r>
        <w:t>we</w:t>
      </w:r>
      <w:r>
        <w:rPr>
          <w:spacing w:val="20"/>
        </w:rPr>
        <w:t xml:space="preserve"> </w:t>
      </w:r>
      <w:r>
        <w:t>perform</w:t>
      </w:r>
      <w:r>
        <w:rPr>
          <w:spacing w:val="19"/>
        </w:rPr>
        <w:t xml:space="preserve"> </w:t>
      </w:r>
      <w:r>
        <w:t>data</w:t>
      </w:r>
      <w:r>
        <w:rPr>
          <w:spacing w:val="19"/>
        </w:rPr>
        <w:t xml:space="preserve"> </w:t>
      </w:r>
      <w:r>
        <w:t>augmentation</w:t>
      </w:r>
      <w:r>
        <w:rPr>
          <w:spacing w:val="19"/>
        </w:rPr>
        <w:t xml:space="preserve"> </w:t>
      </w:r>
      <w:r>
        <w:t>by</w:t>
      </w:r>
      <w:r>
        <w:rPr>
          <w:spacing w:val="20"/>
        </w:rPr>
        <w:t xml:space="preserve"> </w:t>
      </w:r>
      <w:r>
        <w:rPr>
          <w:spacing w:val="-5"/>
        </w:rPr>
        <w:t>90</w:t>
      </w:r>
      <w:r>
        <w:rPr>
          <w:rFonts w:ascii="Meiryo UI" w:hAnsi="Meiryo UI"/>
          <w:i/>
          <w:spacing w:val="-5"/>
          <w:vertAlign w:val="superscript"/>
        </w:rPr>
        <w:t>◦</w:t>
      </w:r>
    </w:p>
    <w:p w14:paraId="677B3EDB" w14:textId="3093E3F1" w:rsidR="0096722D" w:rsidRDefault="00406B7E">
      <w:pPr>
        <w:pStyle w:val="BodyText"/>
        <w:spacing w:before="131"/>
      </w:pPr>
      <w:ins w:id="210" w:author="Pyrcz, Michael" w:date="2023-09-16T09:57:00Z">
        <w:r>
          <w:t xml:space="preserve">image </w:t>
        </w:r>
      </w:ins>
      <w:r w:rsidR="00BE2784">
        <w:t>rotation, making</w:t>
      </w:r>
      <w:r w:rsidR="00BE2784">
        <w:rPr>
          <w:spacing w:val="-2"/>
        </w:rPr>
        <w:t xml:space="preserve"> </w:t>
      </w:r>
      <w:r w:rsidR="00BE2784">
        <w:t>the</w:t>
      </w:r>
      <w:r w:rsidR="00BE2784">
        <w:rPr>
          <w:spacing w:val="-2"/>
        </w:rPr>
        <w:t xml:space="preserve"> </w:t>
      </w:r>
      <w:r w:rsidR="00BE2784">
        <w:t>network</w:t>
      </w:r>
      <w:r w:rsidR="00BE2784">
        <w:rPr>
          <w:spacing w:val="-1"/>
        </w:rPr>
        <w:t xml:space="preserve"> </w:t>
      </w:r>
      <w:r w:rsidR="00BE2784">
        <w:t>agnostic</w:t>
      </w:r>
      <w:r w:rsidR="00BE2784">
        <w:rPr>
          <w:spacing w:val="-2"/>
        </w:rPr>
        <w:t xml:space="preserve"> </w:t>
      </w:r>
      <w:r w:rsidR="00BE2784">
        <w:t>to</w:t>
      </w:r>
      <w:r w:rsidR="00BE2784">
        <w:rPr>
          <w:spacing w:val="-2"/>
        </w:rPr>
        <w:t xml:space="preserve"> </w:t>
      </w:r>
      <w:r w:rsidR="00BE2784">
        <w:t>orientation</w:t>
      </w:r>
      <w:r w:rsidR="00BE2784">
        <w:rPr>
          <w:spacing w:val="-1"/>
        </w:rPr>
        <w:t xml:space="preserve"> </w:t>
      </w:r>
      <w:ins w:id="211" w:author="Pyrcz, Michael" w:date="2023-09-16T09:58:00Z">
        <w:r>
          <w:t xml:space="preserve">to </w:t>
        </w:r>
        <w:commentRangeStart w:id="212"/>
        <w:r>
          <w:t>encourage</w:t>
        </w:r>
      </w:ins>
      <w:del w:id="213" w:author="Pyrcz, Michael" w:date="2023-09-16T09:58:00Z">
        <w:r w:rsidR="00BE2784" w:rsidDel="00406B7E">
          <w:delText>and</w:delText>
        </w:r>
      </w:del>
      <w:commentRangeEnd w:id="212"/>
      <w:r>
        <w:rPr>
          <w:rStyle w:val="CommentReference"/>
        </w:rPr>
        <w:commentReference w:id="212"/>
      </w:r>
      <w:r w:rsidR="00BE2784">
        <w:rPr>
          <w:spacing w:val="-2"/>
        </w:rPr>
        <w:t xml:space="preserve"> </w:t>
      </w:r>
      <w:r w:rsidR="00BE2784">
        <w:t>effectively</w:t>
      </w:r>
      <w:r w:rsidR="00BE2784">
        <w:rPr>
          <w:spacing w:val="-1"/>
        </w:rPr>
        <w:t xml:space="preserve"> </w:t>
      </w:r>
      <w:r w:rsidR="00BE2784">
        <w:t>learning</w:t>
      </w:r>
      <w:r w:rsidR="00BE2784">
        <w:rPr>
          <w:spacing w:val="-2"/>
        </w:rPr>
        <w:t xml:space="preserve"> </w:t>
      </w:r>
      <w:r w:rsidR="00BE2784">
        <w:t>the</w:t>
      </w:r>
      <w:r w:rsidR="00BE2784">
        <w:rPr>
          <w:spacing w:val="-2"/>
        </w:rPr>
        <w:t xml:space="preserve"> </w:t>
      </w:r>
      <w:r w:rsidR="00BE2784">
        <w:t>flow</w:t>
      </w:r>
      <w:r w:rsidR="00BE2784">
        <w:rPr>
          <w:spacing w:val="-1"/>
        </w:rPr>
        <w:t xml:space="preserve"> </w:t>
      </w:r>
      <w:r w:rsidR="00BE2784">
        <w:t>physics</w:t>
      </w:r>
      <w:r w:rsidR="00BE2784">
        <w:rPr>
          <w:spacing w:val="-2"/>
        </w:rPr>
        <w:t xml:space="preserve"> </w:t>
      </w:r>
      <w:r w:rsidR="00BE2784">
        <w:t>in</w:t>
      </w:r>
      <w:r w:rsidR="00BE2784">
        <w:rPr>
          <w:spacing w:val="-2"/>
        </w:rPr>
        <w:t xml:space="preserve"> </w:t>
      </w:r>
      <w:r w:rsidR="00BE2784">
        <w:t>the</w:t>
      </w:r>
      <w:r w:rsidR="00BE2784">
        <w:rPr>
          <w:spacing w:val="-1"/>
        </w:rPr>
        <w:t xml:space="preserve"> </w:t>
      </w:r>
      <w:proofErr w:type="gramStart"/>
      <w:r w:rsidR="00BE2784">
        <w:rPr>
          <w:spacing w:val="-2"/>
        </w:rPr>
        <w:t>system</w:t>
      </w:r>
      <w:proofErr w:type="gramEnd"/>
    </w:p>
    <w:p w14:paraId="7E2734C4" w14:textId="74EEF4C7" w:rsidR="0096722D" w:rsidRDefault="00BE2784">
      <w:pPr>
        <w:pStyle w:val="BodyText"/>
        <w:spacing w:before="172"/>
      </w:pPr>
      <w:r>
        <w:t>rather</w:t>
      </w:r>
      <w:r>
        <w:rPr>
          <w:spacing w:val="8"/>
        </w:rPr>
        <w:t xml:space="preserve"> </w:t>
      </w:r>
      <w:r>
        <w:t>than</w:t>
      </w:r>
      <w:r>
        <w:rPr>
          <w:spacing w:val="7"/>
        </w:rPr>
        <w:t xml:space="preserve"> </w:t>
      </w:r>
      <w:r>
        <w:t>memorizing</w:t>
      </w:r>
      <w:r>
        <w:rPr>
          <w:spacing w:val="7"/>
        </w:rPr>
        <w:t xml:space="preserve"> </w:t>
      </w:r>
      <w:r>
        <w:t>spatial</w:t>
      </w:r>
      <w:r>
        <w:rPr>
          <w:spacing w:val="8"/>
        </w:rPr>
        <w:t xml:space="preserve"> </w:t>
      </w:r>
      <w:r>
        <w:t>distribution</w:t>
      </w:r>
      <w:r>
        <w:rPr>
          <w:spacing w:val="7"/>
        </w:rPr>
        <w:t xml:space="preserve"> </w:t>
      </w:r>
      <w:r>
        <w:t>patterns.</w:t>
      </w:r>
      <w:r>
        <w:rPr>
          <w:spacing w:val="33"/>
        </w:rPr>
        <w:t xml:space="preserve"> </w:t>
      </w:r>
      <w:r>
        <w:t>The</w:t>
      </w:r>
      <w:r>
        <w:rPr>
          <w:spacing w:val="7"/>
        </w:rPr>
        <w:t xml:space="preserve"> </w:t>
      </w:r>
      <w:r>
        <w:t>total</w:t>
      </w:r>
      <w:r>
        <w:rPr>
          <w:spacing w:val="7"/>
        </w:rPr>
        <w:t xml:space="preserve"> </w:t>
      </w:r>
      <w:r>
        <w:t>amount</w:t>
      </w:r>
      <w:r>
        <w:rPr>
          <w:spacing w:val="7"/>
        </w:rPr>
        <w:t xml:space="preserve"> </w:t>
      </w:r>
      <w:r>
        <w:t>of</w:t>
      </w:r>
      <w:r>
        <w:rPr>
          <w:spacing w:val="8"/>
        </w:rPr>
        <w:t xml:space="preserve"> </w:t>
      </w:r>
      <w:r>
        <w:t>training</w:t>
      </w:r>
      <w:r>
        <w:rPr>
          <w:spacing w:val="7"/>
        </w:rPr>
        <w:t xml:space="preserve"> </w:t>
      </w:r>
      <w:r>
        <w:t>data</w:t>
      </w:r>
      <w:r>
        <w:rPr>
          <w:spacing w:val="6"/>
        </w:rPr>
        <w:t xml:space="preserve"> </w:t>
      </w:r>
      <w:r>
        <w:t>is</w:t>
      </w:r>
      <w:r>
        <w:rPr>
          <w:spacing w:val="7"/>
        </w:rPr>
        <w:t xml:space="preserve"> </w:t>
      </w:r>
      <w:r>
        <w:t>therefore</w:t>
      </w:r>
      <w:r>
        <w:rPr>
          <w:spacing w:val="7"/>
        </w:rPr>
        <w:t xml:space="preserve"> </w:t>
      </w:r>
      <w:proofErr w:type="gramStart"/>
      <w:r>
        <w:rPr>
          <w:spacing w:val="-2"/>
        </w:rPr>
        <w:t>2,000</w:t>
      </w:r>
      <w:proofErr w:type="gramEnd"/>
    </w:p>
    <w:p w14:paraId="412041E8" w14:textId="0E315B60" w:rsidR="0096722D" w:rsidRDefault="00BE2784">
      <w:pPr>
        <w:pStyle w:val="BodyText"/>
      </w:pPr>
      <w:r>
        <w:t>realizations</w:t>
      </w:r>
      <w:r>
        <w:rPr>
          <w:spacing w:val="-1"/>
        </w:rPr>
        <w:t xml:space="preserve"> </w:t>
      </w:r>
      <w:r>
        <w:t>(after augmentation), which</w:t>
      </w:r>
      <w:r>
        <w:rPr>
          <w:spacing w:val="-1"/>
        </w:rPr>
        <w:t xml:space="preserve"> </w:t>
      </w:r>
      <w:r>
        <w:t>is</w:t>
      </w:r>
      <w:r>
        <w:rPr>
          <w:spacing w:val="-1"/>
        </w:rPr>
        <w:t xml:space="preserve"> </w:t>
      </w:r>
      <w:r>
        <w:t>split</w:t>
      </w:r>
      <w:r>
        <w:rPr>
          <w:spacing w:val="-1"/>
        </w:rPr>
        <w:t xml:space="preserve"> </w:t>
      </w:r>
      <w:r>
        <w:t>into 1,500</w:t>
      </w:r>
      <w:r>
        <w:rPr>
          <w:spacing w:val="-1"/>
        </w:rPr>
        <w:t xml:space="preserve"> </w:t>
      </w:r>
      <w:r>
        <w:t>realizations</w:t>
      </w:r>
      <w:r>
        <w:rPr>
          <w:spacing w:val="-1"/>
        </w:rPr>
        <w:t xml:space="preserve"> </w:t>
      </w:r>
      <w:r>
        <w:t>for training</w:t>
      </w:r>
      <w:r>
        <w:rPr>
          <w:spacing w:val="-1"/>
        </w:rPr>
        <w:t xml:space="preserve"> </w:t>
      </w:r>
      <w:r>
        <w:t>and</w:t>
      </w:r>
      <w:r>
        <w:rPr>
          <w:spacing w:val="-1"/>
        </w:rPr>
        <w:t xml:space="preserve"> </w:t>
      </w:r>
      <w:r>
        <w:t>500 realizations</w:t>
      </w:r>
      <w:r>
        <w:rPr>
          <w:spacing w:val="-1"/>
        </w:rPr>
        <w:t xml:space="preserve"> </w:t>
      </w:r>
      <w:r>
        <w:rPr>
          <w:spacing w:val="-5"/>
        </w:rPr>
        <w:t>for</w:t>
      </w:r>
    </w:p>
    <w:p w14:paraId="0D8D411E" w14:textId="168B26B4" w:rsidR="0096722D" w:rsidRDefault="00BE2784">
      <w:pPr>
        <w:pStyle w:val="BodyText"/>
      </w:pPr>
      <w:r>
        <w:rPr>
          <w:spacing w:val="-2"/>
        </w:rPr>
        <w:t>testing.</w:t>
      </w:r>
      <w:r>
        <w:rPr>
          <w:spacing w:val="19"/>
        </w:rPr>
        <w:t xml:space="preserve"> </w:t>
      </w:r>
      <w:r>
        <w:rPr>
          <w:spacing w:val="-2"/>
        </w:rPr>
        <w:t>To</w:t>
      </w:r>
      <w:r>
        <w:rPr>
          <w:spacing w:val="-3"/>
        </w:rPr>
        <w:t xml:space="preserve"> </w:t>
      </w:r>
      <w:r>
        <w:rPr>
          <w:spacing w:val="-2"/>
        </w:rPr>
        <w:t>improve</w:t>
      </w:r>
      <w:r>
        <w:rPr>
          <w:spacing w:val="-3"/>
        </w:rPr>
        <w:t xml:space="preserve"> </w:t>
      </w:r>
      <w:r>
        <w:rPr>
          <w:spacing w:val="-2"/>
        </w:rPr>
        <w:t>model</w:t>
      </w:r>
      <w:r>
        <w:rPr>
          <w:spacing w:val="-3"/>
        </w:rPr>
        <w:t xml:space="preserve"> </w:t>
      </w:r>
      <w:r>
        <w:rPr>
          <w:spacing w:val="-2"/>
        </w:rPr>
        <w:t>generalizability,</w:t>
      </w:r>
      <w:r>
        <w:rPr>
          <w:spacing w:val="-1"/>
        </w:rPr>
        <w:t xml:space="preserve"> </w:t>
      </w:r>
      <w:r>
        <w:rPr>
          <w:spacing w:val="-2"/>
        </w:rPr>
        <w:t>at</w:t>
      </w:r>
      <w:r>
        <w:rPr>
          <w:spacing w:val="-3"/>
        </w:rPr>
        <w:t xml:space="preserve"> </w:t>
      </w:r>
      <w:r>
        <w:rPr>
          <w:spacing w:val="-2"/>
        </w:rPr>
        <w:t>each</w:t>
      </w:r>
      <w:r>
        <w:rPr>
          <w:spacing w:val="-3"/>
        </w:rPr>
        <w:t xml:space="preserve"> </w:t>
      </w:r>
      <w:r>
        <w:rPr>
          <w:spacing w:val="-2"/>
        </w:rPr>
        <w:t>epoch, each</w:t>
      </w:r>
      <w:r>
        <w:rPr>
          <w:spacing w:val="-3"/>
        </w:rPr>
        <w:t xml:space="preserve"> </w:t>
      </w:r>
      <w:r>
        <w:rPr>
          <w:spacing w:val="-2"/>
        </w:rPr>
        <w:t>minibatch</w:t>
      </w:r>
      <w:r>
        <w:rPr>
          <w:spacing w:val="-3"/>
        </w:rPr>
        <w:t xml:space="preserve"> </w:t>
      </w:r>
      <w:r>
        <w:rPr>
          <w:spacing w:val="-2"/>
        </w:rPr>
        <w:t>is</w:t>
      </w:r>
      <w:r>
        <w:rPr>
          <w:spacing w:val="-3"/>
        </w:rPr>
        <w:t xml:space="preserve"> </w:t>
      </w:r>
      <w:r>
        <w:rPr>
          <w:spacing w:val="-2"/>
        </w:rPr>
        <w:t>split</w:t>
      </w:r>
      <w:r>
        <w:rPr>
          <w:spacing w:val="-3"/>
        </w:rPr>
        <w:t xml:space="preserve"> </w:t>
      </w:r>
      <w:r>
        <w:rPr>
          <w:spacing w:val="-2"/>
        </w:rPr>
        <w:t>into</w:t>
      </w:r>
      <w:r>
        <w:rPr>
          <w:spacing w:val="-3"/>
        </w:rPr>
        <w:t xml:space="preserve"> </w:t>
      </w:r>
      <w:r>
        <w:rPr>
          <w:spacing w:val="-2"/>
        </w:rPr>
        <w:t>80/20</w:t>
      </w:r>
      <w:r>
        <w:rPr>
          <w:spacing w:val="-3"/>
        </w:rPr>
        <w:t xml:space="preserve"> </w:t>
      </w:r>
      <w:r>
        <w:rPr>
          <w:spacing w:val="-2"/>
        </w:rPr>
        <w:t>for</w:t>
      </w:r>
      <w:r>
        <w:rPr>
          <w:spacing w:val="-3"/>
        </w:rPr>
        <w:t xml:space="preserve"> </w:t>
      </w:r>
      <w:r>
        <w:rPr>
          <w:spacing w:val="-2"/>
        </w:rPr>
        <w:t>training</w:t>
      </w:r>
      <w:r>
        <w:rPr>
          <w:spacing w:val="-3"/>
        </w:rPr>
        <w:t xml:space="preserve"> </w:t>
      </w:r>
      <w:r>
        <w:rPr>
          <w:spacing w:val="-5"/>
        </w:rPr>
        <w:t>and</w:t>
      </w:r>
    </w:p>
    <w:p w14:paraId="7F07DB95" w14:textId="73587D09" w:rsidR="0096722D" w:rsidRDefault="00BE2784">
      <w:pPr>
        <w:pStyle w:val="BodyText"/>
        <w:spacing w:before="172"/>
      </w:pPr>
      <w:r>
        <w:t>validation</w:t>
      </w:r>
      <w:r>
        <w:rPr>
          <w:spacing w:val="8"/>
        </w:rPr>
        <w:t xml:space="preserve"> </w:t>
      </w:r>
      <w:r>
        <w:t>sets,</w:t>
      </w:r>
      <w:r>
        <w:rPr>
          <w:spacing w:val="9"/>
        </w:rPr>
        <w:t xml:space="preserve"> </w:t>
      </w:r>
      <w:r>
        <w:rPr>
          <w:spacing w:val="-2"/>
        </w:rPr>
        <w:t>respectively.</w:t>
      </w:r>
    </w:p>
    <w:p w14:paraId="6B7FF277" w14:textId="24C1C492" w:rsidR="0096722D" w:rsidRDefault="00BE2784">
      <w:pPr>
        <w:pStyle w:val="BodyText"/>
        <w:tabs>
          <w:tab w:val="left" w:pos="818"/>
        </w:tabs>
      </w:pPr>
      <w:r>
        <w:rPr>
          <w:rFonts w:ascii="Arial"/>
          <w:sz w:val="10"/>
        </w:rPr>
        <w:tab/>
      </w:r>
      <w:r>
        <w:rPr>
          <w:spacing w:val="-2"/>
        </w:rPr>
        <w:t>A</w:t>
      </w:r>
      <w:r>
        <w:rPr>
          <w:spacing w:val="6"/>
        </w:rPr>
        <w:t xml:space="preserve"> </w:t>
      </w:r>
      <w:r>
        <w:rPr>
          <w:spacing w:val="-2"/>
        </w:rPr>
        <w:t>custom</w:t>
      </w:r>
      <w:r>
        <w:rPr>
          <w:spacing w:val="7"/>
        </w:rPr>
        <w:t xml:space="preserve"> </w:t>
      </w:r>
      <w:r>
        <w:rPr>
          <w:spacing w:val="-2"/>
        </w:rPr>
        <w:t>three-part</w:t>
      </w:r>
      <w:r>
        <w:rPr>
          <w:spacing w:val="7"/>
        </w:rPr>
        <w:t xml:space="preserve"> </w:t>
      </w:r>
      <w:r>
        <w:rPr>
          <w:spacing w:val="-2"/>
        </w:rPr>
        <w:t>loss</w:t>
      </w:r>
      <w:r>
        <w:rPr>
          <w:spacing w:val="7"/>
        </w:rPr>
        <w:t xml:space="preserve"> </w:t>
      </w:r>
      <w:r>
        <w:rPr>
          <w:spacing w:val="-2"/>
        </w:rPr>
        <w:t>function</w:t>
      </w:r>
      <w:r>
        <w:rPr>
          <w:spacing w:val="7"/>
        </w:rPr>
        <w:t xml:space="preserve"> </w:t>
      </w:r>
      <w:r>
        <w:rPr>
          <w:spacing w:val="-2"/>
        </w:rPr>
        <w:t>is</w:t>
      </w:r>
      <w:r>
        <w:rPr>
          <w:spacing w:val="7"/>
        </w:rPr>
        <w:t xml:space="preserve"> </w:t>
      </w:r>
      <w:r>
        <w:rPr>
          <w:spacing w:val="-2"/>
        </w:rPr>
        <w:t>used</w:t>
      </w:r>
      <w:r>
        <w:rPr>
          <w:spacing w:val="7"/>
        </w:rPr>
        <w:t xml:space="preserve"> </w:t>
      </w:r>
      <w:r>
        <w:rPr>
          <w:spacing w:val="-2"/>
        </w:rPr>
        <w:t>to</w:t>
      </w:r>
      <w:r>
        <w:rPr>
          <w:spacing w:val="7"/>
        </w:rPr>
        <w:t xml:space="preserve"> </w:t>
      </w:r>
      <w:r>
        <w:rPr>
          <w:spacing w:val="-2"/>
        </w:rPr>
        <w:t>accurately</w:t>
      </w:r>
      <w:r>
        <w:rPr>
          <w:spacing w:val="7"/>
        </w:rPr>
        <w:t xml:space="preserve"> </w:t>
      </w:r>
      <w:r>
        <w:rPr>
          <w:spacing w:val="-2"/>
        </w:rPr>
        <w:t>predict</w:t>
      </w:r>
      <w:r>
        <w:rPr>
          <w:spacing w:val="8"/>
        </w:rPr>
        <w:t xml:space="preserve"> </w:t>
      </w:r>
      <w:r>
        <w:rPr>
          <w:spacing w:val="-2"/>
        </w:rPr>
        <w:t>pixel-wise</w:t>
      </w:r>
      <w:r>
        <w:rPr>
          <w:spacing w:val="6"/>
        </w:rPr>
        <w:t xml:space="preserve"> </w:t>
      </w:r>
      <w:r>
        <w:rPr>
          <w:spacing w:val="-2"/>
        </w:rPr>
        <w:t>and</w:t>
      </w:r>
      <w:r>
        <w:rPr>
          <w:spacing w:val="8"/>
        </w:rPr>
        <w:t xml:space="preserve"> </w:t>
      </w:r>
      <w:r>
        <w:rPr>
          <w:spacing w:val="-2"/>
        </w:rPr>
        <w:t>perceptual</w:t>
      </w:r>
      <w:r>
        <w:rPr>
          <w:spacing w:val="7"/>
        </w:rPr>
        <w:t xml:space="preserve"> </w:t>
      </w:r>
      <w:r>
        <w:rPr>
          <w:spacing w:val="-2"/>
        </w:rPr>
        <w:t>information</w:t>
      </w:r>
      <w:r>
        <w:rPr>
          <w:spacing w:val="8"/>
        </w:rPr>
        <w:t xml:space="preserve"> </w:t>
      </w:r>
      <w:r>
        <w:rPr>
          <w:spacing w:val="-5"/>
        </w:rPr>
        <w:t>in</w:t>
      </w:r>
    </w:p>
    <w:p w14:paraId="2685AB81" w14:textId="389EEA15" w:rsidR="0096722D" w:rsidRDefault="00BE2784">
      <w:pPr>
        <w:pStyle w:val="BodyText"/>
      </w:pPr>
      <w:proofErr w:type="gramStart"/>
      <w:r>
        <w:t>the</w:t>
      </w:r>
      <w:r>
        <w:rPr>
          <w:spacing w:val="-3"/>
        </w:rPr>
        <w:t xml:space="preserve"> </w:t>
      </w:r>
      <w:r>
        <w:t>predictions</w:t>
      </w:r>
      <w:proofErr w:type="gramEnd"/>
      <w:r>
        <w:t>.</w:t>
      </w:r>
      <w:r>
        <w:rPr>
          <w:spacing w:val="12"/>
        </w:rPr>
        <w:t xml:space="preserve"> </w:t>
      </w:r>
      <w:r>
        <w:t>The</w:t>
      </w:r>
      <w:r>
        <w:rPr>
          <w:spacing w:val="-3"/>
        </w:rPr>
        <w:t xml:space="preserve"> </w:t>
      </w:r>
      <w:r>
        <w:t>mean</w:t>
      </w:r>
      <w:r>
        <w:rPr>
          <w:spacing w:val="-3"/>
        </w:rPr>
        <w:t xml:space="preserve"> </w:t>
      </w:r>
      <w:r>
        <w:t>squared</w:t>
      </w:r>
      <w:r>
        <w:rPr>
          <w:spacing w:val="-3"/>
        </w:rPr>
        <w:t xml:space="preserve"> </w:t>
      </w:r>
      <w:r>
        <w:t>error</w:t>
      </w:r>
      <w:r>
        <w:rPr>
          <w:spacing w:val="-3"/>
        </w:rPr>
        <w:t xml:space="preserve"> </w:t>
      </w:r>
      <w:r>
        <w:t>(MSE)</w:t>
      </w:r>
      <w:r>
        <w:rPr>
          <w:spacing w:val="-3"/>
        </w:rPr>
        <w:t xml:space="preserve"> </w:t>
      </w:r>
      <w:r>
        <w:t>is</w:t>
      </w:r>
      <w:r>
        <w:rPr>
          <w:spacing w:val="-4"/>
        </w:rPr>
        <w:t xml:space="preserve"> </w:t>
      </w:r>
      <w:r>
        <w:t>used</w:t>
      </w:r>
      <w:r>
        <w:rPr>
          <w:spacing w:val="-3"/>
        </w:rPr>
        <w:t xml:space="preserve"> </w:t>
      </w:r>
      <w:r>
        <w:t>to</w:t>
      </w:r>
      <w:r>
        <w:rPr>
          <w:spacing w:val="-3"/>
        </w:rPr>
        <w:t xml:space="preserve"> </w:t>
      </w:r>
      <w:r>
        <w:t>reconstruct</w:t>
      </w:r>
      <w:r>
        <w:rPr>
          <w:spacing w:val="-3"/>
        </w:rPr>
        <w:t xml:space="preserve"> </w:t>
      </w:r>
      <w:r>
        <w:t>the</w:t>
      </w:r>
      <w:r>
        <w:rPr>
          <w:spacing w:val="-3"/>
        </w:rPr>
        <w:t xml:space="preserve"> </w:t>
      </w:r>
      <w:r>
        <w:t>pixel-wise</w:t>
      </w:r>
      <w:r>
        <w:rPr>
          <w:spacing w:val="-3"/>
        </w:rPr>
        <w:t xml:space="preserve"> </w:t>
      </w:r>
      <w:r>
        <w:t>intensity</w:t>
      </w:r>
      <w:r>
        <w:rPr>
          <w:spacing w:val="-4"/>
        </w:rPr>
        <w:t xml:space="preserve"> </w:t>
      </w:r>
      <w:r>
        <w:t>values,</w:t>
      </w:r>
      <w:r>
        <w:rPr>
          <w:spacing w:val="-3"/>
        </w:rPr>
        <w:t xml:space="preserve"> </w:t>
      </w:r>
      <w:proofErr w:type="gramStart"/>
      <w:r>
        <w:rPr>
          <w:spacing w:val="-2"/>
        </w:rPr>
        <w:t>while</w:t>
      </w:r>
      <w:proofErr w:type="gramEnd"/>
    </w:p>
    <w:p w14:paraId="71113978" w14:textId="438707B0" w:rsidR="0096722D" w:rsidRDefault="00BE2784">
      <w:pPr>
        <w:pStyle w:val="BodyText"/>
        <w:spacing w:before="172"/>
      </w:pPr>
      <w:proofErr w:type="gramStart"/>
      <w:r>
        <w:t>the</w:t>
      </w:r>
      <w:proofErr w:type="gramEnd"/>
      <w:r>
        <w:rPr>
          <w:spacing w:val="1"/>
        </w:rPr>
        <w:t xml:space="preserve"> </w:t>
      </w:r>
      <w:r>
        <w:t>mean</w:t>
      </w:r>
      <w:r>
        <w:rPr>
          <w:spacing w:val="1"/>
        </w:rPr>
        <w:t xml:space="preserve"> </w:t>
      </w:r>
      <w:r>
        <w:t>absolute</w:t>
      </w:r>
      <w:r>
        <w:rPr>
          <w:spacing w:val="1"/>
        </w:rPr>
        <w:t xml:space="preserve"> </w:t>
      </w:r>
      <w:r>
        <w:t>error</w:t>
      </w:r>
      <w:r>
        <w:rPr>
          <w:spacing w:val="1"/>
        </w:rPr>
        <w:t xml:space="preserve"> </w:t>
      </w:r>
      <w:r>
        <w:t>(MAE)</w:t>
      </w:r>
      <w:r>
        <w:rPr>
          <w:spacing w:val="1"/>
        </w:rPr>
        <w:t xml:space="preserve"> </w:t>
      </w:r>
      <w:r>
        <w:t>is</w:t>
      </w:r>
      <w:r>
        <w:rPr>
          <w:spacing w:val="1"/>
        </w:rPr>
        <w:t xml:space="preserve"> </w:t>
      </w:r>
      <w:r>
        <w:t>used</w:t>
      </w:r>
      <w:r>
        <w:rPr>
          <w:spacing w:val="1"/>
        </w:rPr>
        <w:t xml:space="preserve"> </w:t>
      </w:r>
      <w:r>
        <w:t>to</w:t>
      </w:r>
      <w:r>
        <w:rPr>
          <w:spacing w:val="2"/>
        </w:rPr>
        <w:t xml:space="preserve"> </w:t>
      </w:r>
      <w:r>
        <w:t>optimize for</w:t>
      </w:r>
      <w:r>
        <w:rPr>
          <w:spacing w:val="2"/>
        </w:rPr>
        <w:t xml:space="preserve"> </w:t>
      </w:r>
      <w:r>
        <w:t>the</w:t>
      </w:r>
      <w:r>
        <w:rPr>
          <w:spacing w:val="1"/>
        </w:rPr>
        <w:t xml:space="preserve"> </w:t>
      </w:r>
      <w:r>
        <w:t>pressure</w:t>
      </w:r>
      <w:r>
        <w:rPr>
          <w:spacing w:val="1"/>
        </w:rPr>
        <w:t xml:space="preserve"> </w:t>
      </w:r>
      <w:r>
        <w:t>and</w:t>
      </w:r>
      <w:r>
        <w:rPr>
          <w:spacing w:val="1"/>
        </w:rPr>
        <w:t xml:space="preserve"> </w:t>
      </w:r>
      <w:r>
        <w:t>saturation</w:t>
      </w:r>
      <w:r>
        <w:rPr>
          <w:spacing w:val="2"/>
        </w:rPr>
        <w:t xml:space="preserve"> </w:t>
      </w:r>
      <w:r>
        <w:t>plume</w:t>
      </w:r>
      <w:r>
        <w:rPr>
          <w:spacing w:val="1"/>
        </w:rPr>
        <w:t xml:space="preserve"> </w:t>
      </w:r>
      <w:r>
        <w:t>edges.</w:t>
      </w:r>
      <w:r>
        <w:rPr>
          <w:spacing w:val="18"/>
        </w:rPr>
        <w:t xml:space="preserve"> </w:t>
      </w:r>
      <w:r>
        <w:t xml:space="preserve">The </w:t>
      </w:r>
      <w:r>
        <w:rPr>
          <w:spacing w:val="-2"/>
        </w:rPr>
        <w:t>third</w:t>
      </w:r>
    </w:p>
    <w:p w14:paraId="3CD6A6FB" w14:textId="2E3EBF88" w:rsidR="0096722D" w:rsidRDefault="00BE2784">
      <w:pPr>
        <w:pStyle w:val="BodyText"/>
      </w:pPr>
      <w:r>
        <w:rPr>
          <w:spacing w:val="-2"/>
        </w:rPr>
        <w:t>part</w:t>
      </w:r>
      <w:r>
        <w:rPr>
          <w:spacing w:val="-6"/>
        </w:rPr>
        <w:t xml:space="preserve"> </w:t>
      </w:r>
      <w:r>
        <w:rPr>
          <w:spacing w:val="-2"/>
        </w:rPr>
        <w:t>is</w:t>
      </w:r>
      <w:r>
        <w:rPr>
          <w:spacing w:val="-6"/>
        </w:rPr>
        <w:t xml:space="preserve"> </w:t>
      </w:r>
      <w:r>
        <w:rPr>
          <w:spacing w:val="-2"/>
        </w:rPr>
        <w:t>the</w:t>
      </w:r>
      <w:r>
        <w:rPr>
          <w:spacing w:val="-7"/>
        </w:rPr>
        <w:t xml:space="preserve"> </w:t>
      </w:r>
      <w:r>
        <w:rPr>
          <w:spacing w:val="-2"/>
        </w:rPr>
        <w:t>structural</w:t>
      </w:r>
      <w:r>
        <w:rPr>
          <w:spacing w:val="-6"/>
        </w:rPr>
        <w:t xml:space="preserve"> </w:t>
      </w:r>
      <w:r>
        <w:rPr>
          <w:spacing w:val="-2"/>
        </w:rPr>
        <w:t>similarity</w:t>
      </w:r>
      <w:r>
        <w:rPr>
          <w:spacing w:val="-6"/>
        </w:rPr>
        <w:t xml:space="preserve"> </w:t>
      </w:r>
      <w:r>
        <w:rPr>
          <w:spacing w:val="-2"/>
        </w:rPr>
        <w:t>index</w:t>
      </w:r>
      <w:r>
        <w:rPr>
          <w:spacing w:val="-7"/>
        </w:rPr>
        <w:t xml:space="preserve"> </w:t>
      </w:r>
      <w:r>
        <w:rPr>
          <w:spacing w:val="-2"/>
        </w:rPr>
        <w:t>metric</w:t>
      </w:r>
      <w:r>
        <w:rPr>
          <w:spacing w:val="-6"/>
        </w:rPr>
        <w:t xml:space="preserve"> </w:t>
      </w:r>
      <w:r>
        <w:rPr>
          <w:spacing w:val="-2"/>
        </w:rPr>
        <w:t>(SSIM),</w:t>
      </w:r>
      <w:r>
        <w:rPr>
          <w:spacing w:val="-6"/>
        </w:rPr>
        <w:t xml:space="preserve"> </w:t>
      </w:r>
      <w:r>
        <w:rPr>
          <w:spacing w:val="-2"/>
        </w:rPr>
        <w:t>which</w:t>
      </w:r>
      <w:r>
        <w:rPr>
          <w:spacing w:val="-7"/>
        </w:rPr>
        <w:t xml:space="preserve"> </w:t>
      </w:r>
      <w:r>
        <w:rPr>
          <w:spacing w:val="-2"/>
        </w:rPr>
        <w:t>provides</w:t>
      </w:r>
      <w:r>
        <w:rPr>
          <w:spacing w:val="-6"/>
        </w:rPr>
        <w:t xml:space="preserve"> </w:t>
      </w:r>
      <w:r>
        <w:rPr>
          <w:spacing w:val="-2"/>
        </w:rPr>
        <w:t>a</w:t>
      </w:r>
      <w:r>
        <w:rPr>
          <w:spacing w:val="-7"/>
        </w:rPr>
        <w:t xml:space="preserve"> </w:t>
      </w:r>
      <w:r>
        <w:rPr>
          <w:spacing w:val="-2"/>
        </w:rPr>
        <w:t>perceptual</w:t>
      </w:r>
      <w:r>
        <w:rPr>
          <w:spacing w:val="-6"/>
        </w:rPr>
        <w:t xml:space="preserve"> </w:t>
      </w:r>
      <w:r>
        <w:rPr>
          <w:spacing w:val="-2"/>
        </w:rPr>
        <w:t>image-to-image</w:t>
      </w:r>
      <w:r>
        <w:rPr>
          <w:spacing w:val="-6"/>
        </w:rPr>
        <w:t xml:space="preserve"> </w:t>
      </w:r>
      <w:proofErr w:type="gramStart"/>
      <w:r>
        <w:rPr>
          <w:spacing w:val="-2"/>
        </w:rPr>
        <w:t>comparison</w:t>
      </w:r>
      <w:proofErr w:type="gramEnd"/>
    </w:p>
    <w:p w14:paraId="11D0C4BA" w14:textId="3846A105" w:rsidR="0096722D" w:rsidRDefault="00BE2784">
      <w:pPr>
        <w:pStyle w:val="BodyText"/>
      </w:pPr>
      <w:r>
        <w:t>of</w:t>
      </w:r>
      <w:r>
        <w:rPr>
          <w:spacing w:val="1"/>
        </w:rPr>
        <w:t xml:space="preserve"> </w:t>
      </w:r>
      <w:r>
        <w:t>luminance, contrast, and structure [</w:t>
      </w:r>
      <w:hyperlink w:anchor="_bookmark92" w:history="1">
        <w:r>
          <w:rPr>
            <w:color w:val="0000FF"/>
          </w:rPr>
          <w:t>81</w:t>
        </w:r>
      </w:hyperlink>
      <w:r>
        <w:t>].</w:t>
      </w:r>
      <w:r>
        <w:rPr>
          <w:spacing w:val="17"/>
        </w:rPr>
        <w:t xml:space="preserve"> </w:t>
      </w:r>
      <w:r>
        <w:t>For optimal training, the aim is to</w:t>
      </w:r>
      <w:r>
        <w:rPr>
          <w:spacing w:val="1"/>
        </w:rPr>
        <w:t xml:space="preserve"> </w:t>
      </w:r>
      <w:r>
        <w:t xml:space="preserve">minimize the MSE and </w:t>
      </w:r>
      <w:r>
        <w:rPr>
          <w:spacing w:val="-5"/>
        </w:rPr>
        <w:t>MAE</w:t>
      </w:r>
    </w:p>
    <w:p w14:paraId="1117C95F" w14:textId="089C03C7" w:rsidR="0096722D" w:rsidRDefault="00BE2784">
      <w:pPr>
        <w:pStyle w:val="BodyText"/>
        <w:spacing w:before="122"/>
      </w:pPr>
      <w:r>
        <w:t>while</w:t>
      </w:r>
      <w:r>
        <w:rPr>
          <w:spacing w:val="3"/>
        </w:rPr>
        <w:t xml:space="preserve"> </w:t>
      </w:r>
      <w:r>
        <w:t>maximizing</w:t>
      </w:r>
      <w:r>
        <w:rPr>
          <w:spacing w:val="3"/>
        </w:rPr>
        <w:t xml:space="preserve"> </w:t>
      </w:r>
      <w:r>
        <w:t>the</w:t>
      </w:r>
      <w:r>
        <w:rPr>
          <w:spacing w:val="2"/>
        </w:rPr>
        <w:t xml:space="preserve"> </w:t>
      </w:r>
      <w:r>
        <w:t>SSIM</w:t>
      </w:r>
      <w:r>
        <w:rPr>
          <w:spacing w:val="3"/>
        </w:rPr>
        <w:t xml:space="preserve"> </w:t>
      </w:r>
      <w:r>
        <w:t>for</w:t>
      </w:r>
      <w:r>
        <w:rPr>
          <w:spacing w:val="2"/>
        </w:rPr>
        <w:t xml:space="preserve"> </w:t>
      </w:r>
      <w:r>
        <w:t>the</w:t>
      </w:r>
      <w:r>
        <w:rPr>
          <w:spacing w:val="3"/>
        </w:rPr>
        <w:t xml:space="preserve"> </w:t>
      </w:r>
      <w:r>
        <w:t>true</w:t>
      </w:r>
      <w:r>
        <w:rPr>
          <w:spacing w:val="2"/>
        </w:rPr>
        <w:t xml:space="preserve"> </w:t>
      </w:r>
      <w:r>
        <w:t>versus</w:t>
      </w:r>
      <w:r>
        <w:rPr>
          <w:spacing w:val="3"/>
        </w:rPr>
        <w:t xml:space="preserve"> </w:t>
      </w:r>
      <w:r>
        <w:t>predicted</w:t>
      </w:r>
      <w:r>
        <w:rPr>
          <w:spacing w:val="2"/>
        </w:rPr>
        <w:t xml:space="preserve"> </w:t>
      </w:r>
      <w:r>
        <w:t>outputs,</w:t>
      </w:r>
      <w:r>
        <w:rPr>
          <w:spacing w:val="3"/>
        </w:rPr>
        <w:t xml:space="preserve"> </w:t>
      </w:r>
      <w:r>
        <w:rPr>
          <w:rFonts w:ascii="Palatino Linotype" w:hAnsi="Palatino Linotype"/>
          <w:i/>
        </w:rPr>
        <w:t>d</w:t>
      </w:r>
      <w:r>
        <w:rPr>
          <w:rFonts w:ascii="Palatino Linotype" w:hAnsi="Palatino Linotype"/>
          <w:i/>
          <w:spacing w:val="1"/>
        </w:rPr>
        <w:t xml:space="preserve"> </w:t>
      </w:r>
      <w:r>
        <w:t>and</w:t>
      </w:r>
      <w:r>
        <w:rPr>
          <w:spacing w:val="3"/>
        </w:rPr>
        <w:t xml:space="preserve"> </w:t>
      </w:r>
      <w:r>
        <w:rPr>
          <w:rFonts w:ascii="Palatino Linotype" w:hAnsi="Palatino Linotype"/>
          <w:i/>
        </w:rPr>
        <w:t>d</w:t>
      </w:r>
      <w:r>
        <w:rPr>
          <w:position w:val="5"/>
        </w:rPr>
        <w:t>ˆ</w:t>
      </w:r>
      <w:r>
        <w:t>,</w:t>
      </w:r>
      <w:r>
        <w:rPr>
          <w:spacing w:val="2"/>
        </w:rPr>
        <w:t xml:space="preserve"> </w:t>
      </w:r>
      <w:r>
        <w:t>such</w:t>
      </w:r>
      <w:r>
        <w:rPr>
          <w:spacing w:val="2"/>
        </w:rPr>
        <w:t xml:space="preserve"> </w:t>
      </w:r>
      <w:r>
        <w:t>that</w:t>
      </w:r>
      <w:r>
        <w:rPr>
          <w:spacing w:val="3"/>
        </w:rPr>
        <w:t xml:space="preserve"> </w:t>
      </w:r>
      <w:r>
        <w:t>the</w:t>
      </w:r>
      <w:r>
        <w:rPr>
          <w:spacing w:val="2"/>
        </w:rPr>
        <w:t xml:space="preserve"> </w:t>
      </w:r>
      <w:r>
        <w:t>total</w:t>
      </w:r>
      <w:r>
        <w:rPr>
          <w:spacing w:val="3"/>
        </w:rPr>
        <w:t xml:space="preserve"> </w:t>
      </w:r>
      <w:r>
        <w:t>loss</w:t>
      </w:r>
      <w:r>
        <w:rPr>
          <w:spacing w:val="2"/>
        </w:rPr>
        <w:t xml:space="preserve"> </w:t>
      </w:r>
      <w:r>
        <w:t>is</w:t>
      </w:r>
      <w:r>
        <w:rPr>
          <w:spacing w:val="3"/>
        </w:rPr>
        <w:t xml:space="preserve"> </w:t>
      </w:r>
      <w:proofErr w:type="gramStart"/>
      <w:r>
        <w:rPr>
          <w:spacing w:val="-2"/>
        </w:rPr>
        <w:t>given</w:t>
      </w:r>
      <w:proofErr w:type="gramEnd"/>
    </w:p>
    <w:p w14:paraId="58950505" w14:textId="77777777" w:rsidR="0096722D" w:rsidRDefault="0096722D">
      <w:pPr>
        <w:pStyle w:val="BodyText"/>
        <w:spacing w:before="41"/>
        <w:ind w:left="0"/>
        <w:rPr>
          <w:sz w:val="10"/>
        </w:rPr>
      </w:pPr>
    </w:p>
    <w:p w14:paraId="67EE83E7" w14:textId="77777777" w:rsidR="0096722D" w:rsidRDefault="00BE2784">
      <w:pPr>
        <w:spacing w:before="1"/>
        <w:ind w:left="154"/>
        <w:rPr>
          <w:sz w:val="20"/>
        </w:rPr>
      </w:pPr>
      <w:proofErr w:type="gramStart"/>
      <w:r>
        <w:rPr>
          <w:rFonts w:ascii="Arial"/>
          <w:sz w:val="10"/>
        </w:rPr>
        <w:t>294</w:t>
      </w:r>
      <w:r>
        <w:rPr>
          <w:rFonts w:ascii="Arial"/>
          <w:spacing w:val="70"/>
          <w:sz w:val="10"/>
        </w:rPr>
        <w:t xml:space="preserve">  </w:t>
      </w:r>
      <w:r>
        <w:rPr>
          <w:spacing w:val="-5"/>
          <w:sz w:val="20"/>
        </w:rPr>
        <w:t>by</w:t>
      </w:r>
      <w:proofErr w:type="gramEnd"/>
      <w:r>
        <w:rPr>
          <w:spacing w:val="-5"/>
          <w:sz w:val="20"/>
        </w:rPr>
        <w:t>:</w:t>
      </w:r>
    </w:p>
    <w:p w14:paraId="4447351F" w14:textId="77777777" w:rsidR="0096722D" w:rsidRDefault="0096722D">
      <w:pPr>
        <w:rPr>
          <w:sz w:val="20"/>
        </w:rPr>
        <w:sectPr w:rsidR="0096722D">
          <w:pgSz w:w="12240" w:h="15840"/>
          <w:pgMar w:top="1380" w:right="1280" w:bottom="980" w:left="920" w:header="0" w:footer="792" w:gutter="0"/>
          <w:cols w:space="720"/>
        </w:sectPr>
      </w:pPr>
    </w:p>
    <w:p w14:paraId="7ACDB7EE" w14:textId="77777777" w:rsidR="0096722D" w:rsidRDefault="00BE2784">
      <w:pPr>
        <w:pStyle w:val="BodyText"/>
        <w:spacing w:before="0"/>
        <w:ind w:left="664"/>
      </w:pPr>
      <w:r>
        <w:rPr>
          <w:noProof/>
        </w:rPr>
        <w:drawing>
          <wp:inline distT="0" distB="0" distL="0" distR="0" wp14:anchorId="64B0F5AA" wp14:editId="73CD67B4">
            <wp:extent cx="5596716" cy="2436304"/>
            <wp:effectExtent l="0" t="0" r="0" b="0"/>
            <wp:docPr id="36" name="Imag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pic:cNvPicPr/>
                  </pic:nvPicPr>
                  <pic:blipFill>
                    <a:blip r:embed="rId29" cstate="print"/>
                    <a:stretch>
                      <a:fillRect/>
                    </a:stretch>
                  </pic:blipFill>
                  <pic:spPr>
                    <a:xfrm>
                      <a:off x="0" y="0"/>
                      <a:ext cx="5596716" cy="2436304"/>
                    </a:xfrm>
                    <a:prstGeom prst="rect">
                      <a:avLst/>
                    </a:prstGeom>
                  </pic:spPr>
                </pic:pic>
              </a:graphicData>
            </a:graphic>
          </wp:inline>
        </w:drawing>
      </w:r>
    </w:p>
    <w:p w14:paraId="41162537" w14:textId="77777777" w:rsidR="0096722D" w:rsidRDefault="0096722D">
      <w:pPr>
        <w:pStyle w:val="BodyText"/>
        <w:spacing w:before="27"/>
        <w:ind w:left="0"/>
      </w:pPr>
    </w:p>
    <w:p w14:paraId="099E7D49" w14:textId="0149F732" w:rsidR="0096722D" w:rsidRDefault="00BE2784">
      <w:pPr>
        <w:pStyle w:val="BodyText"/>
        <w:spacing w:before="0" w:line="218" w:lineRule="auto"/>
        <w:ind w:left="520" w:right="156"/>
        <w:jc w:val="both"/>
      </w:pPr>
      <w:bookmarkStart w:id="214" w:name="_bookmark17"/>
      <w:bookmarkEnd w:id="214"/>
      <w:r>
        <w:rPr>
          <w:b/>
        </w:rPr>
        <w:t>Figure</w:t>
      </w:r>
      <w:r>
        <w:rPr>
          <w:b/>
          <w:spacing w:val="31"/>
        </w:rPr>
        <w:t xml:space="preserve"> </w:t>
      </w:r>
      <w:r>
        <w:rPr>
          <w:b/>
        </w:rPr>
        <w:t>15:</w:t>
      </w:r>
      <w:r>
        <w:rPr>
          <w:b/>
          <w:spacing w:val="70"/>
        </w:rPr>
        <w:t xml:space="preserve"> </w:t>
      </w:r>
      <w:r>
        <w:t>Architecture</w:t>
      </w:r>
      <w:r>
        <w:rPr>
          <w:spacing w:val="23"/>
        </w:rPr>
        <w:t xml:space="preserve"> </w:t>
      </w:r>
      <w:r>
        <w:t>of</w:t>
      </w:r>
      <w:r>
        <w:rPr>
          <w:spacing w:val="23"/>
        </w:rPr>
        <w:t xml:space="preserve"> </w:t>
      </w:r>
      <w:ins w:id="215" w:author="Pyrcz, Michael" w:date="2023-09-16T09:51:00Z">
        <w:r w:rsidR="00406B7E">
          <w:t>our p</w:t>
        </w:r>
      </w:ins>
      <w:ins w:id="216" w:author="Pyrcz, Michael" w:date="2023-09-16T09:52:00Z">
        <w:r w:rsidR="00406B7E">
          <w:t>roposed</w:t>
        </w:r>
      </w:ins>
      <w:del w:id="217" w:author="Pyrcz, Michael" w:date="2023-09-16T09:51:00Z">
        <w:r w:rsidDel="00406B7E">
          <w:delText>the</w:delText>
        </w:r>
      </w:del>
      <w:r>
        <w:rPr>
          <w:spacing w:val="23"/>
        </w:rPr>
        <w:t xml:space="preserve"> </w:t>
      </w:r>
      <w:r>
        <w:t>Stochastic</w:t>
      </w:r>
      <w:r>
        <w:rPr>
          <w:spacing w:val="23"/>
        </w:rPr>
        <w:t xml:space="preserve"> </w:t>
      </w:r>
      <w:r>
        <w:t>pix2vid</w:t>
      </w:r>
      <w:r>
        <w:rPr>
          <w:spacing w:val="23"/>
        </w:rPr>
        <w:t xml:space="preserve"> </w:t>
      </w:r>
      <w:r>
        <w:t>m</w:t>
      </w:r>
      <w:ins w:id="218" w:author="Pyrcz, Michael" w:date="2023-09-16T09:52:00Z">
        <w:r w:rsidR="00406B7E">
          <w:t>ethod</w:t>
        </w:r>
      </w:ins>
      <w:del w:id="219" w:author="Pyrcz, Michael" w:date="2023-09-16T09:52:00Z">
        <w:r w:rsidDel="00406B7E">
          <w:delText>odel</w:delText>
        </w:r>
      </w:del>
      <w:r>
        <w:t>.</w:t>
      </w:r>
      <w:r>
        <w:rPr>
          <w:spacing w:val="71"/>
        </w:rPr>
        <w:t xml:space="preserve"> </w:t>
      </w:r>
      <w:r>
        <w:t>The</w:t>
      </w:r>
      <w:r>
        <w:rPr>
          <w:spacing w:val="23"/>
        </w:rPr>
        <w:t xml:space="preserve"> </w:t>
      </w:r>
      <w:r>
        <w:t>input</w:t>
      </w:r>
      <w:r>
        <w:rPr>
          <w:spacing w:val="23"/>
        </w:rPr>
        <w:t xml:space="preserve"> </w:t>
      </w:r>
      <w:r>
        <w:t>data,</w:t>
      </w:r>
      <w:r>
        <w:rPr>
          <w:spacing w:val="27"/>
        </w:rPr>
        <w:t xml:space="preserve"> </w:t>
      </w:r>
      <w:r>
        <w:rPr>
          <w:rFonts w:ascii="Palatino Linotype" w:hAnsi="Palatino Linotype"/>
          <w:i/>
        </w:rPr>
        <w:t>X</w:t>
      </w:r>
      <w:r>
        <w:rPr>
          <w:rFonts w:ascii="Palatino Linotype" w:hAnsi="Palatino Linotype"/>
          <w:i/>
          <w:spacing w:val="35"/>
        </w:rPr>
        <w:t xml:space="preserve"> </w:t>
      </w:r>
      <w:r>
        <w:rPr>
          <w:rFonts w:ascii="Meiryo UI" w:hAnsi="Meiryo UI"/>
          <w:i/>
        </w:rPr>
        <w:t xml:space="preserve">≡ </w:t>
      </w:r>
      <w:r>
        <w:rPr>
          <w:rFonts w:ascii="Palatino Linotype" w:hAnsi="Palatino Linotype"/>
          <w:i/>
        </w:rPr>
        <w:t>m</w:t>
      </w:r>
      <w:r>
        <w:t>,</w:t>
      </w:r>
      <w:r>
        <w:rPr>
          <w:spacing w:val="26"/>
        </w:rPr>
        <w:t xml:space="preserve"> </w:t>
      </w:r>
      <w:r>
        <w:t>is</w:t>
      </w:r>
      <w:r>
        <w:rPr>
          <w:spacing w:val="23"/>
        </w:rPr>
        <w:t xml:space="preserve"> </w:t>
      </w:r>
      <w:r>
        <w:t>encoded</w:t>
      </w:r>
      <w:r>
        <w:rPr>
          <w:spacing w:val="23"/>
        </w:rPr>
        <w:t xml:space="preserve"> </w:t>
      </w:r>
      <w:r>
        <w:t>through a series of convolutional layers to capture the spatial dependencies in the geologic models.</w:t>
      </w:r>
      <w:r>
        <w:rPr>
          <w:spacing w:val="40"/>
        </w:rPr>
        <w:t xml:space="preserve"> </w:t>
      </w:r>
      <w:r>
        <w:t xml:space="preserve">The latent representation, </w:t>
      </w:r>
      <w:r>
        <w:rPr>
          <w:rFonts w:ascii="Palatino Linotype" w:hAnsi="Palatino Linotype"/>
          <w:i/>
        </w:rPr>
        <w:t>z</w:t>
      </w:r>
      <w:r>
        <w:rPr>
          <w:i/>
          <w:vertAlign w:val="subscript"/>
        </w:rPr>
        <w:t>m</w:t>
      </w:r>
      <w:r>
        <w:t>, is recursively passed through a spatiotemporal decoder with convolutional-recurrent layers,</w:t>
      </w:r>
      <w:r>
        <w:rPr>
          <w:spacing w:val="-10"/>
        </w:rPr>
        <w:t xml:space="preserve"> </w:t>
      </w:r>
      <w:r>
        <w:t>and</w:t>
      </w:r>
      <w:r>
        <w:rPr>
          <w:spacing w:val="-11"/>
        </w:rPr>
        <w:t xml:space="preserve"> </w:t>
      </w:r>
      <w:r>
        <w:t>concatenated</w:t>
      </w:r>
      <w:r>
        <w:rPr>
          <w:spacing w:val="-11"/>
        </w:rPr>
        <w:t xml:space="preserve"> </w:t>
      </w:r>
      <w:r>
        <w:t>with</w:t>
      </w:r>
      <w:r>
        <w:rPr>
          <w:spacing w:val="-12"/>
        </w:rPr>
        <w:t xml:space="preserve"> </w:t>
      </w:r>
      <w:r>
        <w:t>the</w:t>
      </w:r>
      <w:r>
        <w:rPr>
          <w:spacing w:val="-11"/>
        </w:rPr>
        <w:t xml:space="preserve"> </w:t>
      </w:r>
      <w:r>
        <w:t>residu</w:t>
      </w:r>
      <w:r>
        <w:t>als</w:t>
      </w:r>
      <w:r>
        <w:rPr>
          <w:spacing w:val="-12"/>
        </w:rPr>
        <w:t xml:space="preserve"> </w:t>
      </w:r>
      <w:r>
        <w:t>of</w:t>
      </w:r>
      <w:r>
        <w:rPr>
          <w:spacing w:val="-11"/>
        </w:rPr>
        <w:t xml:space="preserve"> </w:t>
      </w:r>
      <w:r>
        <w:t>the</w:t>
      </w:r>
      <w:r>
        <w:rPr>
          <w:spacing w:val="-12"/>
        </w:rPr>
        <w:t xml:space="preserve"> </w:t>
      </w:r>
      <w:r>
        <w:t>encoder</w:t>
      </w:r>
      <w:r>
        <w:rPr>
          <w:spacing w:val="-11"/>
        </w:rPr>
        <w:t xml:space="preserve"> </w:t>
      </w:r>
      <w:r>
        <w:t>to</w:t>
      </w:r>
      <w:r>
        <w:rPr>
          <w:spacing w:val="-12"/>
        </w:rPr>
        <w:t xml:space="preserve"> </w:t>
      </w:r>
      <w:r>
        <w:t>reconstruct</w:t>
      </w:r>
      <w:r>
        <w:rPr>
          <w:spacing w:val="-11"/>
        </w:rPr>
        <w:t xml:space="preserve"> </w:t>
      </w:r>
      <w:r>
        <w:t>iteratively</w:t>
      </w:r>
      <w:r>
        <w:rPr>
          <w:spacing w:val="-11"/>
        </w:rPr>
        <w:t xml:space="preserve"> </w:t>
      </w:r>
      <w:r>
        <w:t>the</w:t>
      </w:r>
      <w:r>
        <w:rPr>
          <w:spacing w:val="-12"/>
        </w:rPr>
        <w:t xml:space="preserve"> </w:t>
      </w:r>
      <w:r>
        <w:t>frames</w:t>
      </w:r>
      <w:r>
        <w:rPr>
          <w:spacing w:val="-11"/>
        </w:rPr>
        <w:t xml:space="preserve"> </w:t>
      </w:r>
      <w:r>
        <w:t>of</w:t>
      </w:r>
      <w:r>
        <w:rPr>
          <w:spacing w:val="-11"/>
        </w:rPr>
        <w:t xml:space="preserve"> </w:t>
      </w:r>
      <w:r>
        <w:t>the</w:t>
      </w:r>
      <w:r>
        <w:rPr>
          <w:spacing w:val="-12"/>
        </w:rPr>
        <w:t xml:space="preserve"> </w:t>
      </w:r>
      <w:r>
        <w:t xml:space="preserve">output (video) data, </w:t>
      </w:r>
      <w:r>
        <w:rPr>
          <w:rFonts w:ascii="Palatino Linotype" w:hAnsi="Palatino Linotype"/>
          <w:i/>
        </w:rPr>
        <w:t xml:space="preserve">y </w:t>
      </w:r>
      <w:r>
        <w:rPr>
          <w:rFonts w:ascii="Meiryo UI" w:hAnsi="Meiryo UI"/>
          <w:i/>
        </w:rPr>
        <w:t xml:space="preserve">≡ </w:t>
      </w:r>
      <w:r>
        <w:rPr>
          <w:rFonts w:ascii="Palatino Linotype" w:hAnsi="Palatino Linotype"/>
          <w:i/>
        </w:rPr>
        <w:t>d</w:t>
      </w:r>
      <w:r>
        <w:t>.</w:t>
      </w:r>
    </w:p>
    <w:p w14:paraId="203905E1" w14:textId="77777777" w:rsidR="0096722D" w:rsidRDefault="0096722D">
      <w:pPr>
        <w:pStyle w:val="BodyText"/>
        <w:spacing w:before="0"/>
        <w:ind w:left="0"/>
      </w:pPr>
    </w:p>
    <w:p w14:paraId="46A35098" w14:textId="77777777" w:rsidR="0096722D" w:rsidRDefault="0096722D">
      <w:pPr>
        <w:pStyle w:val="BodyText"/>
        <w:spacing w:before="0"/>
        <w:ind w:left="0"/>
      </w:pPr>
    </w:p>
    <w:p w14:paraId="0257B87B" w14:textId="77777777" w:rsidR="0096722D" w:rsidRDefault="0096722D">
      <w:pPr>
        <w:pStyle w:val="BodyText"/>
        <w:spacing w:before="60"/>
        <w:ind w:left="0"/>
      </w:pPr>
    </w:p>
    <w:p w14:paraId="7A4CF151" w14:textId="77777777" w:rsidR="0096722D" w:rsidRDefault="00BE2784">
      <w:pPr>
        <w:tabs>
          <w:tab w:val="left" w:pos="9625"/>
        </w:tabs>
        <w:ind w:left="2893"/>
        <w:rPr>
          <w:sz w:val="20"/>
        </w:rPr>
      </w:pPr>
      <w:r>
        <w:rPr>
          <w:rFonts w:ascii="Meiryo UI" w:hAnsi="Meiryo UI"/>
          <w:i/>
          <w:w w:val="105"/>
          <w:sz w:val="20"/>
        </w:rPr>
        <w:t>L</w:t>
      </w:r>
      <w:r>
        <w:rPr>
          <w:rFonts w:ascii="Meiryo UI" w:hAnsi="Meiryo UI"/>
          <w:i/>
          <w:spacing w:val="-6"/>
          <w:w w:val="105"/>
          <w:sz w:val="20"/>
        </w:rPr>
        <w:t xml:space="preserve"> </w:t>
      </w:r>
      <w:r>
        <w:rPr>
          <w:w w:val="105"/>
          <w:sz w:val="20"/>
        </w:rPr>
        <w:t>=</w:t>
      </w:r>
      <w:r>
        <w:rPr>
          <w:spacing w:val="16"/>
          <w:w w:val="105"/>
          <w:sz w:val="20"/>
        </w:rPr>
        <w:t xml:space="preserve"> </w:t>
      </w:r>
      <w:proofErr w:type="gramStart"/>
      <w:r>
        <w:rPr>
          <w:rFonts w:ascii="Palatino Linotype" w:hAnsi="Palatino Linotype"/>
          <w:i/>
          <w:w w:val="105"/>
          <w:sz w:val="20"/>
        </w:rPr>
        <w:t>α</w:t>
      </w:r>
      <w:r>
        <w:rPr>
          <w:w w:val="105"/>
          <w:sz w:val="20"/>
        </w:rPr>
        <w:t>(</w:t>
      </w:r>
      <w:proofErr w:type="gramEnd"/>
      <w:r>
        <w:rPr>
          <w:w w:val="105"/>
          <w:sz w:val="20"/>
        </w:rPr>
        <w:t>1</w:t>
      </w:r>
      <w:r>
        <w:rPr>
          <w:spacing w:val="2"/>
          <w:w w:val="105"/>
          <w:sz w:val="20"/>
        </w:rPr>
        <w:t xml:space="preserve"> </w:t>
      </w:r>
      <w:r>
        <w:rPr>
          <w:rFonts w:ascii="Meiryo UI" w:hAnsi="Meiryo UI"/>
          <w:i/>
          <w:w w:val="105"/>
          <w:sz w:val="20"/>
        </w:rPr>
        <w:t>−</w:t>
      </w:r>
      <w:r>
        <w:rPr>
          <w:rFonts w:ascii="Meiryo UI" w:hAnsi="Meiryo UI"/>
          <w:i/>
          <w:spacing w:val="-19"/>
          <w:w w:val="105"/>
          <w:sz w:val="20"/>
        </w:rPr>
        <w:t xml:space="preserve"> </w:t>
      </w:r>
      <w:r>
        <w:rPr>
          <w:rFonts w:ascii="Palatino Linotype" w:hAnsi="Palatino Linotype"/>
          <w:i/>
          <w:spacing w:val="9"/>
          <w:w w:val="105"/>
          <w:sz w:val="20"/>
        </w:rPr>
        <w:t>SSIM</w:t>
      </w:r>
      <w:r>
        <w:rPr>
          <w:rFonts w:ascii="Palatino Linotype" w:hAnsi="Palatino Linotype"/>
          <w:i/>
          <w:spacing w:val="-27"/>
          <w:w w:val="105"/>
          <w:sz w:val="20"/>
        </w:rPr>
        <w:t xml:space="preserve"> </w:t>
      </w:r>
      <w:r>
        <w:rPr>
          <w:w w:val="105"/>
          <w:sz w:val="20"/>
        </w:rPr>
        <w:t>)</w:t>
      </w:r>
      <w:r>
        <w:rPr>
          <w:spacing w:val="3"/>
          <w:w w:val="105"/>
          <w:sz w:val="20"/>
        </w:rPr>
        <w:t xml:space="preserve"> </w:t>
      </w:r>
      <w:r>
        <w:rPr>
          <w:w w:val="105"/>
          <w:sz w:val="20"/>
        </w:rPr>
        <w:t>+</w:t>
      </w:r>
      <w:r>
        <w:rPr>
          <w:spacing w:val="2"/>
          <w:w w:val="105"/>
          <w:sz w:val="20"/>
        </w:rPr>
        <w:t xml:space="preserve"> </w:t>
      </w:r>
      <w:r>
        <w:rPr>
          <w:w w:val="105"/>
          <w:sz w:val="20"/>
        </w:rPr>
        <w:t>(1</w:t>
      </w:r>
      <w:r>
        <w:rPr>
          <w:spacing w:val="2"/>
          <w:w w:val="105"/>
          <w:sz w:val="20"/>
        </w:rPr>
        <w:t xml:space="preserve"> </w:t>
      </w:r>
      <w:r>
        <w:rPr>
          <w:rFonts w:ascii="Meiryo UI" w:hAnsi="Meiryo UI"/>
          <w:i/>
          <w:w w:val="105"/>
          <w:sz w:val="20"/>
        </w:rPr>
        <w:t>−</w:t>
      </w:r>
      <w:r>
        <w:rPr>
          <w:rFonts w:ascii="Meiryo UI" w:hAnsi="Meiryo UI"/>
          <w:i/>
          <w:spacing w:val="-18"/>
          <w:w w:val="105"/>
          <w:sz w:val="20"/>
        </w:rPr>
        <w:t xml:space="preserve"> </w:t>
      </w:r>
      <w:r>
        <w:rPr>
          <w:rFonts w:ascii="Palatino Linotype" w:hAnsi="Palatino Linotype"/>
          <w:i/>
          <w:w w:val="105"/>
          <w:sz w:val="20"/>
        </w:rPr>
        <w:t>α</w:t>
      </w:r>
      <w:r>
        <w:rPr>
          <w:w w:val="105"/>
          <w:sz w:val="20"/>
        </w:rPr>
        <w:t>)[</w:t>
      </w:r>
      <w:r>
        <w:rPr>
          <w:rFonts w:ascii="Palatino Linotype" w:hAnsi="Palatino Linotype"/>
          <w:i/>
          <w:w w:val="105"/>
          <w:sz w:val="20"/>
        </w:rPr>
        <w:t>βMSE</w:t>
      </w:r>
      <w:r>
        <w:rPr>
          <w:rFonts w:ascii="Palatino Linotype" w:hAnsi="Palatino Linotype"/>
          <w:i/>
          <w:spacing w:val="13"/>
          <w:w w:val="105"/>
          <w:sz w:val="20"/>
        </w:rPr>
        <w:t xml:space="preserve"> </w:t>
      </w:r>
      <w:r>
        <w:rPr>
          <w:w w:val="105"/>
          <w:sz w:val="20"/>
        </w:rPr>
        <w:t>+</w:t>
      </w:r>
      <w:r>
        <w:rPr>
          <w:spacing w:val="3"/>
          <w:w w:val="105"/>
          <w:sz w:val="20"/>
        </w:rPr>
        <w:t xml:space="preserve"> </w:t>
      </w:r>
      <w:r>
        <w:rPr>
          <w:w w:val="105"/>
          <w:sz w:val="20"/>
        </w:rPr>
        <w:t>(1</w:t>
      </w:r>
      <w:r>
        <w:rPr>
          <w:spacing w:val="2"/>
          <w:w w:val="105"/>
          <w:sz w:val="20"/>
        </w:rPr>
        <w:t xml:space="preserve"> </w:t>
      </w:r>
      <w:r>
        <w:rPr>
          <w:rFonts w:ascii="Meiryo UI" w:hAnsi="Meiryo UI"/>
          <w:i/>
          <w:w w:val="105"/>
          <w:sz w:val="20"/>
        </w:rPr>
        <w:t>−</w:t>
      </w:r>
      <w:r>
        <w:rPr>
          <w:rFonts w:ascii="Meiryo UI" w:hAnsi="Meiryo UI"/>
          <w:i/>
          <w:spacing w:val="-19"/>
          <w:w w:val="105"/>
          <w:sz w:val="20"/>
        </w:rPr>
        <w:t xml:space="preserve"> </w:t>
      </w:r>
      <w:r>
        <w:rPr>
          <w:rFonts w:ascii="Palatino Linotype" w:hAnsi="Palatino Linotype"/>
          <w:i/>
          <w:spacing w:val="-2"/>
          <w:w w:val="105"/>
          <w:sz w:val="20"/>
        </w:rPr>
        <w:t>β</w:t>
      </w:r>
      <w:r>
        <w:rPr>
          <w:spacing w:val="-2"/>
          <w:w w:val="105"/>
          <w:sz w:val="20"/>
        </w:rPr>
        <w:t>)</w:t>
      </w:r>
      <w:r>
        <w:rPr>
          <w:rFonts w:ascii="Palatino Linotype" w:hAnsi="Palatino Linotype"/>
          <w:i/>
          <w:spacing w:val="-2"/>
          <w:w w:val="105"/>
          <w:sz w:val="20"/>
        </w:rPr>
        <w:t>MAE</w:t>
      </w:r>
      <w:r>
        <w:rPr>
          <w:spacing w:val="-2"/>
          <w:w w:val="105"/>
          <w:sz w:val="20"/>
        </w:rPr>
        <w:t>]</w:t>
      </w:r>
      <w:r>
        <w:rPr>
          <w:sz w:val="20"/>
        </w:rPr>
        <w:tab/>
      </w:r>
      <w:r>
        <w:rPr>
          <w:spacing w:val="-5"/>
          <w:w w:val="105"/>
          <w:sz w:val="20"/>
        </w:rPr>
        <w:t>(</w:t>
      </w:r>
      <w:commentRangeStart w:id="220"/>
      <w:r>
        <w:rPr>
          <w:spacing w:val="-5"/>
          <w:w w:val="105"/>
          <w:sz w:val="20"/>
        </w:rPr>
        <w:t>7</w:t>
      </w:r>
      <w:commentRangeEnd w:id="220"/>
      <w:r w:rsidR="00406B7E">
        <w:rPr>
          <w:rStyle w:val="CommentReference"/>
        </w:rPr>
        <w:commentReference w:id="220"/>
      </w:r>
      <w:r>
        <w:rPr>
          <w:spacing w:val="-5"/>
          <w:w w:val="105"/>
          <w:sz w:val="20"/>
        </w:rPr>
        <w:t>)</w:t>
      </w:r>
    </w:p>
    <w:p w14:paraId="74D297D4" w14:textId="77777777" w:rsidR="0096722D" w:rsidRDefault="0096722D">
      <w:pPr>
        <w:pStyle w:val="BodyText"/>
        <w:spacing w:before="77"/>
        <w:ind w:left="0"/>
      </w:pPr>
    </w:p>
    <w:p w14:paraId="4E17840B" w14:textId="64499D4B" w:rsidR="0096722D" w:rsidRDefault="00BE2784">
      <w:pPr>
        <w:pStyle w:val="BodyText"/>
        <w:tabs>
          <w:tab w:val="left" w:pos="818"/>
        </w:tabs>
        <w:spacing w:before="0"/>
      </w:pPr>
      <w:del w:id="221" w:author="Pyrcz, Michael" w:date="2023-09-16T09:59:00Z">
        <w:r w:rsidDel="00406B7E">
          <w:rPr>
            <w:rFonts w:ascii="Arial" w:hAnsi="Arial"/>
            <w:sz w:val="10"/>
          </w:rPr>
          <w:tab/>
        </w:r>
      </w:del>
      <w:r>
        <w:rPr>
          <w:spacing w:val="-2"/>
        </w:rPr>
        <w:t>where</w:t>
      </w:r>
      <w:r>
        <w:rPr>
          <w:spacing w:val="1"/>
        </w:rPr>
        <w:t xml:space="preserve"> </w:t>
      </w:r>
      <w:r>
        <w:rPr>
          <w:rFonts w:ascii="Palatino Linotype" w:hAnsi="Palatino Linotype"/>
          <w:i/>
          <w:spacing w:val="-2"/>
        </w:rPr>
        <w:t>α</w:t>
      </w:r>
      <w:r>
        <w:rPr>
          <w:rFonts w:ascii="Palatino Linotype" w:hAnsi="Palatino Linotype"/>
          <w:i/>
          <w:spacing w:val="1"/>
        </w:rPr>
        <w:t xml:space="preserve"> </w:t>
      </w:r>
      <w:r>
        <w:rPr>
          <w:spacing w:val="-2"/>
        </w:rPr>
        <w:t>and</w:t>
      </w:r>
      <w:r>
        <w:rPr>
          <w:spacing w:val="2"/>
        </w:rPr>
        <w:t xml:space="preserve"> </w:t>
      </w:r>
      <w:r>
        <w:rPr>
          <w:rFonts w:ascii="Palatino Linotype" w:hAnsi="Palatino Linotype"/>
          <w:i/>
          <w:spacing w:val="-2"/>
        </w:rPr>
        <w:t>β</w:t>
      </w:r>
      <w:r>
        <w:rPr>
          <w:rFonts w:ascii="Palatino Linotype" w:hAnsi="Palatino Linotype"/>
          <w:i/>
          <w:spacing w:val="8"/>
        </w:rPr>
        <w:t xml:space="preserve"> </w:t>
      </w:r>
      <w:r>
        <w:rPr>
          <w:spacing w:val="-2"/>
        </w:rPr>
        <w:t>are</w:t>
      </w:r>
      <w:r>
        <w:rPr>
          <w:spacing w:val="2"/>
        </w:rPr>
        <w:t xml:space="preserve"> </w:t>
      </w:r>
      <w:proofErr w:type="gramStart"/>
      <w:r>
        <w:rPr>
          <w:spacing w:val="-2"/>
        </w:rPr>
        <w:t>weighting</w:t>
      </w:r>
      <w:proofErr w:type="gramEnd"/>
      <w:r>
        <w:rPr>
          <w:spacing w:val="2"/>
        </w:rPr>
        <w:t xml:space="preserve"> </w:t>
      </w:r>
      <w:r>
        <w:rPr>
          <w:spacing w:val="-2"/>
        </w:rPr>
        <w:t>coefficients</w:t>
      </w:r>
      <w:r>
        <w:rPr>
          <w:spacing w:val="2"/>
        </w:rPr>
        <w:t xml:space="preserve"> </w:t>
      </w:r>
      <w:r>
        <w:rPr>
          <w:spacing w:val="-2"/>
        </w:rPr>
        <w:t>obtained</w:t>
      </w:r>
      <w:r>
        <w:rPr>
          <w:spacing w:val="2"/>
        </w:rPr>
        <w:t xml:space="preserve"> </w:t>
      </w:r>
      <w:r>
        <w:rPr>
          <w:spacing w:val="-2"/>
        </w:rPr>
        <w:t>empirically</w:t>
      </w:r>
      <w:r>
        <w:rPr>
          <w:spacing w:val="1"/>
        </w:rPr>
        <w:t xml:space="preserve"> </w:t>
      </w:r>
      <w:r>
        <w:rPr>
          <w:spacing w:val="-2"/>
        </w:rPr>
        <w:t>as</w:t>
      </w:r>
      <w:r>
        <w:rPr>
          <w:spacing w:val="2"/>
        </w:rPr>
        <w:t xml:space="preserve"> </w:t>
      </w:r>
      <w:r>
        <w:rPr>
          <w:spacing w:val="-2"/>
        </w:rPr>
        <w:t>0.33</w:t>
      </w:r>
      <w:r>
        <w:rPr>
          <w:spacing w:val="2"/>
        </w:rPr>
        <w:t xml:space="preserve"> </w:t>
      </w:r>
      <w:r>
        <w:rPr>
          <w:spacing w:val="-2"/>
        </w:rPr>
        <w:t>and</w:t>
      </w:r>
      <w:r>
        <w:rPr>
          <w:spacing w:val="2"/>
        </w:rPr>
        <w:t xml:space="preserve"> </w:t>
      </w:r>
      <w:r>
        <w:rPr>
          <w:spacing w:val="-2"/>
        </w:rPr>
        <w:t>0.66,</w:t>
      </w:r>
      <w:r>
        <w:rPr>
          <w:spacing w:val="2"/>
        </w:rPr>
        <w:t xml:space="preserve"> </w:t>
      </w:r>
      <w:r>
        <w:rPr>
          <w:spacing w:val="-2"/>
        </w:rPr>
        <w:t>respectively.</w:t>
      </w:r>
    </w:p>
    <w:p w14:paraId="773186B7" w14:textId="77242254" w:rsidR="0096722D" w:rsidRDefault="00BE2784">
      <w:pPr>
        <w:pStyle w:val="BodyText"/>
        <w:tabs>
          <w:tab w:val="left" w:pos="818"/>
        </w:tabs>
        <w:spacing w:before="155"/>
      </w:pPr>
      <w:r>
        <w:rPr>
          <w:rFonts w:ascii="Arial"/>
          <w:sz w:val="10"/>
        </w:rPr>
        <w:tab/>
      </w:r>
      <w:r>
        <w:t>The</w:t>
      </w:r>
      <w:r>
        <w:rPr>
          <w:spacing w:val="13"/>
        </w:rPr>
        <w:t xml:space="preserve"> </w:t>
      </w:r>
      <w:r>
        <w:t>model</w:t>
      </w:r>
      <w:r>
        <w:rPr>
          <w:spacing w:val="14"/>
        </w:rPr>
        <w:t xml:space="preserve"> </w:t>
      </w:r>
      <w:r>
        <w:t>is</w:t>
      </w:r>
      <w:r>
        <w:rPr>
          <w:spacing w:val="14"/>
        </w:rPr>
        <w:t xml:space="preserve"> </w:t>
      </w:r>
      <w:r>
        <w:t>trained</w:t>
      </w:r>
      <w:r>
        <w:rPr>
          <w:spacing w:val="13"/>
        </w:rPr>
        <w:t xml:space="preserve"> </w:t>
      </w:r>
      <w:r>
        <w:t>using</w:t>
      </w:r>
      <w:r>
        <w:rPr>
          <w:spacing w:val="14"/>
        </w:rPr>
        <w:t xml:space="preserve"> </w:t>
      </w:r>
      <w:r>
        <w:t>the</w:t>
      </w:r>
      <w:r>
        <w:rPr>
          <w:spacing w:val="14"/>
        </w:rPr>
        <w:t xml:space="preserve"> </w:t>
      </w:r>
      <w:r>
        <w:t>AdamW</w:t>
      </w:r>
      <w:r>
        <w:rPr>
          <w:spacing w:val="13"/>
        </w:rPr>
        <w:t xml:space="preserve"> </w:t>
      </w:r>
      <w:r>
        <w:t>optimizer</w:t>
      </w:r>
      <w:r>
        <w:rPr>
          <w:spacing w:val="14"/>
        </w:rPr>
        <w:t xml:space="preserve"> </w:t>
      </w:r>
      <w:r>
        <w:t>[</w:t>
      </w:r>
      <w:hyperlink w:anchor="_bookmark93" w:history="1">
        <w:r>
          <w:rPr>
            <w:color w:val="0000FF"/>
          </w:rPr>
          <w:t>82</w:t>
        </w:r>
      </w:hyperlink>
      <w:r>
        <w:t>].</w:t>
      </w:r>
      <w:r>
        <w:rPr>
          <w:spacing w:val="56"/>
        </w:rPr>
        <w:t xml:space="preserve"> </w:t>
      </w:r>
      <w:r>
        <w:t>This</w:t>
      </w:r>
      <w:r>
        <w:rPr>
          <w:spacing w:val="13"/>
        </w:rPr>
        <w:t xml:space="preserve"> </w:t>
      </w:r>
      <w:r>
        <w:t>variant</w:t>
      </w:r>
      <w:r>
        <w:rPr>
          <w:spacing w:val="14"/>
        </w:rPr>
        <w:t xml:space="preserve"> </w:t>
      </w:r>
      <w:r>
        <w:t>of</w:t>
      </w:r>
      <w:r>
        <w:rPr>
          <w:spacing w:val="14"/>
        </w:rPr>
        <w:t xml:space="preserve"> </w:t>
      </w:r>
      <w:r>
        <w:t>the</w:t>
      </w:r>
      <w:r>
        <w:rPr>
          <w:spacing w:val="13"/>
        </w:rPr>
        <w:t xml:space="preserve"> </w:t>
      </w:r>
      <w:r>
        <w:t>well-known</w:t>
      </w:r>
      <w:r>
        <w:rPr>
          <w:spacing w:val="14"/>
        </w:rPr>
        <w:t xml:space="preserve"> </w:t>
      </w:r>
      <w:r>
        <w:t>adaptive</w:t>
      </w:r>
      <w:r>
        <w:rPr>
          <w:spacing w:val="14"/>
        </w:rPr>
        <w:t xml:space="preserve"> </w:t>
      </w:r>
      <w:r>
        <w:rPr>
          <w:spacing w:val="-5"/>
        </w:rPr>
        <w:t>mo-</w:t>
      </w:r>
    </w:p>
    <w:p w14:paraId="420A09D3" w14:textId="4045F9C9" w:rsidR="0096722D" w:rsidRDefault="00BE2784">
      <w:pPr>
        <w:pStyle w:val="BodyText"/>
        <w:spacing w:before="172"/>
      </w:pPr>
      <w:r>
        <w:t>mentum</w:t>
      </w:r>
      <w:r>
        <w:rPr>
          <w:spacing w:val="3"/>
        </w:rPr>
        <w:t xml:space="preserve"> </w:t>
      </w:r>
      <w:r>
        <w:t>(Adam)</w:t>
      </w:r>
      <w:r>
        <w:rPr>
          <w:spacing w:val="4"/>
        </w:rPr>
        <w:t xml:space="preserve"> </w:t>
      </w:r>
      <w:r>
        <w:t>optimizer</w:t>
      </w:r>
      <w:r>
        <w:rPr>
          <w:spacing w:val="3"/>
        </w:rPr>
        <w:t xml:space="preserve"> </w:t>
      </w:r>
      <w:r>
        <w:t>[</w:t>
      </w:r>
      <w:hyperlink w:anchor="_bookmark94" w:history="1">
        <w:r>
          <w:rPr>
            <w:color w:val="0000FF"/>
          </w:rPr>
          <w:t>83</w:t>
        </w:r>
      </w:hyperlink>
      <w:r>
        <w:t>]</w:t>
      </w:r>
      <w:r>
        <w:rPr>
          <w:spacing w:val="3"/>
        </w:rPr>
        <w:t xml:space="preserve"> </w:t>
      </w:r>
      <w:r>
        <w:t>includes</w:t>
      </w:r>
      <w:r>
        <w:rPr>
          <w:spacing w:val="3"/>
        </w:rPr>
        <w:t xml:space="preserve"> </w:t>
      </w:r>
      <w:r>
        <w:t>an</w:t>
      </w:r>
      <w:r>
        <w:rPr>
          <w:spacing w:val="3"/>
        </w:rPr>
        <w:t xml:space="preserve"> </w:t>
      </w:r>
      <w:r>
        <w:t>added</w:t>
      </w:r>
      <w:r>
        <w:rPr>
          <w:spacing w:val="3"/>
        </w:rPr>
        <w:t xml:space="preserve"> </w:t>
      </w:r>
      <w:r>
        <w:t>method</w:t>
      </w:r>
      <w:r>
        <w:rPr>
          <w:spacing w:val="3"/>
        </w:rPr>
        <w:t xml:space="preserve"> </w:t>
      </w:r>
      <w:r>
        <w:t>to</w:t>
      </w:r>
      <w:r>
        <w:rPr>
          <w:spacing w:val="3"/>
        </w:rPr>
        <w:t xml:space="preserve"> </w:t>
      </w:r>
      <w:r>
        <w:t>decay</w:t>
      </w:r>
      <w:r>
        <w:rPr>
          <w:spacing w:val="3"/>
        </w:rPr>
        <w:t xml:space="preserve"> </w:t>
      </w:r>
      <w:r>
        <w:t>weights</w:t>
      </w:r>
      <w:r>
        <w:rPr>
          <w:spacing w:val="3"/>
        </w:rPr>
        <w:t xml:space="preserve"> </w:t>
      </w:r>
      <w:r>
        <w:t>for</w:t>
      </w:r>
      <w:r>
        <w:rPr>
          <w:spacing w:val="3"/>
        </w:rPr>
        <w:t xml:space="preserve"> </w:t>
      </w:r>
      <w:r>
        <w:t>the</w:t>
      </w:r>
      <w:r>
        <w:rPr>
          <w:spacing w:val="3"/>
        </w:rPr>
        <w:t xml:space="preserve"> </w:t>
      </w:r>
      <w:r>
        <w:t>adaptive</w:t>
      </w:r>
      <w:r>
        <w:rPr>
          <w:spacing w:val="3"/>
        </w:rPr>
        <w:t xml:space="preserve"> </w:t>
      </w:r>
      <w:r>
        <w:t>estimation</w:t>
      </w:r>
      <w:r>
        <w:rPr>
          <w:spacing w:val="3"/>
        </w:rPr>
        <w:t xml:space="preserve"> </w:t>
      </w:r>
      <w:r>
        <w:rPr>
          <w:spacing w:val="-5"/>
        </w:rPr>
        <w:t>of</w:t>
      </w:r>
    </w:p>
    <w:p w14:paraId="1627BA7F" w14:textId="0E9F9EAB" w:rsidR="0096722D" w:rsidRDefault="00E50CF7">
      <w:pPr>
        <w:pStyle w:val="BodyText"/>
        <w:spacing w:before="108"/>
      </w:pPr>
      <w:ins w:id="222" w:author="Pyrcz, Michael" w:date="2023-09-16T10:00:00Z">
        <w:r>
          <w:t>f</w:t>
        </w:r>
      </w:ins>
      <w:r w:rsidR="00BE2784">
        <w:t>irst-order</w:t>
      </w:r>
      <w:r w:rsidR="00BE2784">
        <w:rPr>
          <w:spacing w:val="-1"/>
        </w:rPr>
        <w:t xml:space="preserve"> </w:t>
      </w:r>
      <w:r w:rsidR="00BE2784">
        <w:t>and second-order</w:t>
      </w:r>
      <w:r w:rsidR="00BE2784">
        <w:rPr>
          <w:spacing w:val="1"/>
        </w:rPr>
        <w:t xml:space="preserve"> </w:t>
      </w:r>
      <w:r w:rsidR="00BE2784">
        <w:t>moments.</w:t>
      </w:r>
      <w:r w:rsidR="00BE2784">
        <w:rPr>
          <w:spacing w:val="18"/>
        </w:rPr>
        <w:t xml:space="preserve"> </w:t>
      </w:r>
      <w:r w:rsidR="00BE2784">
        <w:t>We implement</w:t>
      </w:r>
      <w:r w:rsidR="00BE2784">
        <w:rPr>
          <w:spacing w:val="1"/>
        </w:rPr>
        <w:t xml:space="preserve"> </w:t>
      </w:r>
      <w:r w:rsidR="00BE2784">
        <w:t>a learning rate</w:t>
      </w:r>
      <w:r w:rsidR="00BE2784">
        <w:rPr>
          <w:spacing w:val="1"/>
        </w:rPr>
        <w:t xml:space="preserve"> </w:t>
      </w:r>
      <w:r w:rsidR="00BE2784">
        <w:t>of 1</w:t>
      </w:r>
      <w:r w:rsidR="00BE2784">
        <w:rPr>
          <w:spacing w:val="-12"/>
        </w:rPr>
        <w:t xml:space="preserve"> </w:t>
      </w:r>
      <w:r w:rsidR="00BE2784">
        <w:rPr>
          <w:rFonts w:ascii="Meiryo UI" w:hAnsi="Meiryo UI"/>
          <w:i/>
        </w:rPr>
        <w:t>×</w:t>
      </w:r>
      <w:r w:rsidR="00BE2784">
        <w:rPr>
          <w:rFonts w:ascii="Meiryo UI" w:hAnsi="Meiryo UI"/>
          <w:i/>
          <w:spacing w:val="-23"/>
        </w:rPr>
        <w:t xml:space="preserve"> </w:t>
      </w:r>
      <w:r w:rsidR="00BE2784">
        <w:t>10</w:t>
      </w:r>
      <w:r w:rsidR="00BE2784">
        <w:rPr>
          <w:rFonts w:ascii="Meiryo UI" w:hAnsi="Meiryo UI"/>
          <w:i/>
          <w:vertAlign w:val="superscript"/>
        </w:rPr>
        <w:t>−</w:t>
      </w:r>
      <w:r w:rsidR="00BE2784">
        <w:rPr>
          <w:rFonts w:ascii="Kepler Std Ext Subh" w:hAnsi="Kepler Std Ext Subh"/>
          <w:vertAlign w:val="superscript"/>
        </w:rPr>
        <w:t>3</w:t>
      </w:r>
      <w:r w:rsidR="00BE2784">
        <w:rPr>
          <w:rFonts w:ascii="Kepler Std Ext Subh" w:hAnsi="Kepler Std Ext Subh"/>
          <w:spacing w:val="14"/>
        </w:rPr>
        <w:t xml:space="preserve"> </w:t>
      </w:r>
      <w:r w:rsidR="00BE2784">
        <w:t>with a</w:t>
      </w:r>
      <w:r w:rsidR="00BE2784">
        <w:rPr>
          <w:spacing w:val="1"/>
        </w:rPr>
        <w:t xml:space="preserve"> </w:t>
      </w:r>
      <w:r w:rsidR="00BE2784">
        <w:t>weight decay</w:t>
      </w:r>
      <w:r w:rsidR="00BE2784">
        <w:rPr>
          <w:spacing w:val="1"/>
        </w:rPr>
        <w:t xml:space="preserve"> </w:t>
      </w:r>
      <w:proofErr w:type="gramStart"/>
      <w:r w:rsidR="00BE2784">
        <w:rPr>
          <w:spacing w:val="-4"/>
        </w:rPr>
        <w:t>term</w:t>
      </w:r>
      <w:proofErr w:type="gramEnd"/>
    </w:p>
    <w:p w14:paraId="0D2A619F" w14:textId="4006721D" w:rsidR="0096722D" w:rsidRDefault="00BE2784">
      <w:pPr>
        <w:spacing w:before="68"/>
        <w:ind w:left="154"/>
        <w:rPr>
          <w:sz w:val="20"/>
        </w:rPr>
      </w:pPr>
      <w:r>
        <w:rPr>
          <w:sz w:val="20"/>
        </w:rPr>
        <w:t>of</w:t>
      </w:r>
      <w:r>
        <w:rPr>
          <w:spacing w:val="16"/>
          <w:sz w:val="20"/>
        </w:rPr>
        <w:t xml:space="preserve"> </w:t>
      </w:r>
      <w:r>
        <w:rPr>
          <w:sz w:val="20"/>
        </w:rPr>
        <w:t>1</w:t>
      </w:r>
      <w:r>
        <w:rPr>
          <w:spacing w:val="-6"/>
          <w:sz w:val="20"/>
        </w:rPr>
        <w:t xml:space="preserve"> </w:t>
      </w:r>
      <w:r>
        <w:rPr>
          <w:rFonts w:ascii="Meiryo UI" w:hAnsi="Meiryo UI"/>
          <w:i/>
          <w:sz w:val="20"/>
        </w:rPr>
        <w:t>×</w:t>
      </w:r>
      <w:r>
        <w:rPr>
          <w:rFonts w:ascii="Meiryo UI" w:hAnsi="Meiryo UI"/>
          <w:i/>
          <w:spacing w:val="-24"/>
          <w:sz w:val="20"/>
        </w:rPr>
        <w:t xml:space="preserve"> </w:t>
      </w:r>
      <w:r>
        <w:rPr>
          <w:spacing w:val="-2"/>
          <w:sz w:val="20"/>
        </w:rPr>
        <w:t>10</w:t>
      </w:r>
      <w:r>
        <w:rPr>
          <w:rFonts w:ascii="Meiryo UI" w:hAnsi="Meiryo UI"/>
          <w:i/>
          <w:spacing w:val="-2"/>
          <w:sz w:val="20"/>
          <w:vertAlign w:val="superscript"/>
        </w:rPr>
        <w:t>−</w:t>
      </w:r>
      <w:r>
        <w:rPr>
          <w:rFonts w:ascii="Kepler Std Ext Subh" w:hAnsi="Kepler Std Ext Subh"/>
          <w:spacing w:val="-2"/>
          <w:sz w:val="20"/>
          <w:vertAlign w:val="superscript"/>
        </w:rPr>
        <w:t>5</w:t>
      </w:r>
      <w:r>
        <w:rPr>
          <w:spacing w:val="-2"/>
          <w:sz w:val="20"/>
        </w:rPr>
        <w:t>.</w:t>
      </w:r>
    </w:p>
    <w:p w14:paraId="2DEFCF2E" w14:textId="77777777" w:rsidR="0096722D" w:rsidRDefault="0096722D">
      <w:pPr>
        <w:pStyle w:val="BodyText"/>
        <w:spacing w:before="240"/>
        <w:ind w:left="0"/>
        <w:rPr>
          <w:sz w:val="28"/>
        </w:rPr>
      </w:pPr>
    </w:p>
    <w:p w14:paraId="63EBD6F3" w14:textId="525497BA" w:rsidR="0096722D" w:rsidRDefault="00BE2784">
      <w:pPr>
        <w:ind w:left="154"/>
        <w:rPr>
          <w:b/>
          <w:sz w:val="28"/>
        </w:rPr>
      </w:pPr>
      <w:r>
        <w:rPr>
          <w:b/>
          <w:sz w:val="28"/>
        </w:rPr>
        <w:t>3</w:t>
      </w:r>
      <w:r>
        <w:rPr>
          <w:b/>
          <w:spacing w:val="30"/>
          <w:sz w:val="28"/>
        </w:rPr>
        <w:t xml:space="preserve"> </w:t>
      </w:r>
      <w:r>
        <w:rPr>
          <w:b/>
          <w:spacing w:val="-2"/>
          <w:sz w:val="28"/>
        </w:rPr>
        <w:t>Results</w:t>
      </w:r>
    </w:p>
    <w:p w14:paraId="69A20DCE" w14:textId="77777777" w:rsidR="0096722D" w:rsidRDefault="0096722D">
      <w:pPr>
        <w:pStyle w:val="BodyText"/>
        <w:spacing w:before="123"/>
        <w:ind w:left="0"/>
        <w:rPr>
          <w:b/>
        </w:rPr>
      </w:pPr>
    </w:p>
    <w:p w14:paraId="08F87666" w14:textId="124DA891" w:rsidR="0096722D" w:rsidRDefault="00BE2784">
      <w:pPr>
        <w:pStyle w:val="BodyText"/>
        <w:spacing w:before="1"/>
      </w:pPr>
      <w:r>
        <w:t>This</w:t>
      </w:r>
      <w:r>
        <w:rPr>
          <w:spacing w:val="7"/>
        </w:rPr>
        <w:t xml:space="preserve"> </w:t>
      </w:r>
      <w:r>
        <w:t>section</w:t>
      </w:r>
      <w:r>
        <w:rPr>
          <w:spacing w:val="6"/>
        </w:rPr>
        <w:t xml:space="preserve"> </w:t>
      </w:r>
      <w:r>
        <w:t>describes</w:t>
      </w:r>
      <w:r>
        <w:rPr>
          <w:spacing w:val="6"/>
        </w:rPr>
        <w:t xml:space="preserve"> </w:t>
      </w:r>
      <w:r>
        <w:t>the</w:t>
      </w:r>
      <w:r>
        <w:rPr>
          <w:spacing w:val="6"/>
        </w:rPr>
        <w:t xml:space="preserve"> </w:t>
      </w:r>
      <w:r>
        <w:t>Stochastic</w:t>
      </w:r>
      <w:r>
        <w:rPr>
          <w:spacing w:val="6"/>
        </w:rPr>
        <w:t xml:space="preserve"> </w:t>
      </w:r>
      <w:r>
        <w:t>pix2vid</w:t>
      </w:r>
      <w:r>
        <w:rPr>
          <w:spacing w:val="6"/>
        </w:rPr>
        <w:t xml:space="preserve"> </w:t>
      </w:r>
      <w:r>
        <w:t>model</w:t>
      </w:r>
      <w:r>
        <w:rPr>
          <w:spacing w:val="6"/>
        </w:rPr>
        <w:t xml:space="preserve"> </w:t>
      </w:r>
      <w:r>
        <w:t>training</w:t>
      </w:r>
      <w:r>
        <w:rPr>
          <w:spacing w:val="6"/>
        </w:rPr>
        <w:t xml:space="preserve"> </w:t>
      </w:r>
      <w:r>
        <w:t>performance</w:t>
      </w:r>
      <w:r>
        <w:rPr>
          <w:spacing w:val="6"/>
        </w:rPr>
        <w:t xml:space="preserve"> </w:t>
      </w:r>
      <w:r>
        <w:t>and</w:t>
      </w:r>
      <w:r>
        <w:rPr>
          <w:spacing w:val="5"/>
        </w:rPr>
        <w:t xml:space="preserve"> </w:t>
      </w:r>
      <w:r>
        <w:t>discusses</w:t>
      </w:r>
      <w:r>
        <w:rPr>
          <w:spacing w:val="6"/>
        </w:rPr>
        <w:t xml:space="preserve"> </w:t>
      </w:r>
      <w:r>
        <w:t>the</w:t>
      </w:r>
      <w:r>
        <w:rPr>
          <w:spacing w:val="6"/>
        </w:rPr>
        <w:t xml:space="preserve"> </w:t>
      </w:r>
      <w:r>
        <w:t>application</w:t>
      </w:r>
      <w:r>
        <w:rPr>
          <w:spacing w:val="6"/>
        </w:rPr>
        <w:t xml:space="preserve"> </w:t>
      </w:r>
      <w:r>
        <w:rPr>
          <w:spacing w:val="-5"/>
        </w:rPr>
        <w:t>of</w:t>
      </w:r>
    </w:p>
    <w:p w14:paraId="3EE2E35F" w14:textId="48488F07" w:rsidR="0096722D" w:rsidRDefault="00BE2784">
      <w:pPr>
        <w:pStyle w:val="BodyText"/>
      </w:pPr>
      <w:r>
        <w:t>the</w:t>
      </w:r>
      <w:r>
        <w:rPr>
          <w:spacing w:val="8"/>
        </w:rPr>
        <w:t xml:space="preserve"> </w:t>
      </w:r>
      <w:r>
        <w:t>proxy</w:t>
      </w:r>
      <w:r>
        <w:rPr>
          <w:spacing w:val="8"/>
        </w:rPr>
        <w:t xml:space="preserve"> </w:t>
      </w:r>
      <w:r>
        <w:t>to</w:t>
      </w:r>
      <w:r>
        <w:rPr>
          <w:spacing w:val="7"/>
        </w:rPr>
        <w:t xml:space="preserve"> </w:t>
      </w:r>
      <w:r>
        <w:t>rapidly</w:t>
      </w:r>
      <w:r>
        <w:rPr>
          <w:spacing w:val="8"/>
        </w:rPr>
        <w:t xml:space="preserve"> </w:t>
      </w:r>
      <w:r>
        <w:t>forecast</w:t>
      </w:r>
      <w:r>
        <w:rPr>
          <w:spacing w:val="7"/>
        </w:rPr>
        <w:t xml:space="preserve"> </w:t>
      </w:r>
      <w:r>
        <w:t>CO</w:t>
      </w:r>
      <w:r>
        <w:rPr>
          <w:rFonts w:ascii="Kepler Std Ext Subh"/>
          <w:vertAlign w:val="subscript"/>
        </w:rPr>
        <w:t>2</w:t>
      </w:r>
      <w:r>
        <w:rPr>
          <w:rFonts w:ascii="Kepler Std Ext Subh"/>
          <w:spacing w:val="22"/>
        </w:rPr>
        <w:t xml:space="preserve"> </w:t>
      </w:r>
      <w:r>
        <w:t>plume</w:t>
      </w:r>
      <w:r>
        <w:rPr>
          <w:spacing w:val="8"/>
        </w:rPr>
        <w:t xml:space="preserve"> </w:t>
      </w:r>
      <w:r>
        <w:t>migration</w:t>
      </w:r>
      <w:r>
        <w:rPr>
          <w:spacing w:val="8"/>
        </w:rPr>
        <w:t xml:space="preserve"> </w:t>
      </w:r>
      <w:r>
        <w:t>for</w:t>
      </w:r>
      <w:r>
        <w:rPr>
          <w:spacing w:val="7"/>
        </w:rPr>
        <w:t xml:space="preserve"> </w:t>
      </w:r>
      <w:r>
        <w:t>a</w:t>
      </w:r>
      <w:r>
        <w:rPr>
          <w:spacing w:val="8"/>
        </w:rPr>
        <w:t xml:space="preserve"> </w:t>
      </w:r>
      <w:r>
        <w:t>large-scale</w:t>
      </w:r>
      <w:r>
        <w:rPr>
          <w:spacing w:val="7"/>
        </w:rPr>
        <w:t xml:space="preserve"> </w:t>
      </w:r>
      <w:r>
        <w:t>GCS</w:t>
      </w:r>
      <w:r>
        <w:rPr>
          <w:spacing w:val="8"/>
        </w:rPr>
        <w:t xml:space="preserve"> </w:t>
      </w:r>
      <w:r>
        <w:rPr>
          <w:spacing w:val="-2"/>
        </w:rPr>
        <w:t>operation.</w:t>
      </w:r>
    </w:p>
    <w:p w14:paraId="213995D2" w14:textId="22A3DCE8" w:rsidR="0096722D" w:rsidRDefault="00BE2784">
      <w:pPr>
        <w:pStyle w:val="Heading1"/>
        <w:tabs>
          <w:tab w:val="left" w:pos="818"/>
        </w:tabs>
        <w:spacing w:before="140"/>
      </w:pPr>
      <w:r>
        <w:rPr>
          <w:rFonts w:ascii="Arial"/>
          <w:b w:val="0"/>
          <w:sz w:val="10"/>
        </w:rPr>
        <w:tab/>
      </w:r>
      <w:r>
        <w:rPr>
          <w:spacing w:val="-2"/>
        </w:rPr>
        <w:t>3.1</w:t>
      </w:r>
      <w:r>
        <w:rPr>
          <w:spacing w:val="7"/>
        </w:rPr>
        <w:t xml:space="preserve"> </w:t>
      </w:r>
      <w:r>
        <w:rPr>
          <w:spacing w:val="-2"/>
        </w:rPr>
        <w:t>Training</w:t>
      </w:r>
      <w:r>
        <w:rPr>
          <w:spacing w:val="8"/>
        </w:rPr>
        <w:t xml:space="preserve"> </w:t>
      </w:r>
      <w:r>
        <w:rPr>
          <w:spacing w:val="-2"/>
        </w:rPr>
        <w:t>Performance</w:t>
      </w:r>
    </w:p>
    <w:p w14:paraId="393558C1" w14:textId="035E7033" w:rsidR="0096722D" w:rsidRDefault="00BE2784">
      <w:pPr>
        <w:pStyle w:val="BodyText"/>
        <w:tabs>
          <w:tab w:val="left" w:pos="818"/>
        </w:tabs>
      </w:pPr>
      <w:r>
        <w:rPr>
          <w:rFonts w:ascii="Arial"/>
          <w:sz w:val="10"/>
        </w:rPr>
        <w:tab/>
      </w:r>
      <w:r>
        <w:t>Using</w:t>
      </w:r>
      <w:r>
        <w:rPr>
          <w:spacing w:val="-2"/>
        </w:rPr>
        <w:t xml:space="preserve"> </w:t>
      </w:r>
      <w:r>
        <w:t>an NVIDIA</w:t>
      </w:r>
      <w:r>
        <w:rPr>
          <w:spacing w:val="-1"/>
        </w:rPr>
        <w:t xml:space="preserve"> </w:t>
      </w:r>
      <w:r>
        <w:t>Quadro</w:t>
      </w:r>
      <w:r>
        <w:rPr>
          <w:spacing w:val="-1"/>
        </w:rPr>
        <w:t xml:space="preserve"> </w:t>
      </w:r>
      <w:r>
        <w:t>M6000</w:t>
      </w:r>
      <w:r>
        <w:rPr>
          <w:spacing w:val="-1"/>
        </w:rPr>
        <w:t xml:space="preserve"> </w:t>
      </w:r>
      <w:r>
        <w:t>GPU,</w:t>
      </w:r>
      <w:r>
        <w:rPr>
          <w:spacing w:val="-1"/>
        </w:rPr>
        <w:t xml:space="preserve"> </w:t>
      </w:r>
      <w:r>
        <w:t>we train</w:t>
      </w:r>
      <w:r>
        <w:rPr>
          <w:spacing w:val="-1"/>
        </w:rPr>
        <w:t xml:space="preserve"> </w:t>
      </w:r>
      <w:r>
        <w:t>for 100</w:t>
      </w:r>
      <w:r>
        <w:rPr>
          <w:spacing w:val="-1"/>
        </w:rPr>
        <w:t xml:space="preserve"> </w:t>
      </w:r>
      <w:r>
        <w:t>epochs</w:t>
      </w:r>
      <w:r>
        <w:rPr>
          <w:spacing w:val="-1"/>
        </w:rPr>
        <w:t xml:space="preserve"> </w:t>
      </w:r>
      <w:r>
        <w:t>with a</w:t>
      </w:r>
      <w:r>
        <w:rPr>
          <w:spacing w:val="-1"/>
        </w:rPr>
        <w:t xml:space="preserve"> </w:t>
      </w:r>
      <w:r>
        <w:t>batch</w:t>
      </w:r>
      <w:r>
        <w:rPr>
          <w:spacing w:val="-1"/>
        </w:rPr>
        <w:t xml:space="preserve"> </w:t>
      </w:r>
      <w:r>
        <w:t>size of 50.</w:t>
      </w:r>
      <w:r>
        <w:rPr>
          <w:spacing w:val="15"/>
        </w:rPr>
        <w:t xml:space="preserve"> </w:t>
      </w:r>
      <w:r>
        <w:t>The model</w:t>
      </w:r>
      <w:r>
        <w:rPr>
          <w:spacing w:val="-1"/>
        </w:rPr>
        <w:t xml:space="preserve"> </w:t>
      </w:r>
      <w:r>
        <w:rPr>
          <w:spacing w:val="-5"/>
        </w:rPr>
        <w:t>has</w:t>
      </w:r>
    </w:p>
    <w:p w14:paraId="4E9AB82F" w14:textId="590305AE" w:rsidR="0096722D" w:rsidRDefault="00BE2784">
      <w:pPr>
        <w:pStyle w:val="BodyText"/>
      </w:pPr>
      <w:r>
        <w:t>a</w:t>
      </w:r>
      <w:r>
        <w:rPr>
          <w:spacing w:val="5"/>
        </w:rPr>
        <w:t xml:space="preserve"> </w:t>
      </w:r>
      <w:r>
        <w:t>total</w:t>
      </w:r>
      <w:r>
        <w:rPr>
          <w:spacing w:val="6"/>
        </w:rPr>
        <w:t xml:space="preserve"> </w:t>
      </w:r>
      <w:r>
        <w:t>of</w:t>
      </w:r>
      <w:r>
        <w:rPr>
          <w:spacing w:val="6"/>
        </w:rPr>
        <w:t xml:space="preserve"> </w:t>
      </w:r>
      <w:r>
        <w:t>97,523,370</w:t>
      </w:r>
      <w:r>
        <w:rPr>
          <w:spacing w:val="5"/>
        </w:rPr>
        <w:t xml:space="preserve"> </w:t>
      </w:r>
      <w:r>
        <w:t>parameters,</w:t>
      </w:r>
      <w:r>
        <w:rPr>
          <w:spacing w:val="7"/>
        </w:rPr>
        <w:t xml:space="preserve"> </w:t>
      </w:r>
      <w:r>
        <w:t>and</w:t>
      </w:r>
      <w:r>
        <w:rPr>
          <w:spacing w:val="6"/>
        </w:rPr>
        <w:t xml:space="preserve"> </w:t>
      </w:r>
      <w:r>
        <w:t>the</w:t>
      </w:r>
      <w:r>
        <w:rPr>
          <w:spacing w:val="6"/>
        </w:rPr>
        <w:t xml:space="preserve"> </w:t>
      </w:r>
      <w:r>
        <w:t>training</w:t>
      </w:r>
      <w:r>
        <w:rPr>
          <w:spacing w:val="5"/>
        </w:rPr>
        <w:t xml:space="preserve"> </w:t>
      </w:r>
      <w:r>
        <w:t>time</w:t>
      </w:r>
      <w:r>
        <w:rPr>
          <w:spacing w:val="6"/>
        </w:rPr>
        <w:t xml:space="preserve"> </w:t>
      </w:r>
      <w:r>
        <w:t>required</w:t>
      </w:r>
      <w:r>
        <w:rPr>
          <w:spacing w:val="6"/>
        </w:rPr>
        <w:t xml:space="preserve"> </w:t>
      </w:r>
      <w:r>
        <w:t>is</w:t>
      </w:r>
      <w:r>
        <w:rPr>
          <w:spacing w:val="5"/>
        </w:rPr>
        <w:t xml:space="preserve"> </w:t>
      </w:r>
      <w:r>
        <w:t>approximately</w:t>
      </w:r>
      <w:r>
        <w:rPr>
          <w:spacing w:val="6"/>
        </w:rPr>
        <w:t xml:space="preserve"> </w:t>
      </w:r>
      <w:r>
        <w:t>88</w:t>
      </w:r>
      <w:r>
        <w:rPr>
          <w:spacing w:val="5"/>
        </w:rPr>
        <w:t xml:space="preserve"> </w:t>
      </w:r>
      <w:r>
        <w:t>minutes</w:t>
      </w:r>
      <w:r>
        <w:rPr>
          <w:spacing w:val="6"/>
        </w:rPr>
        <w:t xml:space="preserve"> </w:t>
      </w:r>
      <w:r>
        <w:t>for</w:t>
      </w:r>
      <w:r>
        <w:rPr>
          <w:spacing w:val="6"/>
        </w:rPr>
        <w:t xml:space="preserve"> </w:t>
      </w:r>
      <w:r>
        <w:t>all</w:t>
      </w:r>
      <w:r>
        <w:rPr>
          <w:spacing w:val="5"/>
        </w:rPr>
        <w:t xml:space="preserve"> </w:t>
      </w:r>
      <w:proofErr w:type="gramStart"/>
      <w:r>
        <w:rPr>
          <w:spacing w:val="-2"/>
        </w:rPr>
        <w:t>1,500</w:t>
      </w:r>
      <w:proofErr w:type="gramEnd"/>
    </w:p>
    <w:p w14:paraId="2098B546" w14:textId="63FDC40B" w:rsidR="0096722D" w:rsidRDefault="00BE2784">
      <w:pPr>
        <w:pStyle w:val="BodyText"/>
        <w:spacing w:before="172"/>
      </w:pPr>
      <w:r>
        <w:t>raining</w:t>
      </w:r>
      <w:r>
        <w:rPr>
          <w:spacing w:val="-3"/>
        </w:rPr>
        <w:t xml:space="preserve"> </w:t>
      </w:r>
      <w:r>
        <w:t>realizations.</w:t>
      </w:r>
      <w:r>
        <w:rPr>
          <w:spacing w:val="14"/>
        </w:rPr>
        <w:t xml:space="preserve"> </w:t>
      </w:r>
      <w:r>
        <w:t>The</w:t>
      </w:r>
      <w:r>
        <w:rPr>
          <w:spacing w:val="-4"/>
        </w:rPr>
        <w:t xml:space="preserve"> </w:t>
      </w:r>
      <w:r>
        <w:t>training</w:t>
      </w:r>
      <w:r>
        <w:rPr>
          <w:spacing w:val="-4"/>
        </w:rPr>
        <w:t xml:space="preserve"> </w:t>
      </w:r>
      <w:r>
        <w:t>and</w:t>
      </w:r>
      <w:r>
        <w:rPr>
          <w:spacing w:val="-4"/>
        </w:rPr>
        <w:t xml:space="preserve"> </w:t>
      </w:r>
      <w:r>
        <w:t>validation</w:t>
      </w:r>
      <w:r>
        <w:rPr>
          <w:spacing w:val="-3"/>
        </w:rPr>
        <w:t xml:space="preserve"> </w:t>
      </w:r>
      <w:r>
        <w:t>performance</w:t>
      </w:r>
      <w:r>
        <w:rPr>
          <w:spacing w:val="-4"/>
        </w:rPr>
        <w:t xml:space="preserve"> </w:t>
      </w:r>
      <w:r>
        <w:t>per</w:t>
      </w:r>
      <w:r>
        <w:rPr>
          <w:spacing w:val="-4"/>
        </w:rPr>
        <w:t xml:space="preserve"> </w:t>
      </w:r>
      <w:r>
        <w:t>epoch</w:t>
      </w:r>
      <w:r>
        <w:rPr>
          <w:spacing w:val="-4"/>
        </w:rPr>
        <w:t xml:space="preserve"> </w:t>
      </w:r>
      <w:r>
        <w:t>is</w:t>
      </w:r>
      <w:r>
        <w:rPr>
          <w:spacing w:val="-3"/>
        </w:rPr>
        <w:t xml:space="preserve"> </w:t>
      </w:r>
      <w:r>
        <w:t>shown</w:t>
      </w:r>
      <w:r>
        <w:rPr>
          <w:spacing w:val="-4"/>
        </w:rPr>
        <w:t xml:space="preserve"> </w:t>
      </w:r>
      <w:r>
        <w:t>in</w:t>
      </w:r>
      <w:r>
        <w:rPr>
          <w:spacing w:val="-4"/>
        </w:rPr>
        <w:t xml:space="preserve"> </w:t>
      </w:r>
      <w:r>
        <w:t>Figure</w:t>
      </w:r>
      <w:r>
        <w:rPr>
          <w:spacing w:val="-4"/>
        </w:rPr>
        <w:t xml:space="preserve"> </w:t>
      </w:r>
      <w:hyperlink w:anchor="_bookmark18" w:history="1">
        <w:r>
          <w:rPr>
            <w:color w:val="0000FF"/>
          </w:rPr>
          <w:t>16</w:t>
        </w:r>
      </w:hyperlink>
      <w:r>
        <w:t>.</w:t>
      </w:r>
      <w:r>
        <w:rPr>
          <w:spacing w:val="14"/>
        </w:rPr>
        <w:t xml:space="preserve"> </w:t>
      </w:r>
      <w:r>
        <w:t>We</w:t>
      </w:r>
      <w:r>
        <w:rPr>
          <w:spacing w:val="-4"/>
        </w:rPr>
        <w:t xml:space="preserve"> </w:t>
      </w:r>
      <w:proofErr w:type="gramStart"/>
      <w:r>
        <w:rPr>
          <w:spacing w:val="-2"/>
        </w:rPr>
        <w:t>observe</w:t>
      </w:r>
      <w:proofErr w:type="gramEnd"/>
    </w:p>
    <w:p w14:paraId="1D6EFBE0" w14:textId="1956C00D" w:rsidR="0096722D" w:rsidRDefault="00BE2784">
      <w:pPr>
        <w:pStyle w:val="BodyText"/>
      </w:pPr>
      <w:r>
        <w:t>minimal</w:t>
      </w:r>
      <w:r>
        <w:rPr>
          <w:spacing w:val="-2"/>
        </w:rPr>
        <w:t xml:space="preserve"> </w:t>
      </w:r>
      <w:r>
        <w:t>overfit</w:t>
      </w:r>
      <w:r>
        <w:rPr>
          <w:spacing w:val="-3"/>
        </w:rPr>
        <w:t xml:space="preserve"> </w:t>
      </w:r>
      <w:r>
        <w:t>in</w:t>
      </w:r>
      <w:r>
        <w:rPr>
          <w:spacing w:val="-3"/>
        </w:rPr>
        <w:t xml:space="preserve"> </w:t>
      </w:r>
      <w:r>
        <w:t>the</w:t>
      </w:r>
      <w:r>
        <w:rPr>
          <w:spacing w:val="-3"/>
        </w:rPr>
        <w:t xml:space="preserve"> </w:t>
      </w:r>
      <w:r>
        <w:t>validation</w:t>
      </w:r>
      <w:r>
        <w:rPr>
          <w:spacing w:val="-3"/>
        </w:rPr>
        <w:t xml:space="preserve"> </w:t>
      </w:r>
      <w:r>
        <w:t>set,</w:t>
      </w:r>
      <w:r>
        <w:rPr>
          <w:spacing w:val="-2"/>
        </w:rPr>
        <w:t xml:space="preserve"> </w:t>
      </w:r>
      <w:r>
        <w:t>corresponding</w:t>
      </w:r>
      <w:r>
        <w:rPr>
          <w:spacing w:val="-3"/>
        </w:rPr>
        <w:t xml:space="preserve"> </w:t>
      </w:r>
      <w:r>
        <w:t>to</w:t>
      </w:r>
      <w:r>
        <w:rPr>
          <w:spacing w:val="-3"/>
        </w:rPr>
        <w:t xml:space="preserve"> </w:t>
      </w:r>
      <w:r>
        <w:t>good</w:t>
      </w:r>
      <w:r>
        <w:rPr>
          <w:spacing w:val="-4"/>
        </w:rPr>
        <w:t xml:space="preserve"> </w:t>
      </w:r>
      <w:r>
        <w:t>model</w:t>
      </w:r>
      <w:r>
        <w:rPr>
          <w:spacing w:val="-3"/>
        </w:rPr>
        <w:t xml:space="preserve"> </w:t>
      </w:r>
      <w:r>
        <w:t>generalizability</w:t>
      </w:r>
      <w:r>
        <w:rPr>
          <w:spacing w:val="-3"/>
        </w:rPr>
        <w:t xml:space="preserve"> </w:t>
      </w:r>
      <w:r>
        <w:t>and</w:t>
      </w:r>
      <w:r>
        <w:rPr>
          <w:spacing w:val="-3"/>
        </w:rPr>
        <w:t xml:space="preserve"> </w:t>
      </w:r>
      <w:r>
        <w:t>prediction</w:t>
      </w:r>
      <w:r>
        <w:rPr>
          <w:spacing w:val="-3"/>
        </w:rPr>
        <w:t xml:space="preserve"> </w:t>
      </w:r>
      <w:proofErr w:type="gramStart"/>
      <w:r>
        <w:rPr>
          <w:spacing w:val="-2"/>
        </w:rPr>
        <w:t>accuracy</w:t>
      </w:r>
      <w:proofErr w:type="gramEnd"/>
    </w:p>
    <w:p w14:paraId="45C171C1" w14:textId="77777777" w:rsidR="0096722D" w:rsidRDefault="00BE2784">
      <w:pPr>
        <w:pStyle w:val="BodyText"/>
      </w:pPr>
      <w:del w:id="223" w:author="Pyrcz, Michael" w:date="2023-09-16T10:02:00Z">
        <w:r w:rsidDel="00E50CF7">
          <w:rPr>
            <w:rFonts w:ascii="Arial"/>
            <w:spacing w:val="-2"/>
            <w:sz w:val="10"/>
          </w:rPr>
          <w:delText>308</w:delText>
        </w:r>
        <w:r w:rsidDel="00E50CF7">
          <w:rPr>
            <w:rFonts w:ascii="Arial"/>
            <w:spacing w:val="50"/>
            <w:sz w:val="10"/>
          </w:rPr>
          <w:delText xml:space="preserve">  </w:delText>
        </w:r>
      </w:del>
      <w:r>
        <w:rPr>
          <w:spacing w:val="-2"/>
        </w:rPr>
        <w:t>within</w:t>
      </w:r>
      <w:r>
        <w:t xml:space="preserve"> </w:t>
      </w:r>
      <w:r>
        <w:rPr>
          <w:spacing w:val="-2"/>
        </w:rPr>
        <w:t>the</w:t>
      </w:r>
      <w:r>
        <w:t xml:space="preserve"> </w:t>
      </w:r>
      <w:r>
        <w:rPr>
          <w:spacing w:val="-2"/>
        </w:rPr>
        <w:t>training</w:t>
      </w:r>
      <w:r>
        <w:t xml:space="preserve"> </w:t>
      </w:r>
      <w:r>
        <w:rPr>
          <w:spacing w:val="-2"/>
        </w:rPr>
        <w:t>data.</w:t>
      </w:r>
      <w:r>
        <w:rPr>
          <w:spacing w:val="20"/>
        </w:rPr>
        <w:t xml:space="preserve"> </w:t>
      </w:r>
      <w:r>
        <w:rPr>
          <w:spacing w:val="-2"/>
        </w:rPr>
        <w:t>Using</w:t>
      </w:r>
      <w:r>
        <w:t xml:space="preserve"> </w:t>
      </w:r>
      <w:r>
        <w:rPr>
          <w:spacing w:val="-2"/>
        </w:rPr>
        <w:t>physics-based</w:t>
      </w:r>
      <w:r>
        <w:rPr>
          <w:spacing w:val="1"/>
        </w:rPr>
        <w:t xml:space="preserve"> </w:t>
      </w:r>
      <w:r>
        <w:rPr>
          <w:spacing w:val="-2"/>
        </w:rPr>
        <w:t>numerical</w:t>
      </w:r>
      <w:r>
        <w:t xml:space="preserve"> </w:t>
      </w:r>
      <w:r>
        <w:rPr>
          <w:spacing w:val="-2"/>
        </w:rPr>
        <w:t>simulation,</w:t>
      </w:r>
      <w:r>
        <w:rPr>
          <w:spacing w:val="1"/>
        </w:rPr>
        <w:t xml:space="preserve"> </w:t>
      </w:r>
      <w:r>
        <w:rPr>
          <w:spacing w:val="-2"/>
        </w:rPr>
        <w:t>each</w:t>
      </w:r>
      <w:r>
        <w:t xml:space="preserve"> </w:t>
      </w:r>
      <w:r>
        <w:rPr>
          <w:spacing w:val="-2"/>
        </w:rPr>
        <w:t>realization</w:t>
      </w:r>
      <w:r>
        <w:t xml:space="preserve"> </w:t>
      </w:r>
      <w:r>
        <w:rPr>
          <w:spacing w:val="-2"/>
        </w:rPr>
        <w:t>requi</w:t>
      </w:r>
      <w:r>
        <w:rPr>
          <w:spacing w:val="-2"/>
        </w:rPr>
        <w:t>res</w:t>
      </w:r>
      <w:r>
        <w:t xml:space="preserve"> </w:t>
      </w:r>
      <w:proofErr w:type="gramStart"/>
      <w:r>
        <w:rPr>
          <w:spacing w:val="-2"/>
        </w:rPr>
        <w:t>approximately</w:t>
      </w:r>
      <w:proofErr w:type="gramEnd"/>
    </w:p>
    <w:p w14:paraId="2935C77D" w14:textId="77777777" w:rsidR="0096722D" w:rsidRDefault="0096722D">
      <w:pPr>
        <w:sectPr w:rsidR="0096722D">
          <w:pgSz w:w="12240" w:h="15840"/>
          <w:pgMar w:top="1440" w:right="1280" w:bottom="980" w:left="920" w:header="0" w:footer="792" w:gutter="0"/>
          <w:cols w:space="720"/>
        </w:sectPr>
      </w:pPr>
    </w:p>
    <w:p w14:paraId="0F32E01A" w14:textId="30127556" w:rsidR="0096722D" w:rsidRDefault="00BE2784">
      <w:pPr>
        <w:pStyle w:val="BodyText"/>
        <w:spacing w:before="56"/>
      </w:pPr>
      <w:r>
        <w:t>30</w:t>
      </w:r>
      <w:r>
        <w:rPr>
          <w:spacing w:val="-3"/>
        </w:rPr>
        <w:t xml:space="preserve"> </w:t>
      </w:r>
      <w:r>
        <w:t>seconds</w:t>
      </w:r>
      <w:r>
        <w:rPr>
          <w:spacing w:val="-3"/>
        </w:rPr>
        <w:t xml:space="preserve"> </w:t>
      </w:r>
      <w:r>
        <w:t>to</w:t>
      </w:r>
      <w:r>
        <w:rPr>
          <w:spacing w:val="-3"/>
        </w:rPr>
        <w:t xml:space="preserve"> </w:t>
      </w:r>
      <w:r>
        <w:t>obtain</w:t>
      </w:r>
      <w:r>
        <w:rPr>
          <w:spacing w:val="-2"/>
        </w:rPr>
        <w:t xml:space="preserve"> </w:t>
      </w:r>
      <w:r>
        <w:t>the</w:t>
      </w:r>
      <w:r>
        <w:rPr>
          <w:spacing w:val="-3"/>
        </w:rPr>
        <w:t xml:space="preserve"> </w:t>
      </w:r>
      <w:r>
        <w:t>dynamic</w:t>
      </w:r>
      <w:r>
        <w:rPr>
          <w:spacing w:val="-3"/>
        </w:rPr>
        <w:t xml:space="preserve"> </w:t>
      </w:r>
      <w:r>
        <w:t>pressure</w:t>
      </w:r>
      <w:r>
        <w:rPr>
          <w:spacing w:val="-3"/>
        </w:rPr>
        <w:t xml:space="preserve"> </w:t>
      </w:r>
      <w:r>
        <w:t>and</w:t>
      </w:r>
      <w:r>
        <w:rPr>
          <w:spacing w:val="-3"/>
        </w:rPr>
        <w:t xml:space="preserve"> </w:t>
      </w:r>
      <w:r>
        <w:t>saturation</w:t>
      </w:r>
      <w:r>
        <w:rPr>
          <w:spacing w:val="-2"/>
        </w:rPr>
        <w:t xml:space="preserve"> </w:t>
      </w:r>
      <w:r>
        <w:t>predictions</w:t>
      </w:r>
      <w:r>
        <w:rPr>
          <w:spacing w:val="-3"/>
        </w:rPr>
        <w:t xml:space="preserve"> </w:t>
      </w:r>
      <w:r>
        <w:t>from</w:t>
      </w:r>
      <w:r>
        <w:rPr>
          <w:spacing w:val="-3"/>
        </w:rPr>
        <w:t xml:space="preserve"> </w:t>
      </w:r>
      <w:r>
        <w:t>the</w:t>
      </w:r>
      <w:r>
        <w:rPr>
          <w:spacing w:val="-3"/>
        </w:rPr>
        <w:t xml:space="preserve"> </w:t>
      </w:r>
      <w:r>
        <w:t>static</w:t>
      </w:r>
      <w:r>
        <w:rPr>
          <w:spacing w:val="-3"/>
        </w:rPr>
        <w:t xml:space="preserve"> </w:t>
      </w:r>
      <w:r>
        <w:t>geologic</w:t>
      </w:r>
      <w:r>
        <w:rPr>
          <w:spacing w:val="-2"/>
        </w:rPr>
        <w:t xml:space="preserve"> </w:t>
      </w:r>
      <w:r>
        <w:t>models.</w:t>
      </w:r>
      <w:r>
        <w:rPr>
          <w:spacing w:val="14"/>
        </w:rPr>
        <w:t xml:space="preserve"> </w:t>
      </w:r>
      <w:r>
        <w:rPr>
          <w:spacing w:val="-5"/>
        </w:rPr>
        <w:t>Our</w:t>
      </w:r>
    </w:p>
    <w:p w14:paraId="2DCC092F" w14:textId="4F2C2A13" w:rsidR="0096722D" w:rsidRDefault="00BE2784">
      <w:pPr>
        <w:pStyle w:val="BodyText"/>
      </w:pPr>
      <w:r>
        <w:t>Stochastic</w:t>
      </w:r>
      <w:r>
        <w:rPr>
          <w:spacing w:val="7"/>
        </w:rPr>
        <w:t xml:space="preserve"> </w:t>
      </w:r>
      <w:r>
        <w:t>pix2vid</w:t>
      </w:r>
      <w:r>
        <w:rPr>
          <w:spacing w:val="6"/>
        </w:rPr>
        <w:t xml:space="preserve"> </w:t>
      </w:r>
      <w:r>
        <w:t>model</w:t>
      </w:r>
      <w:r>
        <w:rPr>
          <w:spacing w:val="6"/>
        </w:rPr>
        <w:t xml:space="preserve"> </w:t>
      </w:r>
      <w:r>
        <w:t>obtains</w:t>
      </w:r>
      <w:r>
        <w:rPr>
          <w:spacing w:val="6"/>
        </w:rPr>
        <w:t xml:space="preserve"> </w:t>
      </w:r>
      <w:r>
        <w:t>the</w:t>
      </w:r>
      <w:r>
        <w:rPr>
          <w:spacing w:val="5"/>
        </w:rPr>
        <w:t xml:space="preserve"> </w:t>
      </w:r>
      <w:r>
        <w:t>same</w:t>
      </w:r>
      <w:r>
        <w:rPr>
          <w:spacing w:val="6"/>
        </w:rPr>
        <w:t xml:space="preserve"> </w:t>
      </w:r>
      <w:r>
        <w:t>results</w:t>
      </w:r>
      <w:r>
        <w:rPr>
          <w:spacing w:val="6"/>
        </w:rPr>
        <w:t xml:space="preserve"> </w:t>
      </w:r>
      <w:r>
        <w:t>in</w:t>
      </w:r>
      <w:r>
        <w:rPr>
          <w:spacing w:val="6"/>
        </w:rPr>
        <w:t xml:space="preserve"> </w:t>
      </w:r>
      <w:r>
        <w:t>approximately</w:t>
      </w:r>
      <w:r>
        <w:rPr>
          <w:spacing w:val="6"/>
        </w:rPr>
        <w:t xml:space="preserve"> </w:t>
      </w:r>
      <w:r>
        <w:t>4.59</w:t>
      </w:r>
      <w:r>
        <w:rPr>
          <w:spacing w:val="6"/>
        </w:rPr>
        <w:t xml:space="preserve"> </w:t>
      </w:r>
      <w:r>
        <w:t>milliseconds,</w:t>
      </w:r>
      <w:r>
        <w:rPr>
          <w:spacing w:val="8"/>
        </w:rPr>
        <w:t xml:space="preserve"> </w:t>
      </w:r>
      <w:r>
        <w:t>corresponding</w:t>
      </w:r>
      <w:r>
        <w:rPr>
          <w:spacing w:val="6"/>
        </w:rPr>
        <w:t xml:space="preserve"> </w:t>
      </w:r>
      <w:r>
        <w:t>to</w:t>
      </w:r>
      <w:r>
        <w:rPr>
          <w:spacing w:val="6"/>
        </w:rPr>
        <w:t xml:space="preserve"> </w:t>
      </w:r>
      <w:r>
        <w:rPr>
          <w:spacing w:val="-10"/>
        </w:rPr>
        <w:t>a</w:t>
      </w:r>
    </w:p>
    <w:p w14:paraId="07890B59" w14:textId="6C56FFD4" w:rsidR="0096722D" w:rsidRDefault="00BE2784">
      <w:pPr>
        <w:pStyle w:val="BodyText"/>
        <w:spacing w:before="108"/>
      </w:pPr>
      <w:r>
        <w:t>6,500</w:t>
      </w:r>
      <w:r>
        <w:rPr>
          <w:rFonts w:ascii="Verdana" w:hAnsi="Verdana"/>
        </w:rPr>
        <w:t>×</w:t>
      </w:r>
      <w:r>
        <w:rPr>
          <w:rFonts w:ascii="Verdana" w:hAnsi="Verdana"/>
          <w:spacing w:val="-17"/>
        </w:rPr>
        <w:t xml:space="preserve"> </w:t>
      </w:r>
      <w:r>
        <w:t>speedup.</w:t>
      </w:r>
      <w:r>
        <w:rPr>
          <w:spacing w:val="8"/>
        </w:rPr>
        <w:t xml:space="preserve"> </w:t>
      </w:r>
      <w:r>
        <w:t>The</w:t>
      </w:r>
      <w:r>
        <w:rPr>
          <w:spacing w:val="-9"/>
        </w:rPr>
        <w:t xml:space="preserve"> </w:t>
      </w:r>
      <w:r>
        <w:t>average</w:t>
      </w:r>
      <w:r>
        <w:rPr>
          <w:spacing w:val="-8"/>
        </w:rPr>
        <w:t xml:space="preserve"> </w:t>
      </w:r>
      <w:r>
        <w:t>MSE</w:t>
      </w:r>
      <w:r>
        <w:rPr>
          <w:spacing w:val="-9"/>
        </w:rPr>
        <w:t xml:space="preserve"> </w:t>
      </w:r>
      <w:r>
        <w:t>for</w:t>
      </w:r>
      <w:r>
        <w:rPr>
          <w:spacing w:val="-4"/>
        </w:rPr>
        <w:t xml:space="preserve"> </w:t>
      </w:r>
      <w:r>
        <w:t>the</w:t>
      </w:r>
      <w:r>
        <w:rPr>
          <w:spacing w:val="-3"/>
        </w:rPr>
        <w:t xml:space="preserve"> </w:t>
      </w:r>
      <w:r>
        <w:t>ensemble</w:t>
      </w:r>
      <w:r>
        <w:rPr>
          <w:spacing w:val="-3"/>
        </w:rPr>
        <w:t xml:space="preserve"> </w:t>
      </w:r>
      <w:r>
        <w:t>is</w:t>
      </w:r>
      <w:r>
        <w:rPr>
          <w:spacing w:val="-3"/>
        </w:rPr>
        <w:t xml:space="preserve"> </w:t>
      </w:r>
      <w:r>
        <w:t>9</w:t>
      </w:r>
      <w:r>
        <w:rPr>
          <w:rFonts w:ascii="Palatino Linotype" w:hAnsi="Palatino Linotype"/>
          <w:i/>
        </w:rPr>
        <w:t>.</w:t>
      </w:r>
      <w:r>
        <w:t>21</w:t>
      </w:r>
      <w:r>
        <w:rPr>
          <w:spacing w:val="-14"/>
        </w:rPr>
        <w:t xml:space="preserve"> </w:t>
      </w:r>
      <w:r>
        <w:rPr>
          <w:rFonts w:ascii="Meiryo UI" w:hAnsi="Meiryo UI"/>
          <w:i/>
        </w:rPr>
        <w:t>×</w:t>
      </w:r>
      <w:r>
        <w:rPr>
          <w:rFonts w:ascii="Meiryo UI" w:hAnsi="Meiryo UI"/>
          <w:i/>
          <w:spacing w:val="-34"/>
        </w:rPr>
        <w:t xml:space="preserve"> </w:t>
      </w:r>
      <w: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11"/>
        </w:rPr>
        <w:t xml:space="preserve"> </w:t>
      </w:r>
      <w:r>
        <w:t>and</w:t>
      </w:r>
      <w:r>
        <w:rPr>
          <w:spacing w:val="-3"/>
        </w:rPr>
        <w:t xml:space="preserve"> </w:t>
      </w:r>
      <w:r>
        <w:t>9</w:t>
      </w:r>
      <w:r>
        <w:rPr>
          <w:rFonts w:ascii="Palatino Linotype" w:hAnsi="Palatino Linotype"/>
          <w:i/>
        </w:rPr>
        <w:t>.</w:t>
      </w:r>
      <w:r>
        <w:t>70</w:t>
      </w:r>
      <w:r>
        <w:rPr>
          <w:spacing w:val="-14"/>
        </w:rPr>
        <w:t xml:space="preserve"> </w:t>
      </w:r>
      <w:r>
        <w:rPr>
          <w:rFonts w:ascii="Meiryo UI" w:hAnsi="Meiryo UI"/>
          <w:i/>
        </w:rPr>
        <w:t>×</w:t>
      </w:r>
      <w:r>
        <w:rPr>
          <w:rFonts w:ascii="Meiryo UI" w:hAnsi="Meiryo UI"/>
          <w:i/>
          <w:spacing w:val="-34"/>
        </w:rPr>
        <w:t xml:space="preserve"> </w:t>
      </w:r>
      <w: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10"/>
        </w:rPr>
        <w:t xml:space="preserve"> </w:t>
      </w:r>
      <w:r>
        <w:t>for</w:t>
      </w:r>
      <w:r>
        <w:rPr>
          <w:spacing w:val="-3"/>
        </w:rPr>
        <w:t xml:space="preserve"> </w:t>
      </w:r>
      <w:r>
        <w:t>training</w:t>
      </w:r>
      <w:r>
        <w:rPr>
          <w:spacing w:val="-3"/>
        </w:rPr>
        <w:t xml:space="preserve"> </w:t>
      </w:r>
      <w:r>
        <w:t>and</w:t>
      </w:r>
      <w:r>
        <w:rPr>
          <w:spacing w:val="-3"/>
        </w:rPr>
        <w:t xml:space="preserve"> </w:t>
      </w:r>
      <w:r>
        <w:rPr>
          <w:spacing w:val="-2"/>
        </w:rPr>
        <w:t>testing,</w:t>
      </w:r>
    </w:p>
    <w:p w14:paraId="2F84FC72" w14:textId="60A15B8E" w:rsidR="0096722D" w:rsidRDefault="00BE2784">
      <w:pPr>
        <w:pStyle w:val="BodyText"/>
        <w:spacing w:before="105"/>
      </w:pPr>
      <w:r>
        <w:t>respectively.</w:t>
      </w:r>
      <w:r>
        <w:rPr>
          <w:spacing w:val="39"/>
        </w:rPr>
        <w:t xml:space="preserve"> </w:t>
      </w:r>
      <w:r>
        <w:t>Similarly,</w:t>
      </w:r>
      <w:r>
        <w:rPr>
          <w:spacing w:val="9"/>
        </w:rPr>
        <w:t xml:space="preserve"> </w:t>
      </w:r>
      <w:r>
        <w:t>the</w:t>
      </w:r>
      <w:r>
        <w:rPr>
          <w:spacing w:val="8"/>
        </w:rPr>
        <w:t xml:space="preserve"> </w:t>
      </w:r>
      <w:r>
        <w:t>average</w:t>
      </w:r>
      <w:r>
        <w:rPr>
          <w:spacing w:val="7"/>
        </w:rPr>
        <w:t xml:space="preserve"> </w:t>
      </w:r>
      <w:r>
        <w:t>SSIM</w:t>
      </w:r>
      <w:r>
        <w:rPr>
          <w:spacing w:val="7"/>
        </w:rPr>
        <w:t xml:space="preserve"> </w:t>
      </w:r>
      <w:r>
        <w:t>for</w:t>
      </w:r>
      <w:r>
        <w:rPr>
          <w:spacing w:val="8"/>
        </w:rPr>
        <w:t xml:space="preserve"> </w:t>
      </w:r>
      <w:r>
        <w:t>the</w:t>
      </w:r>
      <w:r>
        <w:rPr>
          <w:spacing w:val="7"/>
        </w:rPr>
        <w:t xml:space="preserve"> </w:t>
      </w:r>
      <w:r>
        <w:t>ensemble</w:t>
      </w:r>
      <w:r>
        <w:rPr>
          <w:spacing w:val="7"/>
        </w:rPr>
        <w:t xml:space="preserve"> </w:t>
      </w:r>
      <w:r>
        <w:t>is</w:t>
      </w:r>
      <w:r>
        <w:rPr>
          <w:spacing w:val="8"/>
        </w:rPr>
        <w:t xml:space="preserve"> </w:t>
      </w:r>
      <w:r>
        <w:t>98</w:t>
      </w:r>
      <w:r>
        <w:rPr>
          <w:rFonts w:ascii="Palatino Linotype"/>
          <w:i/>
        </w:rPr>
        <w:t>.</w:t>
      </w:r>
      <w:r>
        <w:t>97%</w:t>
      </w:r>
      <w:r>
        <w:rPr>
          <w:spacing w:val="7"/>
        </w:rPr>
        <w:t xml:space="preserve"> </w:t>
      </w:r>
      <w:r>
        <w:t>and</w:t>
      </w:r>
      <w:r>
        <w:rPr>
          <w:spacing w:val="7"/>
        </w:rPr>
        <w:t xml:space="preserve"> </w:t>
      </w:r>
      <w:r>
        <w:t>97</w:t>
      </w:r>
      <w:r>
        <w:rPr>
          <w:rFonts w:ascii="Palatino Linotype"/>
          <w:i/>
        </w:rPr>
        <w:t>.</w:t>
      </w:r>
      <w:r>
        <w:t>91%</w:t>
      </w:r>
      <w:r>
        <w:rPr>
          <w:spacing w:val="8"/>
        </w:rPr>
        <w:t xml:space="preserve"> </w:t>
      </w:r>
      <w:r>
        <w:t>for</w:t>
      </w:r>
      <w:r>
        <w:rPr>
          <w:spacing w:val="7"/>
        </w:rPr>
        <w:t xml:space="preserve"> </w:t>
      </w:r>
      <w:r>
        <w:t>training</w:t>
      </w:r>
      <w:r>
        <w:rPr>
          <w:spacing w:val="7"/>
        </w:rPr>
        <w:t xml:space="preserve"> </w:t>
      </w:r>
      <w:r>
        <w:t>and</w:t>
      </w:r>
      <w:r>
        <w:rPr>
          <w:spacing w:val="8"/>
        </w:rPr>
        <w:t xml:space="preserve"> </w:t>
      </w:r>
      <w:r>
        <w:rPr>
          <w:spacing w:val="-2"/>
        </w:rPr>
        <w:t>testing,</w:t>
      </w:r>
    </w:p>
    <w:p w14:paraId="1BD57436" w14:textId="29423406" w:rsidR="0096722D" w:rsidRDefault="00BE2784">
      <w:pPr>
        <w:spacing w:before="155"/>
        <w:ind w:left="154"/>
        <w:rPr>
          <w:sz w:val="20"/>
        </w:rPr>
      </w:pPr>
      <w:r>
        <w:rPr>
          <w:spacing w:val="-2"/>
          <w:sz w:val="20"/>
        </w:rPr>
        <w:t>respectively.</w:t>
      </w:r>
    </w:p>
    <w:p w14:paraId="66D80A71" w14:textId="77777777" w:rsidR="0096722D" w:rsidRDefault="00BE2784">
      <w:pPr>
        <w:pStyle w:val="BodyText"/>
        <w:spacing w:before="65"/>
        <w:ind w:left="0"/>
      </w:pPr>
      <w:r>
        <w:rPr>
          <w:noProof/>
        </w:rPr>
        <w:drawing>
          <wp:anchor distT="0" distB="0" distL="0" distR="0" simplePos="0" relativeHeight="487600128" behindDoc="1" locked="0" layoutInCell="1" allowOverlap="1" wp14:anchorId="2A105948" wp14:editId="503DE06B">
            <wp:simplePos x="0" y="0"/>
            <wp:positionH relativeFrom="page">
              <wp:posOffset>2599800</wp:posOffset>
            </wp:positionH>
            <wp:positionV relativeFrom="paragraph">
              <wp:posOffset>201012</wp:posOffset>
            </wp:positionV>
            <wp:extent cx="2608802" cy="1597818"/>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30" cstate="print"/>
                    <a:stretch>
                      <a:fillRect/>
                    </a:stretch>
                  </pic:blipFill>
                  <pic:spPr>
                    <a:xfrm>
                      <a:off x="0" y="0"/>
                      <a:ext cx="2608802" cy="1597818"/>
                    </a:xfrm>
                    <a:prstGeom prst="rect">
                      <a:avLst/>
                    </a:prstGeom>
                  </pic:spPr>
                </pic:pic>
              </a:graphicData>
            </a:graphic>
          </wp:anchor>
        </w:drawing>
      </w:r>
    </w:p>
    <w:p w14:paraId="09156E31" w14:textId="77777777" w:rsidR="0096722D" w:rsidRDefault="00BE2784">
      <w:pPr>
        <w:pStyle w:val="BodyText"/>
        <w:spacing w:before="199"/>
        <w:ind w:left="958" w:right="598"/>
        <w:jc w:val="center"/>
      </w:pPr>
      <w:bookmarkStart w:id="224" w:name="_bookmark18"/>
      <w:bookmarkEnd w:id="224"/>
      <w:r>
        <w:rPr>
          <w:b/>
        </w:rPr>
        <w:t>Figure</w:t>
      </w:r>
      <w:r>
        <w:rPr>
          <w:b/>
          <w:spacing w:val="8"/>
        </w:rPr>
        <w:t xml:space="preserve"> </w:t>
      </w:r>
      <w:r>
        <w:rPr>
          <w:b/>
        </w:rPr>
        <w:t>16:</w:t>
      </w:r>
      <w:r>
        <w:rPr>
          <w:b/>
          <w:spacing w:val="30"/>
        </w:rPr>
        <w:t xml:space="preserve"> </w:t>
      </w:r>
      <w:r>
        <w:t>The</w:t>
      </w:r>
      <w:r>
        <w:rPr>
          <w:spacing w:val="5"/>
        </w:rPr>
        <w:t xml:space="preserve"> </w:t>
      </w:r>
      <w:r>
        <w:t>total</w:t>
      </w:r>
      <w:r>
        <w:rPr>
          <w:spacing w:val="4"/>
        </w:rPr>
        <w:t xml:space="preserve"> </w:t>
      </w:r>
      <w:r>
        <w:t>training</w:t>
      </w:r>
      <w:r>
        <w:rPr>
          <w:spacing w:val="5"/>
        </w:rPr>
        <w:t xml:space="preserve"> </w:t>
      </w:r>
      <w:r>
        <w:t>and</w:t>
      </w:r>
      <w:r>
        <w:rPr>
          <w:spacing w:val="4"/>
        </w:rPr>
        <w:t xml:space="preserve"> </w:t>
      </w:r>
      <w:r>
        <w:t>validation</w:t>
      </w:r>
      <w:r>
        <w:rPr>
          <w:spacing w:val="5"/>
        </w:rPr>
        <w:t xml:space="preserve"> </w:t>
      </w:r>
      <w:r>
        <w:t>losses,</w:t>
      </w:r>
      <w:r>
        <w:rPr>
          <w:spacing w:val="4"/>
        </w:rPr>
        <w:t xml:space="preserve"> </w:t>
      </w:r>
      <w:r>
        <w:rPr>
          <w:rFonts w:ascii="Meiryo UI"/>
          <w:i/>
        </w:rPr>
        <w:t>L</w:t>
      </w:r>
      <w:r>
        <w:t>,</w:t>
      </w:r>
      <w:r>
        <w:rPr>
          <w:spacing w:val="5"/>
        </w:rPr>
        <w:t xml:space="preserve"> </w:t>
      </w:r>
      <w:r>
        <w:t>as</w:t>
      </w:r>
      <w:r>
        <w:rPr>
          <w:spacing w:val="4"/>
        </w:rPr>
        <w:t xml:space="preserve"> </w:t>
      </w:r>
      <w:r>
        <w:t>a</w:t>
      </w:r>
      <w:r>
        <w:rPr>
          <w:spacing w:val="5"/>
        </w:rPr>
        <w:t xml:space="preserve"> </w:t>
      </w:r>
      <w:r>
        <w:t>function</w:t>
      </w:r>
      <w:r>
        <w:rPr>
          <w:spacing w:val="4"/>
        </w:rPr>
        <w:t xml:space="preserve"> </w:t>
      </w:r>
      <w:r>
        <w:t>of</w:t>
      </w:r>
      <w:r>
        <w:rPr>
          <w:spacing w:val="5"/>
        </w:rPr>
        <w:t xml:space="preserve"> </w:t>
      </w:r>
      <w:r>
        <w:t>epoch</w:t>
      </w:r>
      <w:r>
        <w:rPr>
          <w:spacing w:val="4"/>
        </w:rPr>
        <w:t xml:space="preserve"> </w:t>
      </w:r>
      <w:r>
        <w:rPr>
          <w:spacing w:val="-2"/>
        </w:rPr>
        <w:t>number.</w:t>
      </w:r>
    </w:p>
    <w:p w14:paraId="1630F8D0" w14:textId="77777777" w:rsidR="0096722D" w:rsidRDefault="0096722D">
      <w:pPr>
        <w:pStyle w:val="BodyText"/>
        <w:spacing w:before="176"/>
        <w:ind w:left="0"/>
      </w:pPr>
    </w:p>
    <w:p w14:paraId="6FC60113" w14:textId="6BD2910F" w:rsidR="0096722D" w:rsidRDefault="00BE2784">
      <w:pPr>
        <w:pStyle w:val="Heading1"/>
        <w:tabs>
          <w:tab w:val="left" w:pos="818"/>
        </w:tabs>
        <w:spacing w:before="0"/>
      </w:pPr>
      <w:r>
        <w:rPr>
          <w:rFonts w:ascii="Arial"/>
          <w:b w:val="0"/>
          <w:sz w:val="10"/>
        </w:rPr>
        <w:tab/>
      </w:r>
      <w:r>
        <w:rPr>
          <w:spacing w:val="-2"/>
        </w:rPr>
        <w:t>3.2</w:t>
      </w:r>
      <w:r>
        <w:rPr>
          <w:spacing w:val="2"/>
        </w:rPr>
        <w:t xml:space="preserve"> </w:t>
      </w:r>
      <w:r>
        <w:rPr>
          <w:spacing w:val="-2"/>
        </w:rPr>
        <w:t>Prediction</w:t>
      </w:r>
      <w:r>
        <w:rPr>
          <w:spacing w:val="4"/>
        </w:rPr>
        <w:t xml:space="preserve"> </w:t>
      </w:r>
      <w:r>
        <w:rPr>
          <w:spacing w:val="-2"/>
        </w:rPr>
        <w:t>Results</w:t>
      </w:r>
    </w:p>
    <w:p w14:paraId="1A243AFA" w14:textId="0813E636" w:rsidR="0096722D" w:rsidRDefault="00BE2784">
      <w:pPr>
        <w:pStyle w:val="BodyText"/>
        <w:tabs>
          <w:tab w:val="left" w:pos="818"/>
        </w:tabs>
        <w:spacing w:before="144"/>
      </w:pPr>
      <w:r>
        <w:rPr>
          <w:rFonts w:ascii="Arial"/>
          <w:sz w:val="10"/>
        </w:rPr>
        <w:tab/>
      </w:r>
      <w:r>
        <w:t>After</w:t>
      </w:r>
      <w:r>
        <w:rPr>
          <w:spacing w:val="34"/>
        </w:rPr>
        <w:t xml:space="preserve"> </w:t>
      </w:r>
      <w:r>
        <w:t>training</w:t>
      </w:r>
      <w:r>
        <w:rPr>
          <w:spacing w:val="34"/>
        </w:rPr>
        <w:t xml:space="preserve"> </w:t>
      </w:r>
      <w:r>
        <w:t>the</w:t>
      </w:r>
      <w:r>
        <w:rPr>
          <w:spacing w:val="35"/>
        </w:rPr>
        <w:t xml:space="preserve"> </w:t>
      </w:r>
      <w:r>
        <w:t>Stochastic</w:t>
      </w:r>
      <w:r>
        <w:rPr>
          <w:spacing w:val="34"/>
        </w:rPr>
        <w:t xml:space="preserve"> </w:t>
      </w:r>
      <w:r>
        <w:t>pix2vid</w:t>
      </w:r>
      <w:r>
        <w:rPr>
          <w:spacing w:val="34"/>
        </w:rPr>
        <w:t xml:space="preserve"> </w:t>
      </w:r>
      <w:r>
        <w:t>model</w:t>
      </w:r>
      <w:r>
        <w:rPr>
          <w:spacing w:val="35"/>
        </w:rPr>
        <w:t xml:space="preserve"> </w:t>
      </w:r>
      <w:r>
        <w:t>with</w:t>
      </w:r>
      <w:r>
        <w:rPr>
          <w:spacing w:val="34"/>
        </w:rPr>
        <w:t xml:space="preserve"> </w:t>
      </w:r>
      <w:r>
        <w:t>1,500</w:t>
      </w:r>
      <w:r>
        <w:rPr>
          <w:spacing w:val="35"/>
        </w:rPr>
        <w:t xml:space="preserve"> </w:t>
      </w:r>
      <w:r>
        <w:t>realizations</w:t>
      </w:r>
      <w:r>
        <w:rPr>
          <w:spacing w:val="34"/>
        </w:rPr>
        <w:t xml:space="preserve"> </w:t>
      </w:r>
      <w:r>
        <w:t>of</w:t>
      </w:r>
      <w:r>
        <w:rPr>
          <w:spacing w:val="34"/>
        </w:rPr>
        <w:t xml:space="preserve"> </w:t>
      </w:r>
      <w:r>
        <w:t>static</w:t>
      </w:r>
      <w:r>
        <w:rPr>
          <w:spacing w:val="35"/>
        </w:rPr>
        <w:t xml:space="preserve"> </w:t>
      </w:r>
      <w:r>
        <w:t>geologic</w:t>
      </w:r>
      <w:r>
        <w:rPr>
          <w:spacing w:val="34"/>
        </w:rPr>
        <w:t xml:space="preserve"> </w:t>
      </w:r>
      <w:r>
        <w:t>models,</w:t>
      </w:r>
      <w:r>
        <w:rPr>
          <w:spacing w:val="43"/>
        </w:rPr>
        <w:t xml:space="preserve"> </w:t>
      </w:r>
      <w:r>
        <w:rPr>
          <w:rFonts w:ascii="Palatino Linotype"/>
          <w:i/>
        </w:rPr>
        <w:t>m</w:t>
      </w:r>
      <w:r>
        <w:rPr>
          <w:rFonts w:ascii="Palatino Linotype"/>
          <w:i/>
          <w:spacing w:val="43"/>
        </w:rPr>
        <w:t xml:space="preserve"> </w:t>
      </w:r>
      <w:r>
        <w:rPr>
          <w:spacing w:val="-10"/>
        </w:rPr>
        <w:t>=</w:t>
      </w:r>
    </w:p>
    <w:p w14:paraId="7AF75312" w14:textId="7E735F89" w:rsidR="0096722D" w:rsidRDefault="00BE2784">
      <w:pPr>
        <w:spacing w:before="93"/>
        <w:ind w:left="154"/>
        <w:rPr>
          <w:sz w:val="20"/>
          <w:szCs w:val="20"/>
        </w:rPr>
      </w:pPr>
      <w:r>
        <w:rPr>
          <w:rFonts w:ascii="Meiryo UI" w:eastAsia="Meiryo UI" w:hAnsi="Meiryo UI" w:cs="Meiryo UI" w:hint="eastAsia"/>
          <w:i/>
          <w:iCs/>
          <w:w w:val="105"/>
          <w:sz w:val="20"/>
          <w:szCs w:val="20"/>
        </w:rPr>
        <w:t>{</w:t>
      </w:r>
      <w:r>
        <w:rPr>
          <w:rFonts w:ascii="Palatino Linotype" w:eastAsia="Palatino Linotype" w:hAnsi="Palatino Linotype" w:cs="Palatino Linotype"/>
          <w:i/>
          <w:iCs/>
          <w:w w:val="105"/>
          <w:sz w:val="20"/>
          <w:szCs w:val="20"/>
        </w:rPr>
        <w:t>ϕ</w:t>
      </w:r>
      <w:r>
        <w:rPr>
          <w:rFonts w:ascii="Palatino Linotype" w:eastAsia="Palatino Linotype" w:hAnsi="Palatino Linotype" w:cs="Palatino Linotype"/>
          <w:i/>
          <w:iCs/>
          <w:w w:val="105"/>
          <w:sz w:val="20"/>
          <w:szCs w:val="20"/>
        </w:rPr>
        <w:t>,</w:t>
      </w:r>
      <w:r>
        <w:rPr>
          <w:rFonts w:ascii="Palatino Linotype" w:eastAsia="Palatino Linotype" w:hAnsi="Palatino Linotype" w:cs="Palatino Linotype"/>
          <w:i/>
          <w:iCs/>
          <w:spacing w:val="-20"/>
          <w:w w:val="105"/>
          <w:sz w:val="20"/>
          <w:szCs w:val="20"/>
        </w:rPr>
        <w:t xml:space="preserve"> </w:t>
      </w:r>
      <w:r>
        <w:rPr>
          <w:rFonts w:ascii="Palatino Linotype" w:eastAsia="Palatino Linotype" w:hAnsi="Palatino Linotype" w:cs="Palatino Linotype"/>
          <w:i/>
          <w:iCs/>
          <w:w w:val="105"/>
          <w:sz w:val="20"/>
          <w:szCs w:val="20"/>
        </w:rPr>
        <w:t>k,</w:t>
      </w:r>
      <w:r>
        <w:rPr>
          <w:rFonts w:ascii="Palatino Linotype" w:eastAsia="Palatino Linotype" w:hAnsi="Palatino Linotype" w:cs="Palatino Linotype"/>
          <w:i/>
          <w:iCs/>
          <w:spacing w:val="-19"/>
          <w:w w:val="105"/>
          <w:sz w:val="20"/>
          <w:szCs w:val="20"/>
        </w:rPr>
        <w:t xml:space="preserve"> </w:t>
      </w:r>
      <w:r>
        <w:rPr>
          <w:rFonts w:ascii="Palatino Linotype" w:eastAsia="Palatino Linotype" w:hAnsi="Palatino Linotype" w:cs="Palatino Linotype"/>
          <w:i/>
          <w:iCs/>
          <w:w w:val="105"/>
          <w:sz w:val="20"/>
          <w:szCs w:val="20"/>
        </w:rPr>
        <w:t>facies,</w:t>
      </w:r>
      <w:r>
        <w:rPr>
          <w:rFonts w:ascii="Palatino Linotype" w:eastAsia="Palatino Linotype" w:hAnsi="Palatino Linotype" w:cs="Palatino Linotype"/>
          <w:i/>
          <w:iCs/>
          <w:spacing w:val="-20"/>
          <w:w w:val="105"/>
          <w:sz w:val="20"/>
          <w:szCs w:val="20"/>
        </w:rPr>
        <w:t xml:space="preserve"> </w:t>
      </w:r>
      <w:r>
        <w:rPr>
          <w:rFonts w:ascii="Palatino Linotype" w:eastAsia="Palatino Linotype" w:hAnsi="Palatino Linotype" w:cs="Palatino Linotype"/>
          <w:i/>
          <w:iCs/>
          <w:w w:val="105"/>
          <w:sz w:val="20"/>
          <w:szCs w:val="20"/>
        </w:rPr>
        <w:t>w</w:t>
      </w:r>
      <w:r>
        <w:rPr>
          <w:rFonts w:ascii="Meiryo UI" w:eastAsia="Meiryo UI" w:hAnsi="Meiryo UI" w:cs="Meiryo UI" w:hint="eastAsia"/>
          <w:i/>
          <w:iCs/>
          <w:w w:val="105"/>
          <w:sz w:val="20"/>
          <w:szCs w:val="20"/>
        </w:rPr>
        <w:t>}</w:t>
      </w:r>
      <w:r>
        <w:rPr>
          <w:w w:val="105"/>
          <w:sz w:val="20"/>
          <w:szCs w:val="20"/>
        </w:rPr>
        <w:t>,</w:t>
      </w:r>
      <w:r>
        <w:rPr>
          <w:spacing w:val="14"/>
          <w:w w:val="105"/>
          <w:sz w:val="20"/>
          <w:szCs w:val="20"/>
        </w:rPr>
        <w:t xml:space="preserve"> </w:t>
      </w:r>
      <w:r>
        <w:rPr>
          <w:w w:val="105"/>
          <w:sz w:val="20"/>
          <w:szCs w:val="20"/>
        </w:rPr>
        <w:t>to</w:t>
      </w:r>
      <w:r>
        <w:rPr>
          <w:spacing w:val="9"/>
          <w:w w:val="105"/>
          <w:sz w:val="20"/>
          <w:szCs w:val="20"/>
        </w:rPr>
        <w:t xml:space="preserve"> </w:t>
      </w:r>
      <w:r>
        <w:rPr>
          <w:w w:val="105"/>
          <w:sz w:val="20"/>
          <w:szCs w:val="20"/>
        </w:rPr>
        <w:t>predict</w:t>
      </w:r>
      <w:r>
        <w:rPr>
          <w:spacing w:val="10"/>
          <w:w w:val="105"/>
          <w:sz w:val="20"/>
          <w:szCs w:val="20"/>
        </w:rPr>
        <w:t xml:space="preserve"> </w:t>
      </w:r>
      <w:r>
        <w:rPr>
          <w:w w:val="105"/>
          <w:sz w:val="20"/>
          <w:szCs w:val="20"/>
        </w:rPr>
        <w:t>the</w:t>
      </w:r>
      <w:r>
        <w:rPr>
          <w:spacing w:val="9"/>
          <w:w w:val="105"/>
          <w:sz w:val="20"/>
          <w:szCs w:val="20"/>
        </w:rPr>
        <w:t xml:space="preserve"> </w:t>
      </w:r>
      <w:r>
        <w:rPr>
          <w:w w:val="105"/>
          <w:sz w:val="20"/>
          <w:szCs w:val="20"/>
        </w:rPr>
        <w:t>dynamic</w:t>
      </w:r>
      <w:r>
        <w:rPr>
          <w:spacing w:val="10"/>
          <w:w w:val="105"/>
          <w:sz w:val="20"/>
          <w:szCs w:val="20"/>
        </w:rPr>
        <w:t xml:space="preserve"> </w:t>
      </w:r>
      <w:r>
        <w:rPr>
          <w:w w:val="105"/>
          <w:sz w:val="20"/>
          <w:szCs w:val="20"/>
        </w:rPr>
        <w:t>reservoir</w:t>
      </w:r>
      <w:r>
        <w:rPr>
          <w:spacing w:val="16"/>
          <w:w w:val="105"/>
          <w:sz w:val="20"/>
          <w:szCs w:val="20"/>
        </w:rPr>
        <w:t xml:space="preserve"> </w:t>
      </w:r>
      <w:r>
        <w:rPr>
          <w:w w:val="105"/>
          <w:sz w:val="20"/>
          <w:szCs w:val="20"/>
        </w:rPr>
        <w:t>response,</w:t>
      </w:r>
      <w:r>
        <w:rPr>
          <w:spacing w:val="20"/>
          <w:w w:val="105"/>
          <w:sz w:val="20"/>
          <w:szCs w:val="20"/>
        </w:rPr>
        <w:t xml:space="preserve"> </w:t>
      </w:r>
      <w:r>
        <w:rPr>
          <w:rFonts w:ascii="Palatino Linotype" w:eastAsia="Palatino Linotype" w:hAnsi="Palatino Linotype" w:cs="Palatino Linotype"/>
          <w:i/>
          <w:iCs/>
          <w:w w:val="105"/>
          <w:sz w:val="20"/>
          <w:szCs w:val="20"/>
        </w:rPr>
        <w:t>d</w:t>
      </w:r>
      <w:r>
        <w:rPr>
          <w:rFonts w:ascii="Palatino Linotype" w:eastAsia="Palatino Linotype" w:hAnsi="Palatino Linotype" w:cs="Palatino Linotype"/>
          <w:i/>
          <w:iCs/>
          <w:spacing w:val="18"/>
          <w:w w:val="105"/>
          <w:sz w:val="20"/>
          <w:szCs w:val="20"/>
        </w:rPr>
        <w:t xml:space="preserve"> </w:t>
      </w:r>
      <w:r>
        <w:rPr>
          <w:w w:val="105"/>
          <w:sz w:val="20"/>
          <w:szCs w:val="20"/>
        </w:rPr>
        <w:t>=</w:t>
      </w:r>
      <w:r>
        <w:rPr>
          <w:spacing w:val="20"/>
          <w:w w:val="105"/>
          <w:sz w:val="20"/>
          <w:szCs w:val="20"/>
        </w:rPr>
        <w:t xml:space="preserve"> </w:t>
      </w:r>
      <w:r>
        <w:rPr>
          <w:rFonts w:ascii="Meiryo UI" w:eastAsia="Meiryo UI" w:hAnsi="Meiryo UI" w:cs="Meiryo UI" w:hint="eastAsia"/>
          <w:i/>
          <w:iCs/>
          <w:w w:val="105"/>
          <w:sz w:val="20"/>
          <w:szCs w:val="20"/>
        </w:rPr>
        <w:t>{</w:t>
      </w:r>
      <w:r>
        <w:rPr>
          <w:rFonts w:ascii="Palatino Linotype" w:eastAsia="Palatino Linotype" w:hAnsi="Palatino Linotype" w:cs="Palatino Linotype"/>
          <w:i/>
          <w:iCs/>
          <w:w w:val="105"/>
          <w:sz w:val="20"/>
          <w:szCs w:val="20"/>
        </w:rPr>
        <w:t>P</w:t>
      </w:r>
      <w:r>
        <w:rPr>
          <w:rFonts w:ascii="Palatino Linotype" w:eastAsia="Palatino Linotype" w:hAnsi="Palatino Linotype" w:cs="Palatino Linotype"/>
          <w:i/>
          <w:iCs/>
          <w:spacing w:val="-25"/>
          <w:w w:val="105"/>
          <w:sz w:val="20"/>
          <w:szCs w:val="20"/>
        </w:rPr>
        <w:t xml:space="preserve"> </w:t>
      </w:r>
      <w:r>
        <w:rPr>
          <w:w w:val="105"/>
          <w:sz w:val="20"/>
          <w:szCs w:val="20"/>
        </w:rPr>
        <w:t>(</w:t>
      </w:r>
      <w:r>
        <w:rPr>
          <w:rFonts w:ascii="Palatino Linotype" w:eastAsia="Palatino Linotype" w:hAnsi="Palatino Linotype" w:cs="Palatino Linotype"/>
          <w:i/>
          <w:iCs/>
          <w:w w:val="105"/>
          <w:sz w:val="20"/>
          <w:szCs w:val="20"/>
        </w:rPr>
        <w:t>t</w:t>
      </w:r>
      <w:r>
        <w:rPr>
          <w:w w:val="105"/>
          <w:sz w:val="20"/>
          <w:szCs w:val="20"/>
        </w:rPr>
        <w:t>)</w:t>
      </w:r>
      <w:r>
        <w:rPr>
          <w:rFonts w:ascii="Palatino Linotype" w:eastAsia="Palatino Linotype" w:hAnsi="Palatino Linotype" w:cs="Palatino Linotype"/>
          <w:i/>
          <w:iCs/>
          <w:w w:val="105"/>
          <w:sz w:val="20"/>
          <w:szCs w:val="20"/>
        </w:rPr>
        <w:t>,</w:t>
      </w:r>
      <w:r>
        <w:rPr>
          <w:rFonts w:ascii="Palatino Linotype" w:eastAsia="Palatino Linotype" w:hAnsi="Palatino Linotype" w:cs="Palatino Linotype"/>
          <w:i/>
          <w:iCs/>
          <w:spacing w:val="-20"/>
          <w:w w:val="105"/>
          <w:sz w:val="20"/>
          <w:szCs w:val="20"/>
        </w:rPr>
        <w:t xml:space="preserve"> </w:t>
      </w:r>
      <w:r>
        <w:rPr>
          <w:rFonts w:ascii="Palatino Linotype" w:eastAsia="Palatino Linotype" w:hAnsi="Palatino Linotype" w:cs="Palatino Linotype"/>
          <w:i/>
          <w:iCs/>
          <w:w w:val="105"/>
          <w:sz w:val="20"/>
          <w:szCs w:val="20"/>
        </w:rPr>
        <w:t>S</w:t>
      </w:r>
      <w:r>
        <w:rPr>
          <w:w w:val="105"/>
          <w:sz w:val="20"/>
          <w:szCs w:val="20"/>
        </w:rPr>
        <w:t>(</w:t>
      </w:r>
      <w:r>
        <w:rPr>
          <w:rFonts w:ascii="Palatino Linotype" w:eastAsia="Palatino Linotype" w:hAnsi="Palatino Linotype" w:cs="Palatino Linotype"/>
          <w:i/>
          <w:iCs/>
          <w:w w:val="105"/>
          <w:sz w:val="20"/>
          <w:szCs w:val="20"/>
        </w:rPr>
        <w:t>t</w:t>
      </w:r>
      <w:r>
        <w:rPr>
          <w:w w:val="105"/>
          <w:sz w:val="20"/>
          <w:szCs w:val="20"/>
        </w:rPr>
        <w:t>)</w:t>
      </w:r>
      <w:r>
        <w:rPr>
          <w:rFonts w:ascii="Meiryo UI" w:eastAsia="Meiryo UI" w:hAnsi="Meiryo UI" w:cs="Meiryo UI" w:hint="eastAsia"/>
          <w:i/>
          <w:iCs/>
          <w:w w:val="105"/>
          <w:sz w:val="20"/>
          <w:szCs w:val="20"/>
        </w:rPr>
        <w:t>}</w:t>
      </w:r>
      <w:r>
        <w:rPr>
          <w:w w:val="105"/>
          <w:sz w:val="20"/>
          <w:szCs w:val="20"/>
        </w:rPr>
        <w:t>,</w:t>
      </w:r>
      <w:r>
        <w:rPr>
          <w:spacing w:val="21"/>
          <w:w w:val="105"/>
          <w:sz w:val="20"/>
          <w:szCs w:val="20"/>
        </w:rPr>
        <w:t xml:space="preserve"> </w:t>
      </w:r>
      <w:r>
        <w:rPr>
          <w:w w:val="105"/>
          <w:sz w:val="20"/>
          <w:szCs w:val="20"/>
        </w:rPr>
        <w:t>we</w:t>
      </w:r>
      <w:r>
        <w:rPr>
          <w:spacing w:val="15"/>
          <w:w w:val="105"/>
          <w:sz w:val="20"/>
          <w:szCs w:val="20"/>
        </w:rPr>
        <w:t xml:space="preserve"> </w:t>
      </w:r>
      <w:r>
        <w:rPr>
          <w:w w:val="105"/>
          <w:sz w:val="20"/>
          <w:szCs w:val="20"/>
        </w:rPr>
        <w:t>can</w:t>
      </w:r>
      <w:r>
        <w:rPr>
          <w:spacing w:val="16"/>
          <w:w w:val="105"/>
          <w:sz w:val="20"/>
          <w:szCs w:val="20"/>
        </w:rPr>
        <w:t xml:space="preserve"> </w:t>
      </w:r>
      <w:r>
        <w:rPr>
          <w:w w:val="105"/>
          <w:sz w:val="20"/>
          <w:szCs w:val="20"/>
        </w:rPr>
        <w:t>compare</w:t>
      </w:r>
      <w:r>
        <w:rPr>
          <w:spacing w:val="16"/>
          <w:w w:val="105"/>
          <w:sz w:val="20"/>
          <w:szCs w:val="20"/>
        </w:rPr>
        <w:t xml:space="preserve"> </w:t>
      </w:r>
      <w:r>
        <w:rPr>
          <w:w w:val="105"/>
          <w:sz w:val="20"/>
          <w:szCs w:val="20"/>
        </w:rPr>
        <w:t>the</w:t>
      </w:r>
      <w:r>
        <w:rPr>
          <w:spacing w:val="15"/>
          <w:w w:val="105"/>
          <w:sz w:val="20"/>
          <w:szCs w:val="20"/>
        </w:rPr>
        <w:t xml:space="preserve"> </w:t>
      </w:r>
      <w:r>
        <w:rPr>
          <w:spacing w:val="-4"/>
          <w:w w:val="105"/>
          <w:sz w:val="20"/>
          <w:szCs w:val="20"/>
        </w:rPr>
        <w:t>per-</w:t>
      </w:r>
    </w:p>
    <w:p w14:paraId="7D3AD9F6" w14:textId="2B24F445" w:rsidR="0096722D" w:rsidRDefault="00BE2784">
      <w:pPr>
        <w:pStyle w:val="BodyText"/>
        <w:spacing w:before="131"/>
      </w:pPr>
      <w:r>
        <w:t>formance of</w:t>
      </w:r>
      <w:r>
        <w:rPr>
          <w:spacing w:val="-1"/>
        </w:rPr>
        <w:t xml:space="preserve"> </w:t>
      </w:r>
      <w:r>
        <w:t>the</w:t>
      </w:r>
      <w:r>
        <w:rPr>
          <w:spacing w:val="-1"/>
        </w:rPr>
        <w:t xml:space="preserve"> </w:t>
      </w:r>
      <w:r>
        <w:t>predictions</w:t>
      </w:r>
      <w:r>
        <w:rPr>
          <w:spacing w:val="-1"/>
        </w:rPr>
        <w:t xml:space="preserve"> </w:t>
      </w:r>
      <w:r>
        <w:t>for</w:t>
      </w:r>
      <w:r>
        <w:rPr>
          <w:spacing w:val="-1"/>
        </w:rPr>
        <w:t xml:space="preserve"> </w:t>
      </w:r>
      <w:r>
        <w:t>the</w:t>
      </w:r>
      <w:r>
        <w:rPr>
          <w:spacing w:val="-1"/>
        </w:rPr>
        <w:t xml:space="preserve"> </w:t>
      </w:r>
      <w:r>
        <w:t>training</w:t>
      </w:r>
      <w:r>
        <w:rPr>
          <w:spacing w:val="-1"/>
        </w:rPr>
        <w:t xml:space="preserve"> </w:t>
      </w:r>
      <w:r>
        <w:t>and</w:t>
      </w:r>
      <w:r>
        <w:rPr>
          <w:spacing w:val="-1"/>
        </w:rPr>
        <w:t xml:space="preserve"> </w:t>
      </w:r>
      <w:commentRangeStart w:id="225"/>
      <w:r>
        <w:t>unseen</w:t>
      </w:r>
      <w:r>
        <w:rPr>
          <w:spacing w:val="-1"/>
        </w:rPr>
        <w:t xml:space="preserve"> </w:t>
      </w:r>
      <w:r>
        <w:t>testing</w:t>
      </w:r>
      <w:r>
        <w:rPr>
          <w:spacing w:val="-1"/>
        </w:rPr>
        <w:t xml:space="preserve"> </w:t>
      </w:r>
      <w:r>
        <w:rPr>
          <w:spacing w:val="-2"/>
        </w:rPr>
        <w:t>data</w:t>
      </w:r>
      <w:commentRangeEnd w:id="225"/>
      <w:r w:rsidR="00E50CF7">
        <w:rPr>
          <w:rStyle w:val="CommentReference"/>
        </w:rPr>
        <w:commentReference w:id="225"/>
      </w:r>
      <w:r>
        <w:rPr>
          <w:spacing w:val="-2"/>
        </w:rPr>
        <w:t>.</w:t>
      </w:r>
    </w:p>
    <w:p w14:paraId="55C8BF75" w14:textId="43BBCB51" w:rsidR="0096722D" w:rsidRDefault="00BE2784">
      <w:pPr>
        <w:pStyle w:val="BodyText"/>
        <w:tabs>
          <w:tab w:val="left" w:pos="818"/>
        </w:tabs>
        <w:spacing w:before="172"/>
      </w:pPr>
      <w:r>
        <w:rPr>
          <w:rFonts w:ascii="Arial"/>
          <w:sz w:val="10"/>
        </w:rPr>
        <w:tab/>
      </w:r>
      <w:r>
        <w:rPr>
          <w:spacing w:val="-2"/>
        </w:rPr>
        <w:t>Figures</w:t>
      </w:r>
      <w:r>
        <w:rPr>
          <w:spacing w:val="4"/>
        </w:rPr>
        <w:t xml:space="preserve"> </w:t>
      </w:r>
      <w:hyperlink w:anchor="_bookmark19" w:history="1">
        <w:r>
          <w:rPr>
            <w:color w:val="0000FF"/>
            <w:spacing w:val="-2"/>
          </w:rPr>
          <w:t>17</w:t>
        </w:r>
      </w:hyperlink>
      <w:r>
        <w:rPr>
          <w:color w:val="0000FF"/>
          <w:spacing w:val="5"/>
        </w:rPr>
        <w:t xml:space="preserve"> </w:t>
      </w:r>
      <w:r>
        <w:rPr>
          <w:spacing w:val="-2"/>
        </w:rPr>
        <w:t>and</w:t>
      </w:r>
      <w:r>
        <w:rPr>
          <w:spacing w:val="5"/>
        </w:rPr>
        <w:t xml:space="preserve"> </w:t>
      </w:r>
      <w:hyperlink w:anchor="_bookmark20" w:history="1">
        <w:r>
          <w:rPr>
            <w:color w:val="0000FF"/>
            <w:spacing w:val="-2"/>
          </w:rPr>
          <w:t>18</w:t>
        </w:r>
      </w:hyperlink>
      <w:r>
        <w:rPr>
          <w:color w:val="0000FF"/>
          <w:spacing w:val="5"/>
        </w:rPr>
        <w:t xml:space="preserve"> </w:t>
      </w:r>
      <w:r>
        <w:rPr>
          <w:spacing w:val="-2"/>
        </w:rPr>
        <w:t>show</w:t>
      </w:r>
      <w:r>
        <w:rPr>
          <w:spacing w:val="4"/>
        </w:rPr>
        <w:t xml:space="preserve"> </w:t>
      </w:r>
      <w:r>
        <w:rPr>
          <w:spacing w:val="-2"/>
        </w:rPr>
        <w:t>the</w:t>
      </w:r>
      <w:r>
        <w:rPr>
          <w:spacing w:val="5"/>
        </w:rPr>
        <w:t xml:space="preserve"> </w:t>
      </w:r>
      <w:r>
        <w:rPr>
          <w:spacing w:val="-2"/>
        </w:rPr>
        <w:t>predicted</w:t>
      </w:r>
      <w:r>
        <w:rPr>
          <w:spacing w:val="5"/>
        </w:rPr>
        <w:t xml:space="preserve"> </w:t>
      </w:r>
      <w:r>
        <w:rPr>
          <w:spacing w:val="-2"/>
        </w:rPr>
        <w:t>dynamic</w:t>
      </w:r>
      <w:r>
        <w:rPr>
          <w:spacing w:val="5"/>
        </w:rPr>
        <w:t xml:space="preserve"> </w:t>
      </w:r>
      <w:r>
        <w:rPr>
          <w:spacing w:val="-2"/>
        </w:rPr>
        <w:t>pressure</w:t>
      </w:r>
      <w:r>
        <w:rPr>
          <w:spacing w:val="5"/>
        </w:rPr>
        <w:t xml:space="preserve"> </w:t>
      </w:r>
      <w:r>
        <w:rPr>
          <w:spacing w:val="-2"/>
        </w:rPr>
        <w:t>and</w:t>
      </w:r>
      <w:r>
        <w:rPr>
          <w:spacing w:val="4"/>
        </w:rPr>
        <w:t xml:space="preserve"> </w:t>
      </w:r>
      <w:r>
        <w:rPr>
          <w:spacing w:val="-2"/>
        </w:rPr>
        <w:t>saturation</w:t>
      </w:r>
      <w:r>
        <w:rPr>
          <w:spacing w:val="5"/>
        </w:rPr>
        <w:t xml:space="preserve"> </w:t>
      </w:r>
      <w:r>
        <w:rPr>
          <w:spacing w:val="-2"/>
        </w:rPr>
        <w:t>distributions,</w:t>
      </w:r>
      <w:r>
        <w:rPr>
          <w:spacing w:val="5"/>
        </w:rPr>
        <w:t xml:space="preserve"> </w:t>
      </w:r>
      <w:r>
        <w:rPr>
          <w:spacing w:val="-2"/>
        </w:rPr>
        <w:t>respectively,</w:t>
      </w:r>
      <w:r>
        <w:rPr>
          <w:spacing w:val="5"/>
        </w:rPr>
        <w:t xml:space="preserve"> </w:t>
      </w:r>
      <w:proofErr w:type="gramStart"/>
      <w:r>
        <w:rPr>
          <w:spacing w:val="-2"/>
        </w:rPr>
        <w:t>along</w:t>
      </w:r>
      <w:proofErr w:type="gramEnd"/>
    </w:p>
    <w:p w14:paraId="1165C68C" w14:textId="1673AA82" w:rsidR="0096722D" w:rsidRDefault="00BE2784">
      <w:pPr>
        <w:pStyle w:val="BodyText"/>
      </w:pPr>
      <w:r>
        <w:t>with</w:t>
      </w:r>
      <w:r>
        <w:rPr>
          <w:spacing w:val="5"/>
        </w:rPr>
        <w:t xml:space="preserve"> </w:t>
      </w:r>
      <w:r>
        <w:t>the</w:t>
      </w:r>
      <w:r>
        <w:rPr>
          <w:spacing w:val="4"/>
        </w:rPr>
        <w:t xml:space="preserve"> </w:t>
      </w:r>
      <w:r>
        <w:t>absolute</w:t>
      </w:r>
      <w:r>
        <w:rPr>
          <w:spacing w:val="3"/>
        </w:rPr>
        <w:t xml:space="preserve"> </w:t>
      </w:r>
      <w:r>
        <w:t>difference</w:t>
      </w:r>
      <w:r>
        <w:rPr>
          <w:spacing w:val="4"/>
        </w:rPr>
        <w:t xml:space="preserve"> </w:t>
      </w:r>
      <w:r>
        <w:t>to</w:t>
      </w:r>
      <w:r>
        <w:rPr>
          <w:spacing w:val="4"/>
        </w:rPr>
        <w:t xml:space="preserve"> </w:t>
      </w:r>
      <w:r>
        <w:t>HFS</w:t>
      </w:r>
      <w:r>
        <w:rPr>
          <w:spacing w:val="4"/>
        </w:rPr>
        <w:t xml:space="preserve"> </w:t>
      </w:r>
      <w:r>
        <w:t>for</w:t>
      </w:r>
      <w:r>
        <w:rPr>
          <w:spacing w:val="4"/>
        </w:rPr>
        <w:t xml:space="preserve"> </w:t>
      </w:r>
      <w:r>
        <w:t>3</w:t>
      </w:r>
      <w:r>
        <w:rPr>
          <w:spacing w:val="4"/>
        </w:rPr>
        <w:t xml:space="preserve"> </w:t>
      </w:r>
      <w:r>
        <w:t>training</w:t>
      </w:r>
      <w:r>
        <w:rPr>
          <w:spacing w:val="4"/>
        </w:rPr>
        <w:t xml:space="preserve"> </w:t>
      </w:r>
      <w:r>
        <w:t>realizations.</w:t>
      </w:r>
      <w:r>
        <w:rPr>
          <w:spacing w:val="32"/>
        </w:rPr>
        <w:t xml:space="preserve"> </w:t>
      </w:r>
      <w:r>
        <w:t>We</w:t>
      </w:r>
      <w:r>
        <w:rPr>
          <w:spacing w:val="3"/>
        </w:rPr>
        <w:t xml:space="preserve"> </w:t>
      </w:r>
      <w:r>
        <w:t>observe</w:t>
      </w:r>
      <w:r>
        <w:rPr>
          <w:spacing w:val="4"/>
        </w:rPr>
        <w:t xml:space="preserve"> </w:t>
      </w:r>
      <w:r>
        <w:t>reasonable</w:t>
      </w:r>
      <w:r>
        <w:rPr>
          <w:spacing w:val="4"/>
        </w:rPr>
        <w:t xml:space="preserve"> </w:t>
      </w:r>
      <w:r>
        <w:t>agreement</w:t>
      </w:r>
      <w:r>
        <w:rPr>
          <w:spacing w:val="4"/>
        </w:rPr>
        <w:t xml:space="preserve"> </w:t>
      </w:r>
      <w:r>
        <w:rPr>
          <w:spacing w:val="-2"/>
        </w:rPr>
        <w:t>between</w:t>
      </w:r>
    </w:p>
    <w:p w14:paraId="087E9093" w14:textId="023A1AE8" w:rsidR="0096722D" w:rsidRDefault="00BE2784">
      <w:pPr>
        <w:pStyle w:val="BodyText"/>
        <w:spacing w:before="108"/>
        <w:rPr>
          <w:rFonts w:ascii="Kepler Std Ext Subh" w:hAnsi="Kepler Std Ext Subh"/>
        </w:rPr>
      </w:pPr>
      <w:r>
        <w:t>the</w:t>
      </w:r>
      <w:r>
        <w:rPr>
          <w:spacing w:val="2"/>
        </w:rPr>
        <w:t xml:space="preserve"> </w:t>
      </w:r>
      <w:r>
        <w:t>true</w:t>
      </w:r>
      <w:r>
        <w:rPr>
          <w:spacing w:val="1"/>
        </w:rPr>
        <w:t xml:space="preserve"> </w:t>
      </w:r>
      <w:r>
        <w:t>and</w:t>
      </w:r>
      <w:r>
        <w:rPr>
          <w:spacing w:val="1"/>
        </w:rPr>
        <w:t xml:space="preserve"> </w:t>
      </w:r>
      <w:r>
        <w:t>predicted</w:t>
      </w:r>
      <w:r>
        <w:rPr>
          <w:spacing w:val="1"/>
        </w:rPr>
        <w:t xml:space="preserve"> </w:t>
      </w:r>
      <w:r>
        <w:t>CO</w:t>
      </w:r>
      <w:r>
        <w:rPr>
          <w:rFonts w:ascii="Kepler Std Ext Subh" w:hAnsi="Kepler Std Ext Subh"/>
          <w:vertAlign w:val="subscript"/>
        </w:rPr>
        <w:t>2</w:t>
      </w:r>
      <w:r>
        <w:rPr>
          <w:rFonts w:ascii="Kepler Std Ext Subh" w:hAnsi="Kepler Std Ext Subh"/>
          <w:spacing w:val="14"/>
        </w:rPr>
        <w:t xml:space="preserve"> </w:t>
      </w:r>
      <w:r>
        <w:t>pressure</w:t>
      </w:r>
      <w:r>
        <w:rPr>
          <w:spacing w:val="1"/>
        </w:rPr>
        <w:t xml:space="preserve"> </w:t>
      </w:r>
      <w:r>
        <w:t>and</w:t>
      </w:r>
      <w:r>
        <w:rPr>
          <w:spacing w:val="1"/>
        </w:rPr>
        <w:t xml:space="preserve"> </w:t>
      </w:r>
      <w:r>
        <w:t>saturation</w:t>
      </w:r>
      <w:r>
        <w:rPr>
          <w:spacing w:val="1"/>
        </w:rPr>
        <w:t xml:space="preserve"> </w:t>
      </w:r>
      <w:r>
        <w:t>plumes</w:t>
      </w:r>
      <w:r>
        <w:rPr>
          <w:spacing w:val="1"/>
        </w:rPr>
        <w:t xml:space="preserve"> </w:t>
      </w:r>
      <w:r>
        <w:t>over</w:t>
      </w:r>
      <w:r>
        <w:rPr>
          <w:spacing w:val="1"/>
        </w:rPr>
        <w:t xml:space="preserve"> </w:t>
      </w:r>
      <w:r>
        <w:t>time,</w:t>
      </w:r>
      <w:r>
        <w:rPr>
          <w:spacing w:val="2"/>
        </w:rPr>
        <w:t xml:space="preserve"> </w:t>
      </w:r>
      <w:ins w:id="226" w:author="Pyrcz, Michael" w:date="2023-09-16T10:05:00Z">
        <w:r w:rsidR="00E50CF7">
          <w:rPr>
            <w:spacing w:val="2"/>
          </w:rPr>
          <w:t xml:space="preserve">pixel-wise </w:t>
        </w:r>
      </w:ins>
      <w:r>
        <w:t>with</w:t>
      </w:r>
      <w:r>
        <w:rPr>
          <w:spacing w:val="1"/>
        </w:rPr>
        <w:t xml:space="preserve"> </w:t>
      </w:r>
      <w:r>
        <w:t>an</w:t>
      </w:r>
      <w:r>
        <w:rPr>
          <w:spacing w:val="1"/>
        </w:rPr>
        <w:t xml:space="preserve"> </w:t>
      </w:r>
      <w:r>
        <w:t>average</w:t>
      </w:r>
      <w:r>
        <w:rPr>
          <w:spacing w:val="1"/>
        </w:rPr>
        <w:t xml:space="preserve"> </w:t>
      </w:r>
      <w:r>
        <w:t>MSE</w:t>
      </w:r>
      <w:r>
        <w:rPr>
          <w:spacing w:val="1"/>
        </w:rPr>
        <w:t xml:space="preserve"> </w:t>
      </w:r>
      <w:r>
        <w:t>of</w:t>
      </w:r>
      <w:r>
        <w:rPr>
          <w:spacing w:val="1"/>
        </w:rPr>
        <w:t xml:space="preserve"> </w:t>
      </w:r>
      <w:r>
        <w:t>3</w:t>
      </w:r>
      <w:r>
        <w:rPr>
          <w:rFonts w:ascii="Palatino Linotype" w:hAnsi="Palatino Linotype"/>
          <w:i/>
        </w:rPr>
        <w:t>.</w:t>
      </w:r>
      <w:r>
        <w:t>25</w:t>
      </w:r>
      <w:r>
        <w:rPr>
          <w:spacing w:val="-12"/>
        </w:rPr>
        <w:t xml:space="preserve"> </w:t>
      </w:r>
      <w:r>
        <w:rPr>
          <w:rFonts w:ascii="Meiryo UI" w:hAnsi="Meiryo UI"/>
          <w:i/>
        </w:rPr>
        <w:t>×</w:t>
      </w:r>
      <w:r>
        <w:rPr>
          <w:rFonts w:ascii="Meiryo UI" w:hAnsi="Meiryo UI"/>
          <w:i/>
          <w:spacing w:val="-27"/>
        </w:rPr>
        <w:t xml:space="preserve"> </w:t>
      </w:r>
      <w:r>
        <w:rPr>
          <w:spacing w:val="-4"/>
        </w:rPr>
        <w:t>10</w:t>
      </w:r>
      <w:r>
        <w:rPr>
          <w:rFonts w:ascii="Meiryo UI" w:hAnsi="Meiryo UI"/>
          <w:i/>
          <w:spacing w:val="-4"/>
          <w:vertAlign w:val="superscript"/>
        </w:rPr>
        <w:t>−</w:t>
      </w:r>
      <w:r>
        <w:rPr>
          <w:rFonts w:ascii="Kepler Std Ext Subh" w:hAnsi="Kepler Std Ext Subh"/>
          <w:spacing w:val="-4"/>
          <w:vertAlign w:val="superscript"/>
        </w:rPr>
        <w:t>4</w:t>
      </w:r>
    </w:p>
    <w:p w14:paraId="7A7D1537" w14:textId="0E3FF2E4" w:rsidR="0096722D" w:rsidRDefault="00BE2784">
      <w:pPr>
        <w:pStyle w:val="BodyText"/>
        <w:spacing w:before="69"/>
      </w:pPr>
      <w:r>
        <w:t>and</w:t>
      </w:r>
      <w:r>
        <w:rPr>
          <w:spacing w:val="14"/>
        </w:rPr>
        <w:t xml:space="preserve"> </w:t>
      </w:r>
      <w:ins w:id="227" w:author="Pyrcz, Michael" w:date="2023-09-16T10:06:00Z">
        <w:r w:rsidR="00E50CF7">
          <w:rPr>
            <w:spacing w:val="14"/>
          </w:rPr>
          <w:t xml:space="preserve">perceptually with </w:t>
        </w:r>
      </w:ins>
      <w:r>
        <w:t>SSIM</w:t>
      </w:r>
      <w:r>
        <w:rPr>
          <w:spacing w:val="13"/>
        </w:rPr>
        <w:t xml:space="preserve"> </w:t>
      </w:r>
      <w:r>
        <w:t>of</w:t>
      </w:r>
      <w:r>
        <w:rPr>
          <w:spacing w:val="13"/>
        </w:rPr>
        <w:t xml:space="preserve"> </w:t>
      </w:r>
      <w:r>
        <w:t>98</w:t>
      </w:r>
      <w:r>
        <w:rPr>
          <w:rFonts w:ascii="Palatino Linotype" w:hAnsi="Palatino Linotype"/>
          <w:i/>
        </w:rPr>
        <w:t>.</w:t>
      </w:r>
      <w:r>
        <w:t>59%</w:t>
      </w:r>
      <w:r>
        <w:rPr>
          <w:spacing w:val="14"/>
        </w:rPr>
        <w:t xml:space="preserve"> </w:t>
      </w:r>
      <w:r>
        <w:t>for</w:t>
      </w:r>
      <w:r>
        <w:rPr>
          <w:spacing w:val="13"/>
        </w:rPr>
        <w:t xml:space="preserve"> </w:t>
      </w:r>
      <w:r>
        <w:t>pressure</w:t>
      </w:r>
      <w:r>
        <w:rPr>
          <w:spacing w:val="13"/>
        </w:rPr>
        <w:t xml:space="preserve"> </w:t>
      </w:r>
      <w:r>
        <w:t>predictions</w:t>
      </w:r>
      <w:r>
        <w:rPr>
          <w:spacing w:val="14"/>
        </w:rPr>
        <w:t xml:space="preserve"> </w:t>
      </w:r>
      <w:r>
        <w:t>and</w:t>
      </w:r>
      <w:r>
        <w:rPr>
          <w:spacing w:val="14"/>
        </w:rPr>
        <w:t xml:space="preserve"> </w:t>
      </w:r>
      <w:r>
        <w:t>MSE</w:t>
      </w:r>
      <w:r>
        <w:rPr>
          <w:spacing w:val="13"/>
        </w:rPr>
        <w:t xml:space="preserve"> </w:t>
      </w:r>
      <w:r>
        <w:t>of</w:t>
      </w:r>
      <w:r>
        <w:rPr>
          <w:spacing w:val="13"/>
        </w:rPr>
        <w:t xml:space="preserve"> </w:t>
      </w:r>
      <w:r>
        <w:t>1</w:t>
      </w:r>
      <w:r>
        <w:rPr>
          <w:rFonts w:ascii="Palatino Linotype" w:hAnsi="Palatino Linotype"/>
          <w:i/>
        </w:rPr>
        <w:t>.</w:t>
      </w:r>
      <w:r>
        <w:t>50</w:t>
      </w:r>
      <w:r>
        <w:rPr>
          <w:spacing w:val="-7"/>
        </w:rPr>
        <w:t xml:space="preserve"> </w:t>
      </w:r>
      <w:r>
        <w:rPr>
          <w:rFonts w:ascii="Meiryo UI" w:hAnsi="Meiryo UI"/>
          <w:i/>
        </w:rPr>
        <w:t>×</w:t>
      </w:r>
      <w:r>
        <w:rPr>
          <w:rFonts w:ascii="Meiryo UI" w:hAnsi="Meiryo UI"/>
          <w:i/>
          <w:spacing w:val="-17"/>
        </w:rPr>
        <w:t xml:space="preserve"> </w:t>
      </w:r>
      <w: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28"/>
        </w:rPr>
        <w:t xml:space="preserve"> </w:t>
      </w:r>
      <w:r>
        <w:t>and</w:t>
      </w:r>
      <w:r>
        <w:rPr>
          <w:spacing w:val="13"/>
        </w:rPr>
        <w:t xml:space="preserve"> </w:t>
      </w:r>
      <w:r>
        <w:t>SSIM</w:t>
      </w:r>
      <w:r>
        <w:rPr>
          <w:spacing w:val="13"/>
        </w:rPr>
        <w:t xml:space="preserve"> </w:t>
      </w:r>
      <w:r>
        <w:t>of</w:t>
      </w:r>
      <w:r>
        <w:rPr>
          <w:spacing w:val="14"/>
        </w:rPr>
        <w:t xml:space="preserve"> </w:t>
      </w:r>
      <w:r>
        <w:t>97</w:t>
      </w:r>
      <w:r>
        <w:rPr>
          <w:rFonts w:ascii="Palatino Linotype" w:hAnsi="Palatino Linotype"/>
          <w:i/>
        </w:rPr>
        <w:t>.</w:t>
      </w:r>
      <w:r>
        <w:t>31%</w:t>
      </w:r>
      <w:r>
        <w:rPr>
          <w:spacing w:val="13"/>
        </w:rPr>
        <w:t xml:space="preserve"> </w:t>
      </w:r>
      <w:r>
        <w:t>for</w:t>
      </w:r>
      <w:r>
        <w:rPr>
          <w:spacing w:val="13"/>
        </w:rPr>
        <w:t xml:space="preserve"> </w:t>
      </w:r>
      <w:r>
        <w:rPr>
          <w:spacing w:val="-2"/>
        </w:rPr>
        <w:t>saturation</w:t>
      </w:r>
    </w:p>
    <w:p w14:paraId="2BA3D991" w14:textId="7FEAC8DE" w:rsidR="0096722D" w:rsidRDefault="00BE2784">
      <w:pPr>
        <w:spacing w:before="131"/>
        <w:ind w:left="154"/>
        <w:rPr>
          <w:sz w:val="20"/>
        </w:rPr>
      </w:pPr>
      <w:r>
        <w:rPr>
          <w:spacing w:val="-2"/>
          <w:sz w:val="20"/>
        </w:rPr>
        <w:t>predictions.</w:t>
      </w:r>
    </w:p>
    <w:p w14:paraId="47DE4972" w14:textId="6D28FBC2" w:rsidR="0096722D" w:rsidRDefault="00BE2784">
      <w:pPr>
        <w:pStyle w:val="BodyText"/>
        <w:tabs>
          <w:tab w:val="left" w:pos="818"/>
        </w:tabs>
      </w:pPr>
      <w:r>
        <w:rPr>
          <w:rFonts w:ascii="Arial"/>
          <w:sz w:val="10"/>
        </w:rPr>
        <w:tab/>
      </w:r>
      <w:r>
        <w:rPr>
          <w:spacing w:val="-2"/>
        </w:rPr>
        <w:t>Similarly,</w:t>
      </w:r>
      <w:r>
        <w:rPr>
          <w:spacing w:val="14"/>
        </w:rPr>
        <w:t xml:space="preserve"> </w:t>
      </w:r>
      <w:r>
        <w:rPr>
          <w:spacing w:val="-2"/>
        </w:rPr>
        <w:t>Figures</w:t>
      </w:r>
      <w:r>
        <w:rPr>
          <w:spacing w:val="12"/>
        </w:rPr>
        <w:t xml:space="preserve"> </w:t>
      </w:r>
      <w:hyperlink w:anchor="_bookmark21" w:history="1">
        <w:r>
          <w:rPr>
            <w:color w:val="0000FF"/>
            <w:spacing w:val="-2"/>
          </w:rPr>
          <w:t>19</w:t>
        </w:r>
      </w:hyperlink>
      <w:r>
        <w:rPr>
          <w:color w:val="0000FF"/>
          <w:spacing w:val="12"/>
        </w:rPr>
        <w:t xml:space="preserve"> </w:t>
      </w:r>
      <w:r>
        <w:rPr>
          <w:spacing w:val="-2"/>
        </w:rPr>
        <w:t>and</w:t>
      </w:r>
      <w:r>
        <w:rPr>
          <w:spacing w:val="13"/>
        </w:rPr>
        <w:t xml:space="preserve"> </w:t>
      </w:r>
      <w:hyperlink w:anchor="_bookmark22" w:history="1">
        <w:r>
          <w:rPr>
            <w:color w:val="0000FF"/>
            <w:spacing w:val="-2"/>
          </w:rPr>
          <w:t>20</w:t>
        </w:r>
      </w:hyperlink>
      <w:r>
        <w:rPr>
          <w:color w:val="0000FF"/>
          <w:spacing w:val="12"/>
        </w:rPr>
        <w:t xml:space="preserve"> </w:t>
      </w:r>
      <w:r>
        <w:rPr>
          <w:spacing w:val="-2"/>
        </w:rPr>
        <w:t>show</w:t>
      </w:r>
      <w:r>
        <w:rPr>
          <w:spacing w:val="13"/>
        </w:rPr>
        <w:t xml:space="preserve"> </w:t>
      </w:r>
      <w:r>
        <w:rPr>
          <w:spacing w:val="-2"/>
        </w:rPr>
        <w:t>the</w:t>
      </w:r>
      <w:r>
        <w:rPr>
          <w:spacing w:val="12"/>
        </w:rPr>
        <w:t xml:space="preserve"> </w:t>
      </w:r>
      <w:r>
        <w:rPr>
          <w:spacing w:val="-2"/>
        </w:rPr>
        <w:t>pressure</w:t>
      </w:r>
      <w:r>
        <w:rPr>
          <w:spacing w:val="13"/>
        </w:rPr>
        <w:t xml:space="preserve"> </w:t>
      </w:r>
      <w:r>
        <w:rPr>
          <w:spacing w:val="-2"/>
        </w:rPr>
        <w:t>and</w:t>
      </w:r>
      <w:r>
        <w:rPr>
          <w:spacing w:val="12"/>
        </w:rPr>
        <w:t xml:space="preserve"> </w:t>
      </w:r>
      <w:r>
        <w:rPr>
          <w:spacing w:val="-2"/>
        </w:rPr>
        <w:t>saturation</w:t>
      </w:r>
      <w:r>
        <w:rPr>
          <w:spacing w:val="12"/>
        </w:rPr>
        <w:t xml:space="preserve"> </w:t>
      </w:r>
      <w:r>
        <w:rPr>
          <w:spacing w:val="-2"/>
        </w:rPr>
        <w:t>distributions</w:t>
      </w:r>
      <w:r>
        <w:rPr>
          <w:spacing w:val="13"/>
        </w:rPr>
        <w:t xml:space="preserve"> </w:t>
      </w:r>
      <w:r>
        <w:rPr>
          <w:spacing w:val="-2"/>
        </w:rPr>
        <w:t>predictions</w:t>
      </w:r>
      <w:r>
        <w:rPr>
          <w:spacing w:val="12"/>
        </w:rPr>
        <w:t xml:space="preserve"> </w:t>
      </w:r>
      <w:r>
        <w:rPr>
          <w:spacing w:val="-2"/>
        </w:rPr>
        <w:t>along</w:t>
      </w:r>
      <w:r>
        <w:rPr>
          <w:spacing w:val="13"/>
        </w:rPr>
        <w:t xml:space="preserve"> </w:t>
      </w:r>
      <w:r>
        <w:rPr>
          <w:spacing w:val="-2"/>
        </w:rPr>
        <w:t>with</w:t>
      </w:r>
      <w:r>
        <w:rPr>
          <w:spacing w:val="12"/>
        </w:rPr>
        <w:t xml:space="preserve"> </w:t>
      </w:r>
      <w:r>
        <w:rPr>
          <w:spacing w:val="-5"/>
        </w:rPr>
        <w:t>the</w:t>
      </w:r>
    </w:p>
    <w:p w14:paraId="35B475FA" w14:textId="584F3F48" w:rsidR="0096722D" w:rsidRDefault="00BE2784">
      <w:pPr>
        <w:pStyle w:val="BodyText"/>
        <w:spacing w:before="172"/>
      </w:pPr>
      <w:r>
        <w:rPr>
          <w:spacing w:val="-2"/>
        </w:rPr>
        <w:t>absolute</w:t>
      </w:r>
      <w:r>
        <w:rPr>
          <w:spacing w:val="-7"/>
        </w:rPr>
        <w:t xml:space="preserve"> </w:t>
      </w:r>
      <w:r>
        <w:rPr>
          <w:spacing w:val="-2"/>
        </w:rPr>
        <w:t>difference</w:t>
      </w:r>
      <w:r>
        <w:rPr>
          <w:spacing w:val="-8"/>
        </w:rPr>
        <w:t xml:space="preserve"> </w:t>
      </w:r>
      <w:r>
        <w:rPr>
          <w:spacing w:val="-2"/>
        </w:rPr>
        <w:t>to</w:t>
      </w:r>
      <w:r>
        <w:rPr>
          <w:spacing w:val="-8"/>
        </w:rPr>
        <w:t xml:space="preserve"> </w:t>
      </w:r>
      <w:r>
        <w:rPr>
          <w:spacing w:val="-2"/>
        </w:rPr>
        <w:t>HFS</w:t>
      </w:r>
      <w:r>
        <w:rPr>
          <w:spacing w:val="-8"/>
        </w:rPr>
        <w:t xml:space="preserve"> </w:t>
      </w:r>
      <w:r>
        <w:rPr>
          <w:spacing w:val="-2"/>
        </w:rPr>
        <w:t>for</w:t>
      </w:r>
      <w:r>
        <w:rPr>
          <w:spacing w:val="-8"/>
        </w:rPr>
        <w:t xml:space="preserve"> </w:t>
      </w:r>
      <w:r>
        <w:rPr>
          <w:spacing w:val="-2"/>
        </w:rPr>
        <w:t>3</w:t>
      </w:r>
      <w:r>
        <w:rPr>
          <w:spacing w:val="-8"/>
        </w:rPr>
        <w:t xml:space="preserve"> </w:t>
      </w:r>
      <w:r>
        <w:rPr>
          <w:spacing w:val="-2"/>
        </w:rPr>
        <w:t>testing</w:t>
      </w:r>
      <w:r>
        <w:rPr>
          <w:spacing w:val="-8"/>
        </w:rPr>
        <w:t xml:space="preserve"> </w:t>
      </w:r>
      <w:r>
        <w:rPr>
          <w:spacing w:val="-2"/>
        </w:rPr>
        <w:t>realizations.</w:t>
      </w:r>
      <w:r>
        <w:rPr>
          <w:spacing w:val="17"/>
        </w:rPr>
        <w:t xml:space="preserve"> </w:t>
      </w:r>
      <w:r>
        <w:rPr>
          <w:spacing w:val="-2"/>
        </w:rPr>
        <w:t>We</w:t>
      </w:r>
      <w:r>
        <w:rPr>
          <w:spacing w:val="-8"/>
        </w:rPr>
        <w:t xml:space="preserve"> </w:t>
      </w:r>
      <w:r>
        <w:rPr>
          <w:spacing w:val="-2"/>
        </w:rPr>
        <w:t>observe</w:t>
      </w:r>
      <w:r>
        <w:rPr>
          <w:spacing w:val="-8"/>
        </w:rPr>
        <w:t xml:space="preserve"> </w:t>
      </w:r>
      <w:r>
        <w:rPr>
          <w:spacing w:val="-2"/>
        </w:rPr>
        <w:t>a</w:t>
      </w:r>
      <w:r>
        <w:rPr>
          <w:spacing w:val="-8"/>
        </w:rPr>
        <w:t xml:space="preserve"> </w:t>
      </w:r>
      <w:r>
        <w:rPr>
          <w:spacing w:val="-2"/>
        </w:rPr>
        <w:t>similar</w:t>
      </w:r>
      <w:r>
        <w:rPr>
          <w:spacing w:val="-8"/>
        </w:rPr>
        <w:t xml:space="preserve"> </w:t>
      </w:r>
      <w:r>
        <w:rPr>
          <w:spacing w:val="-2"/>
        </w:rPr>
        <w:t>performance,</w:t>
      </w:r>
      <w:r>
        <w:rPr>
          <w:spacing w:val="-5"/>
        </w:rPr>
        <w:t xml:space="preserve"> </w:t>
      </w:r>
      <w:r>
        <w:rPr>
          <w:spacing w:val="-2"/>
        </w:rPr>
        <w:t>with</w:t>
      </w:r>
      <w:r>
        <w:rPr>
          <w:spacing w:val="-8"/>
        </w:rPr>
        <w:t xml:space="preserve"> </w:t>
      </w:r>
      <w:r>
        <w:rPr>
          <w:spacing w:val="-2"/>
        </w:rPr>
        <w:t>an</w:t>
      </w:r>
      <w:r>
        <w:rPr>
          <w:spacing w:val="-8"/>
        </w:rPr>
        <w:t xml:space="preserve"> </w:t>
      </w:r>
      <w:r>
        <w:rPr>
          <w:spacing w:val="-2"/>
        </w:rPr>
        <w:t>average</w:t>
      </w:r>
      <w:r>
        <w:rPr>
          <w:spacing w:val="-8"/>
        </w:rPr>
        <w:t xml:space="preserve"> </w:t>
      </w:r>
      <w:proofErr w:type="gramStart"/>
      <w:r>
        <w:rPr>
          <w:spacing w:val="-5"/>
        </w:rPr>
        <w:t>MSE</w:t>
      </w:r>
      <w:proofErr w:type="gramEnd"/>
    </w:p>
    <w:p w14:paraId="671ED04F" w14:textId="733B8618" w:rsidR="0096722D" w:rsidRDefault="00BE2784">
      <w:pPr>
        <w:pStyle w:val="BodyText"/>
        <w:spacing w:before="108"/>
      </w:pPr>
      <w:r>
        <w:t>of</w:t>
      </w:r>
      <w:r>
        <w:rPr>
          <w:spacing w:val="2"/>
        </w:rPr>
        <w:t xml:space="preserve"> </w:t>
      </w:r>
      <w:r>
        <w:t>3</w:t>
      </w:r>
      <w:r>
        <w:rPr>
          <w:rFonts w:ascii="Palatino Linotype" w:hAnsi="Palatino Linotype"/>
          <w:i/>
        </w:rPr>
        <w:t>.</w:t>
      </w:r>
      <w:r>
        <w:t>71</w:t>
      </w:r>
      <w:r>
        <w:rPr>
          <w:spacing w:val="-17"/>
        </w:rPr>
        <w:t xml:space="preserve"> </w:t>
      </w:r>
      <w:r>
        <w:rPr>
          <w:rFonts w:ascii="Meiryo UI" w:hAnsi="Meiryo UI"/>
          <w:i/>
        </w:rPr>
        <w:t>×</w:t>
      </w:r>
      <w:r>
        <w:rPr>
          <w:rFonts w:ascii="Meiryo UI" w:hAnsi="Meiryo UI"/>
          <w:i/>
          <w:spacing w:val="-37"/>
        </w:rPr>
        <w:t xml:space="preserve"> </w:t>
      </w:r>
      <w:r>
        <w:t>10</w:t>
      </w:r>
      <w:r>
        <w:rPr>
          <w:rFonts w:ascii="Meiryo UI" w:hAnsi="Meiryo UI"/>
          <w:i/>
          <w:vertAlign w:val="superscript"/>
        </w:rPr>
        <w:t>−</w:t>
      </w:r>
      <w:r>
        <w:rPr>
          <w:rFonts w:ascii="Kepler Std Ext Subh" w:hAnsi="Kepler Std Ext Subh"/>
          <w:vertAlign w:val="superscript"/>
        </w:rPr>
        <w:t>4</w:t>
      </w:r>
      <w:r>
        <w:rPr>
          <w:rFonts w:ascii="Kepler Std Ext Subh" w:hAnsi="Kepler Std Ext Subh"/>
          <w:spacing w:val="14"/>
        </w:rPr>
        <w:t xml:space="preserve"> </w:t>
      </w:r>
      <w:r>
        <w:t>and</w:t>
      </w:r>
      <w:r>
        <w:rPr>
          <w:spacing w:val="1"/>
        </w:rPr>
        <w:t xml:space="preserve"> </w:t>
      </w:r>
      <w:r>
        <w:t>SSIM</w:t>
      </w:r>
      <w:r>
        <w:rPr>
          <w:spacing w:val="1"/>
        </w:rPr>
        <w:t xml:space="preserve"> </w:t>
      </w:r>
      <w:r>
        <w:t>of 97</w:t>
      </w:r>
      <w:r>
        <w:rPr>
          <w:rFonts w:ascii="Palatino Linotype" w:hAnsi="Palatino Linotype"/>
          <w:i/>
        </w:rPr>
        <w:t>.</w:t>
      </w:r>
      <w:r>
        <w:t>55% for</w:t>
      </w:r>
      <w:r>
        <w:rPr>
          <w:spacing w:val="1"/>
        </w:rPr>
        <w:t xml:space="preserve"> </w:t>
      </w:r>
      <w:r>
        <w:t>pressure</w:t>
      </w:r>
      <w:r>
        <w:rPr>
          <w:spacing w:val="1"/>
        </w:rPr>
        <w:t xml:space="preserve"> </w:t>
      </w:r>
      <w:r>
        <w:t>predictions and</w:t>
      </w:r>
      <w:r>
        <w:rPr>
          <w:spacing w:val="1"/>
        </w:rPr>
        <w:t xml:space="preserve"> </w:t>
      </w:r>
      <w:r>
        <w:t>MSE of</w:t>
      </w:r>
      <w:r>
        <w:rPr>
          <w:spacing w:val="1"/>
        </w:rPr>
        <w:t xml:space="preserve"> </w:t>
      </w:r>
      <w:r>
        <w:t>1</w:t>
      </w:r>
      <w:r>
        <w:rPr>
          <w:rFonts w:ascii="Palatino Linotype" w:hAnsi="Palatino Linotype"/>
          <w:i/>
        </w:rPr>
        <w:t>.</w:t>
      </w:r>
      <w:r>
        <w:t>61</w:t>
      </w:r>
      <w:r>
        <w:rPr>
          <w:spacing w:val="-17"/>
        </w:rPr>
        <w:t xml:space="preserve"> </w:t>
      </w:r>
      <w:r>
        <w:rPr>
          <w:rFonts w:ascii="Meiryo UI" w:hAnsi="Meiryo UI"/>
          <w:i/>
        </w:rPr>
        <w:t>×</w:t>
      </w:r>
      <w:r>
        <w:rPr>
          <w:rFonts w:ascii="Meiryo UI" w:hAnsi="Meiryo UI"/>
          <w:i/>
          <w:spacing w:val="-37"/>
        </w:rPr>
        <w:t xml:space="preserve"> </w:t>
      </w:r>
      <w:r>
        <w:t>10</w:t>
      </w:r>
      <w:r>
        <w:rPr>
          <w:rFonts w:ascii="Meiryo UI" w:hAnsi="Meiryo UI"/>
          <w:i/>
          <w:vertAlign w:val="superscript"/>
        </w:rPr>
        <w:t>−</w:t>
      </w:r>
      <w:r>
        <w:rPr>
          <w:rFonts w:ascii="Kepler Std Ext Subh" w:hAnsi="Kepler Std Ext Subh"/>
          <w:vertAlign w:val="superscript"/>
        </w:rPr>
        <w:t>3</w:t>
      </w:r>
      <w:r>
        <w:rPr>
          <w:rFonts w:ascii="Kepler Std Ext Subh" w:hAnsi="Kepler Std Ext Subh"/>
          <w:spacing w:val="14"/>
        </w:rPr>
        <w:t xml:space="preserve"> </w:t>
      </w:r>
      <w:r>
        <w:t>and SSIM</w:t>
      </w:r>
      <w:r>
        <w:rPr>
          <w:spacing w:val="1"/>
        </w:rPr>
        <w:t xml:space="preserve"> </w:t>
      </w:r>
      <w:r>
        <w:t>of</w:t>
      </w:r>
      <w:r>
        <w:rPr>
          <w:spacing w:val="1"/>
        </w:rPr>
        <w:t xml:space="preserve"> </w:t>
      </w:r>
      <w:r>
        <w:t>96</w:t>
      </w:r>
      <w:r>
        <w:rPr>
          <w:rFonts w:ascii="Palatino Linotype" w:hAnsi="Palatino Linotype"/>
          <w:i/>
        </w:rPr>
        <w:t>.</w:t>
      </w:r>
      <w:r>
        <w:t xml:space="preserve">19% </w:t>
      </w:r>
      <w:r>
        <w:rPr>
          <w:spacing w:val="-5"/>
        </w:rPr>
        <w:t>for</w:t>
      </w:r>
    </w:p>
    <w:p w14:paraId="242A5465" w14:textId="5697D7AB" w:rsidR="0096722D" w:rsidRDefault="00BE2784">
      <w:pPr>
        <w:pStyle w:val="BodyText"/>
        <w:spacing w:before="131"/>
      </w:pPr>
      <w:r>
        <w:t>saturation</w:t>
      </w:r>
      <w:r>
        <w:rPr>
          <w:spacing w:val="-3"/>
        </w:rPr>
        <w:t xml:space="preserve"> </w:t>
      </w:r>
      <w:r>
        <w:t>predictions.</w:t>
      </w:r>
      <w:r>
        <w:rPr>
          <w:spacing w:val="14"/>
        </w:rPr>
        <w:t xml:space="preserve"> </w:t>
      </w:r>
      <w:r>
        <w:t>This</w:t>
      </w:r>
      <w:r>
        <w:rPr>
          <w:spacing w:val="-3"/>
        </w:rPr>
        <w:t xml:space="preserve"> </w:t>
      </w:r>
      <w:r>
        <w:t>indicates</w:t>
      </w:r>
      <w:r>
        <w:rPr>
          <w:spacing w:val="-2"/>
        </w:rPr>
        <w:t xml:space="preserve"> </w:t>
      </w:r>
      <w:r>
        <w:t>that</w:t>
      </w:r>
      <w:r>
        <w:rPr>
          <w:spacing w:val="-2"/>
        </w:rPr>
        <w:t xml:space="preserve"> </w:t>
      </w:r>
      <w:r>
        <w:t>the</w:t>
      </w:r>
      <w:r>
        <w:rPr>
          <w:spacing w:val="-2"/>
        </w:rPr>
        <w:t xml:space="preserve"> </w:t>
      </w:r>
      <w:r>
        <w:t>Stochastic</w:t>
      </w:r>
      <w:r>
        <w:rPr>
          <w:spacing w:val="-2"/>
        </w:rPr>
        <w:t xml:space="preserve"> </w:t>
      </w:r>
      <w:r>
        <w:t>pix2vid</w:t>
      </w:r>
      <w:r>
        <w:rPr>
          <w:spacing w:val="-3"/>
        </w:rPr>
        <w:t xml:space="preserve"> </w:t>
      </w:r>
      <w:r>
        <w:t>model</w:t>
      </w:r>
      <w:r>
        <w:rPr>
          <w:spacing w:val="-2"/>
        </w:rPr>
        <w:t xml:space="preserve"> </w:t>
      </w:r>
      <w:del w:id="228" w:author="Pyrcz, Michael" w:date="2023-09-16T10:04:00Z">
        <w:r w:rsidDel="00E50CF7">
          <w:delText>has</w:delText>
        </w:r>
        <w:r w:rsidDel="00E50CF7">
          <w:rPr>
            <w:spacing w:val="-2"/>
          </w:rPr>
          <w:delText xml:space="preserve"> </w:delText>
        </w:r>
        <w:r w:rsidDel="00E50CF7">
          <w:delText>excellent</w:delText>
        </w:r>
      </w:del>
      <w:proofErr w:type="gramStart"/>
      <w:ins w:id="229" w:author="Pyrcz, Michael" w:date="2023-09-16T10:04:00Z">
        <w:r w:rsidR="00E50CF7">
          <w:t xml:space="preserve">is </w:t>
        </w:r>
      </w:ins>
      <w:r>
        <w:rPr>
          <w:spacing w:val="-2"/>
        </w:rPr>
        <w:t xml:space="preserve"> </w:t>
      </w:r>
      <w:r>
        <w:t>generalizat</w:t>
      </w:r>
      <w:ins w:id="230" w:author="Pyrcz, Michael" w:date="2023-09-16T10:04:00Z">
        <w:r w:rsidR="00E50CF7">
          <w:t>ing</w:t>
        </w:r>
      </w:ins>
      <w:proofErr w:type="gramEnd"/>
      <w:del w:id="231" w:author="Pyrcz, Michael" w:date="2023-09-16T10:04:00Z">
        <w:r w:rsidDel="00E50CF7">
          <w:delText>ion</w:delText>
        </w:r>
      </w:del>
      <w:r>
        <w:rPr>
          <w:spacing w:val="-2"/>
        </w:rPr>
        <w:t xml:space="preserve"> ability</w:t>
      </w:r>
    </w:p>
    <w:p w14:paraId="06F47D89" w14:textId="4A2FD78D" w:rsidR="0096722D" w:rsidRDefault="00BE2784">
      <w:pPr>
        <w:pStyle w:val="BodyText"/>
        <w:spacing w:before="172"/>
      </w:pPr>
      <w:r>
        <w:t>and</w:t>
      </w:r>
      <w:r>
        <w:rPr>
          <w:spacing w:val="2"/>
        </w:rPr>
        <w:t xml:space="preserve"> </w:t>
      </w:r>
      <w:r>
        <w:t>achieves</w:t>
      </w:r>
      <w:r>
        <w:rPr>
          <w:spacing w:val="3"/>
        </w:rPr>
        <w:t xml:space="preserve"> </w:t>
      </w:r>
      <w:r>
        <w:t>on</w:t>
      </w:r>
      <w:r>
        <w:rPr>
          <w:spacing w:val="2"/>
        </w:rPr>
        <w:t xml:space="preserve"> </w:t>
      </w:r>
      <w:r>
        <w:t>par</w:t>
      </w:r>
      <w:r>
        <w:rPr>
          <w:spacing w:val="3"/>
        </w:rPr>
        <w:t xml:space="preserve"> </w:t>
      </w:r>
      <w:r>
        <w:t>performance</w:t>
      </w:r>
      <w:r>
        <w:rPr>
          <w:spacing w:val="2"/>
        </w:rPr>
        <w:t xml:space="preserve"> </w:t>
      </w:r>
      <w:r>
        <w:t>with</w:t>
      </w:r>
      <w:r>
        <w:rPr>
          <w:spacing w:val="3"/>
        </w:rPr>
        <w:t xml:space="preserve"> </w:t>
      </w:r>
      <w:r>
        <w:t>HFS</w:t>
      </w:r>
      <w:r>
        <w:rPr>
          <w:spacing w:val="2"/>
        </w:rPr>
        <w:t xml:space="preserve"> </w:t>
      </w:r>
      <w:r>
        <w:t>at</w:t>
      </w:r>
      <w:r>
        <w:rPr>
          <w:spacing w:val="3"/>
        </w:rPr>
        <w:t xml:space="preserve"> </w:t>
      </w:r>
      <w:r>
        <w:t>a</w:t>
      </w:r>
      <w:r>
        <w:rPr>
          <w:spacing w:val="2"/>
        </w:rPr>
        <w:t xml:space="preserve"> </w:t>
      </w:r>
      <w:r>
        <w:t>fraction</w:t>
      </w:r>
      <w:r>
        <w:rPr>
          <w:spacing w:val="3"/>
        </w:rPr>
        <w:t xml:space="preserve"> </w:t>
      </w:r>
      <w:r>
        <w:t>of</w:t>
      </w:r>
      <w:r>
        <w:rPr>
          <w:spacing w:val="2"/>
        </w:rPr>
        <w:t xml:space="preserve"> </w:t>
      </w:r>
      <w:r>
        <w:t>the</w:t>
      </w:r>
      <w:r>
        <w:rPr>
          <w:spacing w:val="3"/>
        </w:rPr>
        <w:t xml:space="preserve"> </w:t>
      </w:r>
      <w:r>
        <w:t>computational</w:t>
      </w:r>
      <w:r>
        <w:rPr>
          <w:spacing w:val="2"/>
        </w:rPr>
        <w:t xml:space="preserve"> </w:t>
      </w:r>
      <w:r>
        <w:rPr>
          <w:spacing w:val="-2"/>
        </w:rPr>
        <w:t>cost.</w:t>
      </w:r>
    </w:p>
    <w:p w14:paraId="6C80B840" w14:textId="286D13E4" w:rsidR="0096722D" w:rsidRDefault="00BE2784">
      <w:pPr>
        <w:pStyle w:val="BodyText"/>
        <w:tabs>
          <w:tab w:val="left" w:pos="818"/>
        </w:tabs>
      </w:pPr>
      <w:r>
        <w:rPr>
          <w:rFonts w:ascii="Arial"/>
          <w:sz w:val="10"/>
        </w:rPr>
        <w:tab/>
      </w:r>
      <w:r>
        <w:t>It</w:t>
      </w:r>
      <w:r>
        <w:rPr>
          <w:spacing w:val="-1"/>
        </w:rPr>
        <w:t xml:space="preserve"> </w:t>
      </w:r>
      <w:r>
        <w:t>is</w:t>
      </w:r>
      <w:r>
        <w:rPr>
          <w:spacing w:val="-1"/>
        </w:rPr>
        <w:t xml:space="preserve"> </w:t>
      </w:r>
      <w:r>
        <w:t>interesting</w:t>
      </w:r>
      <w:r>
        <w:rPr>
          <w:spacing w:val="-1"/>
        </w:rPr>
        <w:t xml:space="preserve"> </w:t>
      </w:r>
      <w:r>
        <w:t>to</w:t>
      </w:r>
      <w:r>
        <w:rPr>
          <w:spacing w:val="-1"/>
        </w:rPr>
        <w:t xml:space="preserve"> </w:t>
      </w:r>
      <w:r>
        <w:t>note that</w:t>
      </w:r>
      <w:r>
        <w:rPr>
          <w:spacing w:val="-1"/>
        </w:rPr>
        <w:t xml:space="preserve"> </w:t>
      </w:r>
      <w:r>
        <w:t>the</w:t>
      </w:r>
      <w:r>
        <w:rPr>
          <w:spacing w:val="-1"/>
        </w:rPr>
        <w:t xml:space="preserve"> </w:t>
      </w:r>
      <w:r>
        <w:t>Stochastic</w:t>
      </w:r>
      <w:r>
        <w:rPr>
          <w:spacing w:val="-1"/>
        </w:rPr>
        <w:t xml:space="preserve"> </w:t>
      </w:r>
      <w:r>
        <w:t>pix2vid</w:t>
      </w:r>
      <w:r>
        <w:rPr>
          <w:spacing w:val="-1"/>
        </w:rPr>
        <w:t xml:space="preserve"> </w:t>
      </w:r>
      <w:r>
        <w:t>model is</w:t>
      </w:r>
      <w:r>
        <w:rPr>
          <w:spacing w:val="-1"/>
        </w:rPr>
        <w:t xml:space="preserve"> </w:t>
      </w:r>
      <w:r>
        <w:t>trained</w:t>
      </w:r>
      <w:r>
        <w:rPr>
          <w:spacing w:val="-1"/>
        </w:rPr>
        <w:t xml:space="preserve"> </w:t>
      </w:r>
      <w:r>
        <w:t>on</w:t>
      </w:r>
      <w:r>
        <w:rPr>
          <w:spacing w:val="-1"/>
        </w:rPr>
        <w:t xml:space="preserve"> </w:t>
      </w:r>
      <w:r>
        <w:t>a</w:t>
      </w:r>
      <w:r>
        <w:rPr>
          <w:spacing w:val="-1"/>
        </w:rPr>
        <w:t xml:space="preserve"> </w:t>
      </w:r>
      <w:r>
        <w:t>triple-loss function</w:t>
      </w:r>
      <w:r>
        <w:rPr>
          <w:spacing w:val="-1"/>
        </w:rPr>
        <w:t xml:space="preserve"> </w:t>
      </w:r>
      <w:r>
        <w:t>with</w:t>
      </w:r>
      <w:r>
        <w:rPr>
          <w:spacing w:val="-1"/>
        </w:rPr>
        <w:t xml:space="preserve"> </w:t>
      </w:r>
      <w:r>
        <w:rPr>
          <w:spacing w:val="-4"/>
        </w:rPr>
        <w:t>MSE,</w:t>
      </w:r>
    </w:p>
    <w:p w14:paraId="21295408" w14:textId="7BA0D93B" w:rsidR="0096722D" w:rsidRDefault="00BE2784">
      <w:pPr>
        <w:pStyle w:val="BodyText"/>
      </w:pPr>
      <w:r>
        <w:t>MAE</w:t>
      </w:r>
      <w:r>
        <w:rPr>
          <w:spacing w:val="17"/>
        </w:rPr>
        <w:t xml:space="preserve"> </w:t>
      </w:r>
      <w:r>
        <w:t>and</w:t>
      </w:r>
      <w:r>
        <w:rPr>
          <w:spacing w:val="16"/>
        </w:rPr>
        <w:t xml:space="preserve"> </w:t>
      </w:r>
      <w:r>
        <w:t>SSIM.</w:t>
      </w:r>
      <w:r>
        <w:rPr>
          <w:spacing w:val="16"/>
        </w:rPr>
        <w:t xml:space="preserve"> </w:t>
      </w:r>
      <w:r>
        <w:t>For</w:t>
      </w:r>
      <w:r>
        <w:rPr>
          <w:spacing w:val="17"/>
        </w:rPr>
        <w:t xml:space="preserve"> </w:t>
      </w:r>
      <w:r>
        <w:t>both</w:t>
      </w:r>
      <w:r>
        <w:rPr>
          <w:spacing w:val="16"/>
        </w:rPr>
        <w:t xml:space="preserve"> </w:t>
      </w:r>
      <w:r>
        <w:t>training</w:t>
      </w:r>
      <w:r>
        <w:rPr>
          <w:spacing w:val="16"/>
        </w:rPr>
        <w:t xml:space="preserve"> </w:t>
      </w:r>
      <w:r>
        <w:t>and</w:t>
      </w:r>
      <w:r>
        <w:rPr>
          <w:spacing w:val="16"/>
        </w:rPr>
        <w:t xml:space="preserve"> </w:t>
      </w:r>
      <w:r>
        <w:t>testing</w:t>
      </w:r>
      <w:r>
        <w:rPr>
          <w:spacing w:val="16"/>
        </w:rPr>
        <w:t xml:space="preserve"> </w:t>
      </w:r>
      <w:r>
        <w:t>cases,</w:t>
      </w:r>
      <w:r>
        <w:rPr>
          <w:spacing w:val="20"/>
        </w:rPr>
        <w:t xml:space="preserve"> </w:t>
      </w:r>
      <w:r>
        <w:t>we</w:t>
      </w:r>
      <w:r>
        <w:rPr>
          <w:spacing w:val="16"/>
        </w:rPr>
        <w:t xml:space="preserve"> </w:t>
      </w:r>
      <w:r>
        <w:t>see</w:t>
      </w:r>
      <w:r>
        <w:rPr>
          <w:spacing w:val="16"/>
        </w:rPr>
        <w:t xml:space="preserve"> </w:t>
      </w:r>
      <w:r>
        <w:t>that</w:t>
      </w:r>
      <w:r>
        <w:rPr>
          <w:spacing w:val="17"/>
        </w:rPr>
        <w:t xml:space="preserve"> </w:t>
      </w:r>
      <w:r>
        <w:t>the</w:t>
      </w:r>
      <w:r>
        <w:rPr>
          <w:spacing w:val="16"/>
        </w:rPr>
        <w:t xml:space="preserve"> </w:t>
      </w:r>
      <w:r>
        <w:t>average</w:t>
      </w:r>
      <w:r>
        <w:rPr>
          <w:spacing w:val="16"/>
        </w:rPr>
        <w:t xml:space="preserve"> </w:t>
      </w:r>
      <w:r>
        <w:t>MSE</w:t>
      </w:r>
      <w:r>
        <w:rPr>
          <w:spacing w:val="16"/>
        </w:rPr>
        <w:t xml:space="preserve"> </w:t>
      </w:r>
      <w:r>
        <w:t>for</w:t>
      </w:r>
      <w:r>
        <w:rPr>
          <w:spacing w:val="16"/>
        </w:rPr>
        <w:t xml:space="preserve"> </w:t>
      </w:r>
      <w:r>
        <w:t>pressure</w:t>
      </w:r>
      <w:r>
        <w:rPr>
          <w:spacing w:val="16"/>
        </w:rPr>
        <w:t xml:space="preserve"> </w:t>
      </w:r>
      <w:r>
        <w:t>is</w:t>
      </w:r>
      <w:r>
        <w:rPr>
          <w:spacing w:val="16"/>
        </w:rPr>
        <w:t xml:space="preserve"> </w:t>
      </w:r>
      <w:proofErr w:type="gramStart"/>
      <w:r>
        <w:rPr>
          <w:spacing w:val="-2"/>
        </w:rPr>
        <w:t>higher</w:t>
      </w:r>
      <w:proofErr w:type="gramEnd"/>
    </w:p>
    <w:p w14:paraId="49897638" w14:textId="64BAB09B" w:rsidR="0096722D" w:rsidRDefault="00BE2784">
      <w:pPr>
        <w:pStyle w:val="BodyText"/>
        <w:spacing w:before="172"/>
      </w:pPr>
      <w:r>
        <w:t>than</w:t>
      </w:r>
      <w:r>
        <w:rPr>
          <w:spacing w:val="10"/>
        </w:rPr>
        <w:t xml:space="preserve"> </w:t>
      </w:r>
      <w:r>
        <w:t>that</w:t>
      </w:r>
      <w:r>
        <w:rPr>
          <w:spacing w:val="8"/>
        </w:rPr>
        <w:t xml:space="preserve"> </w:t>
      </w:r>
      <w:r>
        <w:t>of</w:t>
      </w:r>
      <w:r>
        <w:rPr>
          <w:spacing w:val="9"/>
        </w:rPr>
        <w:t xml:space="preserve"> </w:t>
      </w:r>
      <w:r>
        <w:t>saturation,</w:t>
      </w:r>
      <w:r>
        <w:rPr>
          <w:spacing w:val="8"/>
        </w:rPr>
        <w:t xml:space="preserve"> </w:t>
      </w:r>
      <w:r>
        <w:t>while</w:t>
      </w:r>
      <w:r>
        <w:rPr>
          <w:spacing w:val="8"/>
        </w:rPr>
        <w:t xml:space="preserve"> </w:t>
      </w:r>
      <w:r>
        <w:t>the</w:t>
      </w:r>
      <w:r>
        <w:rPr>
          <w:spacing w:val="8"/>
        </w:rPr>
        <w:t xml:space="preserve"> </w:t>
      </w:r>
      <w:r>
        <w:t>opposite</w:t>
      </w:r>
      <w:r>
        <w:rPr>
          <w:spacing w:val="8"/>
        </w:rPr>
        <w:t xml:space="preserve"> </w:t>
      </w:r>
      <w:r>
        <w:t>is</w:t>
      </w:r>
      <w:r>
        <w:rPr>
          <w:spacing w:val="8"/>
        </w:rPr>
        <w:t xml:space="preserve"> </w:t>
      </w:r>
      <w:r>
        <w:t>true</w:t>
      </w:r>
      <w:r>
        <w:rPr>
          <w:spacing w:val="8"/>
        </w:rPr>
        <w:t xml:space="preserve"> </w:t>
      </w:r>
      <w:r>
        <w:t>for</w:t>
      </w:r>
      <w:r>
        <w:rPr>
          <w:spacing w:val="9"/>
        </w:rPr>
        <w:t xml:space="preserve"> </w:t>
      </w:r>
      <w:r>
        <w:t>the</w:t>
      </w:r>
      <w:r>
        <w:rPr>
          <w:spacing w:val="8"/>
        </w:rPr>
        <w:t xml:space="preserve"> </w:t>
      </w:r>
      <w:r>
        <w:t>average</w:t>
      </w:r>
      <w:r>
        <w:rPr>
          <w:spacing w:val="8"/>
        </w:rPr>
        <w:t xml:space="preserve"> </w:t>
      </w:r>
      <w:r>
        <w:t>SSIM.</w:t>
      </w:r>
      <w:r>
        <w:rPr>
          <w:spacing w:val="8"/>
        </w:rPr>
        <w:t xml:space="preserve"> </w:t>
      </w:r>
      <w:r>
        <w:t>This</w:t>
      </w:r>
      <w:r>
        <w:rPr>
          <w:spacing w:val="7"/>
        </w:rPr>
        <w:t xml:space="preserve"> </w:t>
      </w:r>
      <w:r>
        <w:t>can</w:t>
      </w:r>
      <w:r>
        <w:rPr>
          <w:spacing w:val="9"/>
        </w:rPr>
        <w:t xml:space="preserve"> </w:t>
      </w:r>
      <w:r>
        <w:t>be</w:t>
      </w:r>
      <w:r>
        <w:rPr>
          <w:spacing w:val="8"/>
        </w:rPr>
        <w:t xml:space="preserve"> </w:t>
      </w:r>
      <w:r>
        <w:t>attributed</w:t>
      </w:r>
      <w:r>
        <w:rPr>
          <w:spacing w:val="9"/>
        </w:rPr>
        <w:t xml:space="preserve"> </w:t>
      </w:r>
      <w:r>
        <w:t>to</w:t>
      </w:r>
      <w:r>
        <w:rPr>
          <w:spacing w:val="8"/>
        </w:rPr>
        <w:t xml:space="preserve"> </w:t>
      </w:r>
      <w:r>
        <w:t>the</w:t>
      </w:r>
      <w:r>
        <w:rPr>
          <w:spacing w:val="8"/>
        </w:rPr>
        <w:t xml:space="preserve"> </w:t>
      </w:r>
      <w:proofErr w:type="gramStart"/>
      <w:r>
        <w:rPr>
          <w:spacing w:val="-4"/>
        </w:rPr>
        <w:t>fact</w:t>
      </w:r>
      <w:proofErr w:type="gramEnd"/>
    </w:p>
    <w:p w14:paraId="39892ED7" w14:textId="69161408" w:rsidR="0096722D" w:rsidRDefault="00BE2784">
      <w:pPr>
        <w:pStyle w:val="BodyText"/>
      </w:pPr>
      <w:r>
        <w:t>that</w:t>
      </w:r>
      <w:r>
        <w:rPr>
          <w:spacing w:val="9"/>
        </w:rPr>
        <w:t xml:space="preserve"> </w:t>
      </w:r>
      <w:r>
        <w:t>there</w:t>
      </w:r>
      <w:r>
        <w:rPr>
          <w:spacing w:val="10"/>
        </w:rPr>
        <w:t xml:space="preserve"> </w:t>
      </w:r>
      <w:r>
        <w:t>are</w:t>
      </w:r>
      <w:r>
        <w:rPr>
          <w:spacing w:val="9"/>
        </w:rPr>
        <w:t xml:space="preserve"> </w:t>
      </w:r>
      <w:r>
        <w:t>more</w:t>
      </w:r>
      <w:r>
        <w:rPr>
          <w:spacing w:val="9"/>
        </w:rPr>
        <w:t xml:space="preserve"> </w:t>
      </w:r>
      <w:r>
        <w:t>pixel-wise</w:t>
      </w:r>
      <w:r>
        <w:rPr>
          <w:spacing w:val="10"/>
        </w:rPr>
        <w:t xml:space="preserve"> </w:t>
      </w:r>
      <w:r>
        <w:t>variations</w:t>
      </w:r>
      <w:r>
        <w:rPr>
          <w:spacing w:val="9"/>
        </w:rPr>
        <w:t xml:space="preserve"> </w:t>
      </w:r>
      <w:r>
        <w:t>in</w:t>
      </w:r>
      <w:r>
        <w:rPr>
          <w:spacing w:val="9"/>
        </w:rPr>
        <w:t xml:space="preserve"> </w:t>
      </w:r>
      <w:r>
        <w:t>pressure</w:t>
      </w:r>
      <w:r>
        <w:rPr>
          <w:spacing w:val="9"/>
        </w:rPr>
        <w:t xml:space="preserve"> </w:t>
      </w:r>
      <w:r>
        <w:t>predictions,</w:t>
      </w:r>
      <w:r>
        <w:rPr>
          <w:spacing w:val="13"/>
        </w:rPr>
        <w:t xml:space="preserve"> </w:t>
      </w:r>
      <w:r>
        <w:t>thus</w:t>
      </w:r>
      <w:r>
        <w:rPr>
          <w:spacing w:val="9"/>
        </w:rPr>
        <w:t xml:space="preserve"> </w:t>
      </w:r>
      <w:r>
        <w:t>the</w:t>
      </w:r>
      <w:r>
        <w:rPr>
          <w:spacing w:val="9"/>
        </w:rPr>
        <w:t xml:space="preserve"> </w:t>
      </w:r>
      <w:r>
        <w:t>loss</w:t>
      </w:r>
      <w:r>
        <w:rPr>
          <w:spacing w:val="9"/>
        </w:rPr>
        <w:t xml:space="preserve"> </w:t>
      </w:r>
      <w:r>
        <w:t>focuses</w:t>
      </w:r>
      <w:r>
        <w:rPr>
          <w:spacing w:val="10"/>
        </w:rPr>
        <w:t xml:space="preserve"> </w:t>
      </w:r>
      <w:r>
        <w:t>on</w:t>
      </w:r>
      <w:r>
        <w:rPr>
          <w:spacing w:val="9"/>
        </w:rPr>
        <w:t xml:space="preserve"> </w:t>
      </w:r>
      <w:r>
        <w:t>matching</w:t>
      </w:r>
      <w:r>
        <w:rPr>
          <w:spacing w:val="9"/>
        </w:rPr>
        <w:t xml:space="preserve"> </w:t>
      </w:r>
      <w:proofErr w:type="gramStart"/>
      <w:r>
        <w:rPr>
          <w:spacing w:val="-2"/>
        </w:rPr>
        <w:t>those</w:t>
      </w:r>
      <w:proofErr w:type="gramEnd"/>
    </w:p>
    <w:p w14:paraId="5ED6C88B" w14:textId="77777777" w:rsidR="0096722D" w:rsidRDefault="00BE2784">
      <w:pPr>
        <w:pStyle w:val="BodyText"/>
      </w:pPr>
      <w:proofErr w:type="gramStart"/>
      <w:r>
        <w:rPr>
          <w:rFonts w:ascii="Arial"/>
          <w:sz w:val="10"/>
        </w:rPr>
        <w:t>332</w:t>
      </w:r>
      <w:r>
        <w:rPr>
          <w:rFonts w:ascii="Arial"/>
          <w:spacing w:val="45"/>
          <w:sz w:val="10"/>
        </w:rPr>
        <w:t xml:space="preserve">  </w:t>
      </w:r>
      <w:r>
        <w:t>individual</w:t>
      </w:r>
      <w:proofErr w:type="gramEnd"/>
      <w:r>
        <w:rPr>
          <w:spacing w:val="13"/>
        </w:rPr>
        <w:t xml:space="preserve"> </w:t>
      </w:r>
      <w:r>
        <w:t>pixel-wise</w:t>
      </w:r>
      <w:r>
        <w:rPr>
          <w:spacing w:val="12"/>
        </w:rPr>
        <w:t xml:space="preserve"> </w:t>
      </w:r>
      <w:r>
        <w:t>values.</w:t>
      </w:r>
      <w:r>
        <w:rPr>
          <w:spacing w:val="53"/>
        </w:rPr>
        <w:t xml:space="preserve"> </w:t>
      </w:r>
      <w:r>
        <w:t>On</w:t>
      </w:r>
      <w:r>
        <w:rPr>
          <w:spacing w:val="12"/>
        </w:rPr>
        <w:t xml:space="preserve"> </w:t>
      </w:r>
      <w:r>
        <w:t>the</w:t>
      </w:r>
      <w:r>
        <w:rPr>
          <w:spacing w:val="13"/>
        </w:rPr>
        <w:t xml:space="preserve"> </w:t>
      </w:r>
      <w:r>
        <w:t>other</w:t>
      </w:r>
      <w:r>
        <w:rPr>
          <w:spacing w:val="12"/>
        </w:rPr>
        <w:t xml:space="preserve"> </w:t>
      </w:r>
      <w:r>
        <w:t>hand,</w:t>
      </w:r>
      <w:r>
        <w:rPr>
          <w:spacing w:val="16"/>
        </w:rPr>
        <w:t xml:space="preserve"> </w:t>
      </w:r>
      <w:r>
        <w:t>for</w:t>
      </w:r>
      <w:r>
        <w:rPr>
          <w:spacing w:val="13"/>
        </w:rPr>
        <w:t xml:space="preserve"> </w:t>
      </w:r>
      <w:r>
        <w:t>saturation</w:t>
      </w:r>
      <w:r>
        <w:rPr>
          <w:spacing w:val="12"/>
        </w:rPr>
        <w:t xml:space="preserve"> </w:t>
      </w:r>
      <w:r>
        <w:t>predictions,</w:t>
      </w:r>
      <w:r>
        <w:rPr>
          <w:spacing w:val="16"/>
        </w:rPr>
        <w:t xml:space="preserve"> </w:t>
      </w:r>
      <w:r>
        <w:t>the</w:t>
      </w:r>
      <w:r>
        <w:rPr>
          <w:spacing w:val="12"/>
        </w:rPr>
        <w:t xml:space="preserve"> </w:t>
      </w:r>
      <w:r>
        <w:t>contrast,</w:t>
      </w:r>
      <w:r>
        <w:rPr>
          <w:spacing w:val="16"/>
        </w:rPr>
        <w:t xml:space="preserve"> </w:t>
      </w:r>
      <w:r>
        <w:t>luminance,</w:t>
      </w:r>
      <w:r>
        <w:rPr>
          <w:spacing w:val="15"/>
        </w:rPr>
        <w:t xml:space="preserve"> </w:t>
      </w:r>
      <w:r>
        <w:rPr>
          <w:spacing w:val="-5"/>
        </w:rPr>
        <w:t>and</w:t>
      </w:r>
    </w:p>
    <w:p w14:paraId="70D85F8C" w14:textId="77777777" w:rsidR="0096722D" w:rsidRDefault="0096722D">
      <w:pPr>
        <w:sectPr w:rsidR="0096722D">
          <w:pgSz w:w="12240" w:h="15840"/>
          <w:pgMar w:top="1400" w:right="1280" w:bottom="980" w:left="920" w:header="0" w:footer="792" w:gutter="0"/>
          <w:cols w:space="720"/>
        </w:sectPr>
      </w:pPr>
    </w:p>
    <w:p w14:paraId="37D68302" w14:textId="77777777" w:rsidR="0096722D" w:rsidRDefault="0096722D">
      <w:pPr>
        <w:pStyle w:val="BodyText"/>
        <w:spacing w:before="1"/>
        <w:ind w:left="0"/>
      </w:pPr>
    </w:p>
    <w:p w14:paraId="3B6CB506" w14:textId="77777777" w:rsidR="0096722D" w:rsidRDefault="00BE2784">
      <w:pPr>
        <w:pStyle w:val="BodyText"/>
        <w:spacing w:before="0"/>
        <w:ind w:left="664"/>
      </w:pPr>
      <w:r>
        <w:rPr>
          <w:noProof/>
        </w:rPr>
        <w:drawing>
          <wp:inline distT="0" distB="0" distL="0" distR="0" wp14:anchorId="70D74ABA" wp14:editId="0E5AA3F4">
            <wp:extent cx="5720714" cy="6798183"/>
            <wp:effectExtent l="0" t="0" r="0" b="0"/>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31" cstate="print"/>
                    <a:stretch>
                      <a:fillRect/>
                    </a:stretch>
                  </pic:blipFill>
                  <pic:spPr>
                    <a:xfrm>
                      <a:off x="0" y="0"/>
                      <a:ext cx="5720714" cy="6798183"/>
                    </a:xfrm>
                    <a:prstGeom prst="rect">
                      <a:avLst/>
                    </a:prstGeom>
                  </pic:spPr>
                </pic:pic>
              </a:graphicData>
            </a:graphic>
          </wp:inline>
        </w:drawing>
      </w:r>
    </w:p>
    <w:p w14:paraId="54698417" w14:textId="77777777" w:rsidR="0096722D" w:rsidRDefault="0096722D">
      <w:pPr>
        <w:pStyle w:val="BodyText"/>
        <w:spacing w:before="75"/>
        <w:ind w:left="0"/>
      </w:pPr>
    </w:p>
    <w:p w14:paraId="6EFD492F" w14:textId="77777777" w:rsidR="0096722D" w:rsidRDefault="00BE2784">
      <w:pPr>
        <w:pStyle w:val="BodyText"/>
        <w:spacing w:before="1" w:line="252" w:lineRule="auto"/>
        <w:ind w:left="520" w:right="156"/>
        <w:jc w:val="both"/>
      </w:pPr>
      <w:bookmarkStart w:id="232" w:name="_bookmark19"/>
      <w:bookmarkEnd w:id="232"/>
      <w:r>
        <w:rPr>
          <w:b/>
        </w:rPr>
        <w:t>Figure</w:t>
      </w:r>
      <w:r>
        <w:rPr>
          <w:b/>
          <w:spacing w:val="-9"/>
        </w:rPr>
        <w:t xml:space="preserve"> </w:t>
      </w:r>
      <w:r>
        <w:rPr>
          <w:b/>
        </w:rPr>
        <w:t>17:</w:t>
      </w:r>
      <w:r>
        <w:rPr>
          <w:b/>
          <w:spacing w:val="8"/>
        </w:rPr>
        <w:t xml:space="preserve"> </w:t>
      </w:r>
      <w:del w:id="233" w:author="Pyrcz, Michael" w:date="2023-09-16T10:07:00Z">
        <w:r w:rsidDel="00E50CF7">
          <w:delText>(</w:delText>
        </w:r>
      </w:del>
      <w:r>
        <w:t>Normalized</w:t>
      </w:r>
      <w:del w:id="234" w:author="Pyrcz, Michael" w:date="2023-09-16T10:07:00Z">
        <w:r w:rsidDel="00E50CF7">
          <w:delText>)</w:delText>
        </w:r>
      </w:del>
      <w:r>
        <w:rPr>
          <w:spacing w:val="-11"/>
        </w:rPr>
        <w:t xml:space="preserve"> </w:t>
      </w:r>
      <w:r>
        <w:t>pressure</w:t>
      </w:r>
      <w:r>
        <w:rPr>
          <w:spacing w:val="-11"/>
        </w:rPr>
        <w:t xml:space="preserve"> </w:t>
      </w:r>
      <w:r>
        <w:t>distribution</w:t>
      </w:r>
      <w:r>
        <w:rPr>
          <w:spacing w:val="-11"/>
        </w:rPr>
        <w:t xml:space="preserve"> </w:t>
      </w:r>
      <w:r>
        <w:t>over</w:t>
      </w:r>
      <w:r>
        <w:rPr>
          <w:spacing w:val="-11"/>
        </w:rPr>
        <w:t xml:space="preserve"> </w:t>
      </w:r>
      <w:r>
        <w:t>time</w:t>
      </w:r>
      <w:r>
        <w:rPr>
          <w:spacing w:val="-11"/>
        </w:rPr>
        <w:t xml:space="preserve"> </w:t>
      </w:r>
      <w:r>
        <w:t>for</w:t>
      </w:r>
      <w:r>
        <w:rPr>
          <w:spacing w:val="-11"/>
        </w:rPr>
        <w:t xml:space="preserve"> </w:t>
      </w:r>
      <w:r>
        <w:t>3</w:t>
      </w:r>
      <w:r>
        <w:rPr>
          <w:spacing w:val="-11"/>
        </w:rPr>
        <w:t xml:space="preserve"> </w:t>
      </w:r>
      <w:r>
        <w:t>random</w:t>
      </w:r>
      <w:r>
        <w:rPr>
          <w:spacing w:val="-11"/>
        </w:rPr>
        <w:t xml:space="preserve"> </w:t>
      </w:r>
      <w:r>
        <w:t>training</w:t>
      </w:r>
      <w:r>
        <w:rPr>
          <w:spacing w:val="-11"/>
        </w:rPr>
        <w:t xml:space="preserve"> </w:t>
      </w:r>
      <w:r>
        <w:t>realization. For</w:t>
      </w:r>
      <w:r>
        <w:rPr>
          <w:spacing w:val="-11"/>
        </w:rPr>
        <w:t xml:space="preserve"> </w:t>
      </w:r>
      <w:r>
        <w:t>each</w:t>
      </w:r>
      <w:r>
        <w:rPr>
          <w:spacing w:val="-11"/>
        </w:rPr>
        <w:t xml:space="preserve"> </w:t>
      </w:r>
      <w:r>
        <w:t>panel, the top row is the ground truth from the HFS, the middle row is the Stochastic pix2vid prediction, and the bottom row is the absolute difference to HFS.</w:t>
      </w:r>
    </w:p>
    <w:p w14:paraId="05ED8052" w14:textId="77777777" w:rsidR="0096722D" w:rsidRDefault="0096722D">
      <w:pPr>
        <w:spacing w:line="252" w:lineRule="auto"/>
        <w:jc w:val="both"/>
        <w:sectPr w:rsidR="0096722D">
          <w:pgSz w:w="12240" w:h="15840"/>
          <w:pgMar w:top="1820" w:right="1280" w:bottom="980" w:left="920" w:header="0" w:footer="792" w:gutter="0"/>
          <w:cols w:space="720"/>
        </w:sectPr>
      </w:pPr>
    </w:p>
    <w:p w14:paraId="0360812A" w14:textId="77777777" w:rsidR="0096722D" w:rsidRDefault="0096722D">
      <w:pPr>
        <w:pStyle w:val="BodyText"/>
        <w:spacing w:before="1"/>
        <w:ind w:left="0"/>
      </w:pPr>
    </w:p>
    <w:p w14:paraId="2847E4A7" w14:textId="77777777" w:rsidR="0096722D" w:rsidRDefault="00BE2784">
      <w:pPr>
        <w:pStyle w:val="BodyText"/>
        <w:spacing w:before="0"/>
        <w:ind w:left="664"/>
      </w:pPr>
      <w:r>
        <w:rPr>
          <w:noProof/>
        </w:rPr>
        <w:drawing>
          <wp:inline distT="0" distB="0" distL="0" distR="0" wp14:anchorId="46508E26" wp14:editId="1B6A1EB9">
            <wp:extent cx="5720714" cy="6798183"/>
            <wp:effectExtent l="0" t="0" r="0" b="0"/>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32" cstate="print"/>
                    <a:stretch>
                      <a:fillRect/>
                    </a:stretch>
                  </pic:blipFill>
                  <pic:spPr>
                    <a:xfrm>
                      <a:off x="0" y="0"/>
                      <a:ext cx="5720714" cy="6798183"/>
                    </a:xfrm>
                    <a:prstGeom prst="rect">
                      <a:avLst/>
                    </a:prstGeom>
                  </pic:spPr>
                </pic:pic>
              </a:graphicData>
            </a:graphic>
          </wp:inline>
        </w:drawing>
      </w:r>
    </w:p>
    <w:p w14:paraId="691B9D94" w14:textId="77777777" w:rsidR="0096722D" w:rsidRDefault="0096722D">
      <w:pPr>
        <w:pStyle w:val="BodyText"/>
        <w:spacing w:before="75"/>
        <w:ind w:left="0"/>
      </w:pPr>
    </w:p>
    <w:p w14:paraId="63791878" w14:textId="77777777" w:rsidR="0096722D" w:rsidRDefault="00BE2784">
      <w:pPr>
        <w:pStyle w:val="BodyText"/>
        <w:spacing w:before="1" w:line="252" w:lineRule="auto"/>
        <w:ind w:left="520" w:right="157"/>
        <w:jc w:val="both"/>
      </w:pPr>
      <w:bookmarkStart w:id="235" w:name="_bookmark20"/>
      <w:bookmarkEnd w:id="235"/>
      <w:r>
        <w:rPr>
          <w:b/>
        </w:rPr>
        <w:t>Figure</w:t>
      </w:r>
      <w:r>
        <w:rPr>
          <w:b/>
          <w:spacing w:val="-9"/>
        </w:rPr>
        <w:t xml:space="preserve"> </w:t>
      </w:r>
      <w:r>
        <w:rPr>
          <w:b/>
        </w:rPr>
        <w:t>18:</w:t>
      </w:r>
      <w:r>
        <w:rPr>
          <w:b/>
          <w:spacing w:val="11"/>
        </w:rPr>
        <w:t xml:space="preserve"> </w:t>
      </w:r>
      <w:r>
        <w:t>Saturation</w:t>
      </w:r>
      <w:r>
        <w:rPr>
          <w:spacing w:val="-12"/>
        </w:rPr>
        <w:t xml:space="preserve"> </w:t>
      </w:r>
      <w:r>
        <w:t>distribution</w:t>
      </w:r>
      <w:r>
        <w:rPr>
          <w:spacing w:val="-12"/>
        </w:rPr>
        <w:t xml:space="preserve"> </w:t>
      </w:r>
      <w:r>
        <w:t>over</w:t>
      </w:r>
      <w:r>
        <w:rPr>
          <w:spacing w:val="-12"/>
        </w:rPr>
        <w:t xml:space="preserve"> </w:t>
      </w:r>
      <w:r>
        <w:t>time</w:t>
      </w:r>
      <w:r>
        <w:rPr>
          <w:spacing w:val="-12"/>
        </w:rPr>
        <w:t xml:space="preserve"> </w:t>
      </w:r>
      <w:r>
        <w:t>for</w:t>
      </w:r>
      <w:r>
        <w:rPr>
          <w:spacing w:val="-12"/>
        </w:rPr>
        <w:t xml:space="preserve"> </w:t>
      </w:r>
      <w:r>
        <w:t>3</w:t>
      </w:r>
      <w:r>
        <w:rPr>
          <w:spacing w:val="-12"/>
        </w:rPr>
        <w:t xml:space="preserve"> </w:t>
      </w:r>
      <w:r>
        <w:t>random</w:t>
      </w:r>
      <w:r>
        <w:rPr>
          <w:spacing w:val="-12"/>
        </w:rPr>
        <w:t xml:space="preserve"> </w:t>
      </w:r>
      <w:r>
        <w:t>training</w:t>
      </w:r>
      <w:r>
        <w:rPr>
          <w:spacing w:val="-12"/>
        </w:rPr>
        <w:t xml:space="preserve"> </w:t>
      </w:r>
      <w:proofErr w:type="gramStart"/>
      <w:r>
        <w:t>realization</w:t>
      </w:r>
      <w:proofErr w:type="gramEnd"/>
      <w:r>
        <w:t>.</w:t>
      </w:r>
      <w:r>
        <w:rPr>
          <w:spacing w:val="6"/>
        </w:rPr>
        <w:t xml:space="preserve"> </w:t>
      </w:r>
      <w:r>
        <w:t>For</w:t>
      </w:r>
      <w:r>
        <w:rPr>
          <w:spacing w:val="-12"/>
        </w:rPr>
        <w:t xml:space="preserve"> </w:t>
      </w:r>
      <w:r>
        <w:t>each</w:t>
      </w:r>
      <w:r>
        <w:rPr>
          <w:spacing w:val="-12"/>
        </w:rPr>
        <w:t xml:space="preserve"> </w:t>
      </w:r>
      <w:r>
        <w:t>panel,</w:t>
      </w:r>
      <w:r>
        <w:rPr>
          <w:spacing w:val="-10"/>
        </w:rPr>
        <w:t xml:space="preserve"> </w:t>
      </w:r>
      <w:r>
        <w:t>the</w:t>
      </w:r>
      <w:r>
        <w:rPr>
          <w:spacing w:val="-12"/>
        </w:rPr>
        <w:t xml:space="preserve"> </w:t>
      </w:r>
      <w:r>
        <w:t>top</w:t>
      </w:r>
      <w:r>
        <w:rPr>
          <w:spacing w:val="-12"/>
        </w:rPr>
        <w:t xml:space="preserve"> </w:t>
      </w:r>
      <w:r>
        <w:t>row is</w:t>
      </w:r>
      <w:r>
        <w:rPr>
          <w:spacing w:val="-1"/>
        </w:rPr>
        <w:t xml:space="preserve"> </w:t>
      </w:r>
      <w:r>
        <w:t>the</w:t>
      </w:r>
      <w:r>
        <w:rPr>
          <w:spacing w:val="-1"/>
        </w:rPr>
        <w:t xml:space="preserve"> </w:t>
      </w:r>
      <w:r>
        <w:t>ground</w:t>
      </w:r>
      <w:r>
        <w:rPr>
          <w:spacing w:val="-1"/>
        </w:rPr>
        <w:t xml:space="preserve"> </w:t>
      </w:r>
      <w:r>
        <w:t>truth</w:t>
      </w:r>
      <w:r>
        <w:rPr>
          <w:spacing w:val="-1"/>
        </w:rPr>
        <w:t xml:space="preserve"> </w:t>
      </w:r>
      <w:r>
        <w:t>from</w:t>
      </w:r>
      <w:r>
        <w:rPr>
          <w:spacing w:val="-1"/>
        </w:rPr>
        <w:t xml:space="preserve"> </w:t>
      </w:r>
      <w:r>
        <w:t>the</w:t>
      </w:r>
      <w:r>
        <w:rPr>
          <w:spacing w:val="-1"/>
        </w:rPr>
        <w:t xml:space="preserve"> </w:t>
      </w:r>
      <w:r>
        <w:t>HFS,</w:t>
      </w:r>
      <w:r>
        <w:rPr>
          <w:spacing w:val="-1"/>
        </w:rPr>
        <w:t xml:space="preserve"> </w:t>
      </w:r>
      <w:r>
        <w:t>the</w:t>
      </w:r>
      <w:r>
        <w:rPr>
          <w:spacing w:val="-1"/>
        </w:rPr>
        <w:t xml:space="preserve"> </w:t>
      </w:r>
      <w:r>
        <w:t>middle</w:t>
      </w:r>
      <w:r>
        <w:rPr>
          <w:spacing w:val="-1"/>
        </w:rPr>
        <w:t xml:space="preserve"> </w:t>
      </w:r>
      <w:r>
        <w:t>row</w:t>
      </w:r>
      <w:r>
        <w:rPr>
          <w:spacing w:val="-1"/>
        </w:rPr>
        <w:t xml:space="preserve"> </w:t>
      </w:r>
      <w:r>
        <w:t>is</w:t>
      </w:r>
      <w:r>
        <w:rPr>
          <w:spacing w:val="-1"/>
        </w:rPr>
        <w:t xml:space="preserve"> </w:t>
      </w:r>
      <w:r>
        <w:t>the</w:t>
      </w:r>
      <w:r>
        <w:rPr>
          <w:spacing w:val="-1"/>
        </w:rPr>
        <w:t xml:space="preserve"> </w:t>
      </w:r>
      <w:r>
        <w:t>Stochastic</w:t>
      </w:r>
      <w:r>
        <w:rPr>
          <w:spacing w:val="-1"/>
        </w:rPr>
        <w:t xml:space="preserve"> </w:t>
      </w:r>
      <w:r>
        <w:t>pix2vid</w:t>
      </w:r>
      <w:r>
        <w:rPr>
          <w:spacing w:val="-1"/>
        </w:rPr>
        <w:t xml:space="preserve"> </w:t>
      </w:r>
      <w:r>
        <w:t>prediction,</w:t>
      </w:r>
      <w:r>
        <w:rPr>
          <w:spacing w:val="-1"/>
        </w:rPr>
        <w:t xml:space="preserve"> </w:t>
      </w:r>
      <w:r>
        <w:t>and</w:t>
      </w:r>
      <w:r>
        <w:rPr>
          <w:spacing w:val="-1"/>
        </w:rPr>
        <w:t xml:space="preserve"> </w:t>
      </w:r>
      <w:r>
        <w:t>the</w:t>
      </w:r>
      <w:r>
        <w:rPr>
          <w:spacing w:val="-1"/>
        </w:rPr>
        <w:t xml:space="preserve"> </w:t>
      </w:r>
      <w:r>
        <w:t>bottom</w:t>
      </w:r>
      <w:r>
        <w:rPr>
          <w:spacing w:val="-1"/>
        </w:rPr>
        <w:t xml:space="preserve"> </w:t>
      </w:r>
      <w:r>
        <w:t>row is the absolute difference to HFS.</w:t>
      </w:r>
    </w:p>
    <w:p w14:paraId="37ACAE67" w14:textId="77777777" w:rsidR="0096722D" w:rsidRDefault="0096722D">
      <w:pPr>
        <w:spacing w:line="252" w:lineRule="auto"/>
        <w:jc w:val="both"/>
        <w:sectPr w:rsidR="0096722D">
          <w:pgSz w:w="12240" w:h="15840"/>
          <w:pgMar w:top="1820" w:right="1280" w:bottom="980" w:left="920" w:header="0" w:footer="792" w:gutter="0"/>
          <w:cols w:space="720"/>
        </w:sectPr>
      </w:pPr>
    </w:p>
    <w:p w14:paraId="76AB7417" w14:textId="0F0B5C10" w:rsidR="0096722D" w:rsidRDefault="00BE2784">
      <w:pPr>
        <w:pStyle w:val="BodyText"/>
        <w:spacing w:before="56"/>
      </w:pPr>
      <w:r>
        <w:t>structure</w:t>
      </w:r>
      <w:r>
        <w:rPr>
          <w:spacing w:val="1"/>
        </w:rPr>
        <w:t xml:space="preserve"> </w:t>
      </w:r>
      <w:proofErr w:type="gramStart"/>
      <w:r>
        <w:t>play</w:t>
      </w:r>
      <w:proofErr w:type="gramEnd"/>
      <w:r>
        <w:rPr>
          <w:spacing w:val="2"/>
        </w:rPr>
        <w:t xml:space="preserve"> </w:t>
      </w:r>
      <w:r>
        <w:t>a</w:t>
      </w:r>
      <w:r>
        <w:rPr>
          <w:spacing w:val="1"/>
        </w:rPr>
        <w:t xml:space="preserve"> </w:t>
      </w:r>
      <w:r>
        <w:t>bigger</w:t>
      </w:r>
      <w:r>
        <w:rPr>
          <w:spacing w:val="2"/>
        </w:rPr>
        <w:t xml:space="preserve"> </w:t>
      </w:r>
      <w:r>
        <w:t>role</w:t>
      </w:r>
      <w:r>
        <w:rPr>
          <w:spacing w:val="1"/>
        </w:rPr>
        <w:t xml:space="preserve"> </w:t>
      </w:r>
      <w:r>
        <w:t>in</w:t>
      </w:r>
      <w:r>
        <w:rPr>
          <w:spacing w:val="2"/>
        </w:rPr>
        <w:t xml:space="preserve"> </w:t>
      </w:r>
      <w:r>
        <w:t>the</w:t>
      </w:r>
      <w:r>
        <w:rPr>
          <w:spacing w:val="2"/>
        </w:rPr>
        <w:t xml:space="preserve"> </w:t>
      </w:r>
      <w:r>
        <w:t>prediction</w:t>
      </w:r>
      <w:r>
        <w:rPr>
          <w:spacing w:val="2"/>
        </w:rPr>
        <w:t xml:space="preserve"> </w:t>
      </w:r>
      <w:r>
        <w:t>that</w:t>
      </w:r>
      <w:r>
        <w:rPr>
          <w:spacing w:val="2"/>
        </w:rPr>
        <w:t xml:space="preserve"> </w:t>
      </w:r>
      <w:r>
        <w:t>the</w:t>
      </w:r>
      <w:r>
        <w:rPr>
          <w:spacing w:val="1"/>
        </w:rPr>
        <w:t xml:space="preserve"> </w:t>
      </w:r>
      <w:r>
        <w:t>pixel-wise</w:t>
      </w:r>
      <w:r>
        <w:rPr>
          <w:spacing w:val="1"/>
        </w:rPr>
        <w:t xml:space="preserve"> </w:t>
      </w:r>
      <w:r>
        <w:t>intensity</w:t>
      </w:r>
      <w:r>
        <w:rPr>
          <w:spacing w:val="2"/>
        </w:rPr>
        <w:t xml:space="preserve"> </w:t>
      </w:r>
      <w:r>
        <w:t>values.</w:t>
      </w:r>
      <w:r>
        <w:rPr>
          <w:spacing w:val="19"/>
        </w:rPr>
        <w:t xml:space="preserve"> </w:t>
      </w:r>
      <w:r>
        <w:t>Therefore,</w:t>
      </w:r>
      <w:r>
        <w:rPr>
          <w:spacing w:val="2"/>
        </w:rPr>
        <w:t xml:space="preserve"> </w:t>
      </w:r>
      <w:r>
        <w:t>it</w:t>
      </w:r>
      <w:r>
        <w:rPr>
          <w:spacing w:val="1"/>
        </w:rPr>
        <w:t xml:space="preserve"> </w:t>
      </w:r>
      <w:r>
        <w:t>is</w:t>
      </w:r>
      <w:r>
        <w:rPr>
          <w:spacing w:val="2"/>
        </w:rPr>
        <w:t xml:space="preserve"> </w:t>
      </w:r>
      <w:proofErr w:type="gramStart"/>
      <w:r>
        <w:rPr>
          <w:spacing w:val="-2"/>
        </w:rPr>
        <w:t>important</w:t>
      </w:r>
      <w:proofErr w:type="gramEnd"/>
    </w:p>
    <w:p w14:paraId="2A918BEB" w14:textId="41D78D88" w:rsidR="0096722D" w:rsidRDefault="00BE2784">
      <w:pPr>
        <w:pStyle w:val="BodyText"/>
      </w:pPr>
      <w:r>
        <w:t>to</w:t>
      </w:r>
      <w:r>
        <w:rPr>
          <w:spacing w:val="-1"/>
        </w:rPr>
        <w:t xml:space="preserve"> </w:t>
      </w:r>
      <w:proofErr w:type="gramStart"/>
      <w:r>
        <w:t>take</w:t>
      </w:r>
      <w:r>
        <w:rPr>
          <w:spacing w:val="-2"/>
        </w:rPr>
        <w:t xml:space="preserve"> </w:t>
      </w:r>
      <w:r>
        <w:t>into</w:t>
      </w:r>
      <w:r>
        <w:rPr>
          <w:spacing w:val="-3"/>
        </w:rPr>
        <w:t xml:space="preserve"> </w:t>
      </w:r>
      <w:r>
        <w:t>account</w:t>
      </w:r>
      <w:proofErr w:type="gramEnd"/>
      <w:r>
        <w:rPr>
          <w:spacing w:val="-2"/>
        </w:rPr>
        <w:t xml:space="preserve"> </w:t>
      </w:r>
      <w:r>
        <w:t>both</w:t>
      </w:r>
      <w:r>
        <w:rPr>
          <w:spacing w:val="-2"/>
        </w:rPr>
        <w:t xml:space="preserve"> </w:t>
      </w:r>
      <w:r>
        <w:t>metrics</w:t>
      </w:r>
      <w:r>
        <w:rPr>
          <w:spacing w:val="-3"/>
        </w:rPr>
        <w:t xml:space="preserve"> </w:t>
      </w:r>
      <w:r>
        <w:t>for</w:t>
      </w:r>
      <w:r>
        <w:rPr>
          <w:spacing w:val="-2"/>
        </w:rPr>
        <w:t xml:space="preserve"> </w:t>
      </w:r>
      <w:r>
        <w:t>training</w:t>
      </w:r>
      <w:r>
        <w:rPr>
          <w:spacing w:val="-2"/>
        </w:rPr>
        <w:t xml:space="preserve"> </w:t>
      </w:r>
      <w:r>
        <w:t>and</w:t>
      </w:r>
      <w:r>
        <w:rPr>
          <w:spacing w:val="-3"/>
        </w:rPr>
        <w:t xml:space="preserve"> </w:t>
      </w:r>
      <w:r>
        <w:t>validating</w:t>
      </w:r>
      <w:r>
        <w:rPr>
          <w:spacing w:val="-2"/>
        </w:rPr>
        <w:t xml:space="preserve"> </w:t>
      </w:r>
      <w:r>
        <w:t>spatiotemporal</w:t>
      </w:r>
      <w:r>
        <w:rPr>
          <w:spacing w:val="-2"/>
        </w:rPr>
        <w:t xml:space="preserve"> </w:t>
      </w:r>
      <w:r>
        <w:t>subsurface</w:t>
      </w:r>
      <w:r>
        <w:rPr>
          <w:spacing w:val="-2"/>
        </w:rPr>
        <w:t xml:space="preserve"> </w:t>
      </w:r>
      <w:r>
        <w:t>prediction</w:t>
      </w:r>
      <w:r>
        <w:rPr>
          <w:spacing w:val="-3"/>
        </w:rPr>
        <w:t xml:space="preserve"> </w:t>
      </w:r>
      <w:r>
        <w:rPr>
          <w:spacing w:val="-2"/>
        </w:rPr>
        <w:t>models.</w:t>
      </w:r>
    </w:p>
    <w:p w14:paraId="2CB19010" w14:textId="055D6B55" w:rsidR="0096722D" w:rsidRDefault="00BE2784">
      <w:pPr>
        <w:pStyle w:val="BodyText"/>
        <w:tabs>
          <w:tab w:val="left" w:pos="818"/>
        </w:tabs>
      </w:pPr>
      <w:r>
        <w:rPr>
          <w:rFonts w:ascii="Arial"/>
          <w:sz w:val="10"/>
        </w:rPr>
        <w:tab/>
      </w:r>
      <w:r>
        <w:rPr>
          <w:spacing w:val="-2"/>
        </w:rPr>
        <w:t>From</w:t>
      </w:r>
      <w:r>
        <w:rPr>
          <w:spacing w:val="-5"/>
        </w:rPr>
        <w:t xml:space="preserve"> </w:t>
      </w:r>
      <w:r w:rsidRPr="00E50CF7">
        <w:rPr>
          <w:bCs/>
          <w:spacing w:val="-2"/>
          <w:rPrChange w:id="236" w:author="Pyrcz, Michael" w:date="2023-09-16T10:07:00Z">
            <w:rPr>
              <w:b/>
              <w:spacing w:val="-2"/>
            </w:rPr>
          </w:rPrChange>
        </w:rPr>
        <w:t>Section</w:t>
      </w:r>
      <w:r w:rsidRPr="00E50CF7">
        <w:rPr>
          <w:bCs/>
          <w:spacing w:val="-1"/>
          <w:rPrChange w:id="237" w:author="Pyrcz, Michael" w:date="2023-09-16T10:07:00Z">
            <w:rPr>
              <w:b/>
              <w:spacing w:val="-1"/>
            </w:rPr>
          </w:rPrChange>
        </w:rPr>
        <w:t xml:space="preserve"> </w:t>
      </w:r>
      <w:r w:rsidRPr="00E50CF7">
        <w:rPr>
          <w:bCs/>
          <w:spacing w:val="-2"/>
          <w:rPrChange w:id="238" w:author="Pyrcz, Michael" w:date="2023-09-16T10:07:00Z">
            <w:rPr>
              <w:b/>
              <w:spacing w:val="-2"/>
            </w:rPr>
          </w:rPrChange>
        </w:rPr>
        <w:t>2.3</w:t>
      </w:r>
      <w:r>
        <w:rPr>
          <w:spacing w:val="-2"/>
        </w:rPr>
        <w:t>,</w:t>
      </w:r>
      <w:r>
        <w:rPr>
          <w:spacing w:val="-3"/>
        </w:rPr>
        <w:t xml:space="preserve"> </w:t>
      </w:r>
      <w:r>
        <w:rPr>
          <w:spacing w:val="-2"/>
        </w:rPr>
        <w:t>the</w:t>
      </w:r>
      <w:r>
        <w:rPr>
          <w:spacing w:val="-4"/>
        </w:rPr>
        <w:t xml:space="preserve"> </w:t>
      </w:r>
      <w:r>
        <w:rPr>
          <w:spacing w:val="-2"/>
        </w:rPr>
        <w:t>first</w:t>
      </w:r>
      <w:r>
        <w:rPr>
          <w:spacing w:val="-5"/>
        </w:rPr>
        <w:t xml:space="preserve"> </w:t>
      </w:r>
      <w:r>
        <w:rPr>
          <w:spacing w:val="-2"/>
        </w:rPr>
        <w:t>step</w:t>
      </w:r>
      <w:r>
        <w:rPr>
          <w:spacing w:val="-5"/>
        </w:rPr>
        <w:t xml:space="preserve"> </w:t>
      </w:r>
      <w:r>
        <w:rPr>
          <w:spacing w:val="-2"/>
        </w:rPr>
        <w:t>of</w:t>
      </w:r>
      <w:r>
        <w:rPr>
          <w:spacing w:val="-5"/>
        </w:rPr>
        <w:t xml:space="preserve"> </w:t>
      </w:r>
      <w:r>
        <w:rPr>
          <w:spacing w:val="-2"/>
        </w:rPr>
        <w:t>the</w:t>
      </w:r>
      <w:r>
        <w:rPr>
          <w:spacing w:val="-4"/>
        </w:rPr>
        <w:t xml:space="preserve"> </w:t>
      </w:r>
      <w:r>
        <w:rPr>
          <w:spacing w:val="-2"/>
        </w:rPr>
        <w:t>Stochastic</w:t>
      </w:r>
      <w:r>
        <w:rPr>
          <w:spacing w:val="-5"/>
        </w:rPr>
        <w:t xml:space="preserve"> </w:t>
      </w:r>
      <w:r>
        <w:rPr>
          <w:spacing w:val="-2"/>
        </w:rPr>
        <w:t>pix2vid</w:t>
      </w:r>
      <w:r>
        <w:rPr>
          <w:spacing w:val="-5"/>
        </w:rPr>
        <w:t xml:space="preserve"> </w:t>
      </w:r>
      <w:r>
        <w:rPr>
          <w:spacing w:val="-2"/>
        </w:rPr>
        <w:t>model</w:t>
      </w:r>
      <w:r>
        <w:rPr>
          <w:spacing w:val="-5"/>
        </w:rPr>
        <w:t xml:space="preserve"> </w:t>
      </w:r>
      <w:r>
        <w:rPr>
          <w:spacing w:val="-2"/>
        </w:rPr>
        <w:t>is</w:t>
      </w:r>
      <w:r>
        <w:rPr>
          <w:spacing w:val="-5"/>
        </w:rPr>
        <w:t xml:space="preserve"> </w:t>
      </w:r>
      <w:r>
        <w:rPr>
          <w:spacing w:val="-2"/>
        </w:rPr>
        <w:t>to</w:t>
      </w:r>
      <w:r>
        <w:rPr>
          <w:spacing w:val="-4"/>
        </w:rPr>
        <w:t xml:space="preserve"> </w:t>
      </w:r>
      <w:r>
        <w:rPr>
          <w:spacing w:val="-2"/>
        </w:rPr>
        <w:t>take</w:t>
      </w:r>
      <w:r>
        <w:rPr>
          <w:spacing w:val="-5"/>
        </w:rPr>
        <w:t xml:space="preserve"> </w:t>
      </w:r>
      <w:r>
        <w:rPr>
          <w:spacing w:val="-2"/>
        </w:rPr>
        <w:t>the</w:t>
      </w:r>
      <w:r>
        <w:rPr>
          <w:spacing w:val="-5"/>
        </w:rPr>
        <w:t xml:space="preserve"> </w:t>
      </w:r>
      <w:r>
        <w:rPr>
          <w:spacing w:val="-2"/>
        </w:rPr>
        <w:t>static</w:t>
      </w:r>
      <w:r>
        <w:rPr>
          <w:spacing w:val="-5"/>
        </w:rPr>
        <w:t xml:space="preserve"> </w:t>
      </w:r>
      <w:r>
        <w:rPr>
          <w:spacing w:val="-2"/>
        </w:rPr>
        <w:t>geologic</w:t>
      </w:r>
      <w:r>
        <w:rPr>
          <w:spacing w:val="-5"/>
        </w:rPr>
        <w:t xml:space="preserve"> </w:t>
      </w:r>
      <w:r>
        <w:rPr>
          <w:spacing w:val="-2"/>
        </w:rPr>
        <w:t>realizations,</w:t>
      </w:r>
    </w:p>
    <w:p w14:paraId="32F0798C" w14:textId="6BEB55F2" w:rsidR="0096722D" w:rsidRDefault="00BE2784">
      <w:pPr>
        <w:pStyle w:val="BodyText"/>
        <w:spacing w:before="145"/>
      </w:pPr>
      <w:r>
        <w:rPr>
          <w:rFonts w:ascii="Palatino Linotype"/>
          <w:i/>
        </w:rPr>
        <w:t>m</w:t>
      </w:r>
      <w:r>
        <w:t>,</w:t>
      </w:r>
      <w:r>
        <w:rPr>
          <w:spacing w:val="5"/>
        </w:rPr>
        <w:t xml:space="preserve"> </w:t>
      </w:r>
      <w:r>
        <w:t>and</w:t>
      </w:r>
      <w:r>
        <w:rPr>
          <w:spacing w:val="2"/>
        </w:rPr>
        <w:t xml:space="preserve"> </w:t>
      </w:r>
      <w:r>
        <w:t>compresses</w:t>
      </w:r>
      <w:r>
        <w:rPr>
          <w:spacing w:val="3"/>
        </w:rPr>
        <w:t xml:space="preserve"> </w:t>
      </w:r>
      <w:r>
        <w:t>them</w:t>
      </w:r>
      <w:r>
        <w:rPr>
          <w:spacing w:val="2"/>
        </w:rPr>
        <w:t xml:space="preserve"> </w:t>
      </w:r>
      <w:r>
        <w:t>into</w:t>
      </w:r>
      <w:r>
        <w:rPr>
          <w:spacing w:val="3"/>
        </w:rPr>
        <w:t xml:space="preserve"> </w:t>
      </w:r>
      <w:r>
        <w:t>a</w:t>
      </w:r>
      <w:r>
        <w:rPr>
          <w:spacing w:val="2"/>
        </w:rPr>
        <w:t xml:space="preserve"> </w:t>
      </w:r>
      <w:r>
        <w:t>latent</w:t>
      </w:r>
      <w:r>
        <w:rPr>
          <w:spacing w:val="3"/>
        </w:rPr>
        <w:t xml:space="preserve"> </w:t>
      </w:r>
      <w:r>
        <w:t>space</w:t>
      </w:r>
      <w:r>
        <w:rPr>
          <w:spacing w:val="2"/>
        </w:rPr>
        <w:t xml:space="preserve"> </w:t>
      </w:r>
      <w:r>
        <w:t>representation,</w:t>
      </w:r>
      <w:r>
        <w:rPr>
          <w:spacing w:val="2"/>
        </w:rPr>
        <w:t xml:space="preserve"> </w:t>
      </w:r>
      <w:r>
        <w:rPr>
          <w:rFonts w:ascii="Palatino Linotype"/>
          <w:i/>
        </w:rPr>
        <w:t>z</w:t>
      </w:r>
      <w:r>
        <w:rPr>
          <w:i/>
          <w:vertAlign w:val="subscript"/>
        </w:rPr>
        <w:t>m</w:t>
      </w:r>
      <w:r>
        <w:t>,</w:t>
      </w:r>
      <w:r>
        <w:rPr>
          <w:spacing w:val="4"/>
        </w:rPr>
        <w:t xml:space="preserve"> </w:t>
      </w:r>
      <w:r>
        <w:t>using</w:t>
      </w:r>
      <w:r>
        <w:rPr>
          <w:spacing w:val="2"/>
        </w:rPr>
        <w:t xml:space="preserve"> </w:t>
      </w:r>
      <w:r>
        <w:t>the</w:t>
      </w:r>
      <w:r>
        <w:rPr>
          <w:spacing w:val="3"/>
        </w:rPr>
        <w:t xml:space="preserve"> </w:t>
      </w:r>
      <w:r>
        <w:t>spatial</w:t>
      </w:r>
      <w:r>
        <w:rPr>
          <w:spacing w:val="2"/>
        </w:rPr>
        <w:t xml:space="preserve"> </w:t>
      </w:r>
      <w:r>
        <w:t>encoder</w:t>
      </w:r>
      <w:r>
        <w:rPr>
          <w:spacing w:val="3"/>
        </w:rPr>
        <w:t xml:space="preserve"> </w:t>
      </w:r>
      <w:r>
        <w:t>structure.</w:t>
      </w:r>
      <w:r>
        <w:rPr>
          <w:spacing w:val="20"/>
        </w:rPr>
        <w:t xml:space="preserve"> </w:t>
      </w:r>
      <w:r>
        <w:rPr>
          <w:spacing w:val="-2"/>
        </w:rPr>
        <w:t>Figure</w:t>
      </w:r>
    </w:p>
    <w:p w14:paraId="4E73D17E" w14:textId="3E4D1C5A" w:rsidR="0096722D" w:rsidRDefault="00BE2784">
      <w:pPr>
        <w:pStyle w:val="BodyText"/>
        <w:spacing w:before="155"/>
      </w:pPr>
      <w:hyperlink w:anchor="_bookmark23" w:history="1">
        <w:r>
          <w:rPr>
            <w:color w:val="0000FF"/>
          </w:rPr>
          <w:t>21</w:t>
        </w:r>
      </w:hyperlink>
      <w:r>
        <w:rPr>
          <w:color w:val="0000FF"/>
          <w:spacing w:val="-7"/>
        </w:rPr>
        <w:t xml:space="preserve"> </w:t>
      </w:r>
      <w:r>
        <w:t>show</w:t>
      </w:r>
      <w:r>
        <w:rPr>
          <w:spacing w:val="-7"/>
        </w:rPr>
        <w:t xml:space="preserve"> </w:t>
      </w:r>
      <w:r>
        <w:t>a</w:t>
      </w:r>
      <w:r>
        <w:rPr>
          <w:spacing w:val="-7"/>
        </w:rPr>
        <w:t xml:space="preserve"> </w:t>
      </w:r>
      <w:r>
        <w:t>random</w:t>
      </w:r>
      <w:r>
        <w:rPr>
          <w:spacing w:val="-6"/>
        </w:rPr>
        <w:t xml:space="preserve"> </w:t>
      </w:r>
      <w:r>
        <w:t>selection</w:t>
      </w:r>
      <w:r>
        <w:rPr>
          <w:spacing w:val="-7"/>
        </w:rPr>
        <w:t xml:space="preserve"> </w:t>
      </w:r>
      <w:r>
        <w:t>of</w:t>
      </w:r>
      <w:r>
        <w:rPr>
          <w:spacing w:val="-7"/>
        </w:rPr>
        <w:t xml:space="preserve"> </w:t>
      </w:r>
      <w:r>
        <w:t>latent</w:t>
      </w:r>
      <w:r>
        <w:rPr>
          <w:spacing w:val="-7"/>
        </w:rPr>
        <w:t xml:space="preserve"> </w:t>
      </w:r>
      <w:r>
        <w:t>feature</w:t>
      </w:r>
      <w:r>
        <w:rPr>
          <w:spacing w:val="-7"/>
        </w:rPr>
        <w:t xml:space="preserve"> </w:t>
      </w:r>
      <w:r>
        <w:t>maps,</w:t>
      </w:r>
      <w:r>
        <w:rPr>
          <w:spacing w:val="-6"/>
        </w:rPr>
        <w:t xml:space="preserve"> </w:t>
      </w:r>
      <w:r>
        <w:t>along</w:t>
      </w:r>
      <w:r>
        <w:rPr>
          <w:spacing w:val="-7"/>
        </w:rPr>
        <w:t xml:space="preserve"> </w:t>
      </w:r>
      <w:r>
        <w:t>with</w:t>
      </w:r>
      <w:r>
        <w:rPr>
          <w:spacing w:val="-7"/>
        </w:rPr>
        <w:t xml:space="preserve"> </w:t>
      </w:r>
      <w:r>
        <w:t>their</w:t>
      </w:r>
      <w:r>
        <w:rPr>
          <w:spacing w:val="-7"/>
        </w:rPr>
        <w:t xml:space="preserve"> </w:t>
      </w:r>
      <w:r>
        <w:t>superposition</w:t>
      </w:r>
      <w:r>
        <w:rPr>
          <w:spacing w:val="-6"/>
        </w:rPr>
        <w:t xml:space="preserve"> </w:t>
      </w:r>
      <w:r>
        <w:t>on</w:t>
      </w:r>
      <w:r>
        <w:rPr>
          <w:spacing w:val="-7"/>
        </w:rPr>
        <w:t xml:space="preserve"> </w:t>
      </w:r>
      <w:r>
        <w:t>the</w:t>
      </w:r>
      <w:r>
        <w:rPr>
          <w:spacing w:val="-7"/>
        </w:rPr>
        <w:t xml:space="preserve"> </w:t>
      </w:r>
      <w:r>
        <w:t>porosity</w:t>
      </w:r>
      <w:r>
        <w:rPr>
          <w:spacing w:val="-7"/>
        </w:rPr>
        <w:t xml:space="preserve"> </w:t>
      </w:r>
      <w:r>
        <w:t>and</w:t>
      </w:r>
      <w:r>
        <w:rPr>
          <w:spacing w:val="-7"/>
        </w:rPr>
        <w:t xml:space="preserve"> </w:t>
      </w:r>
      <w:proofErr w:type="gramStart"/>
      <w:r>
        <w:rPr>
          <w:spacing w:val="-2"/>
        </w:rPr>
        <w:t>facies</w:t>
      </w:r>
      <w:proofErr w:type="gramEnd"/>
    </w:p>
    <w:p w14:paraId="4C389C40" w14:textId="2F4570DA" w:rsidR="0096722D" w:rsidRDefault="00BE2784">
      <w:pPr>
        <w:pStyle w:val="BodyText"/>
        <w:spacing w:before="172"/>
      </w:pPr>
      <w:r>
        <w:t>distribution.</w:t>
      </w:r>
      <w:r>
        <w:rPr>
          <w:spacing w:val="65"/>
        </w:rPr>
        <w:t xml:space="preserve"> </w:t>
      </w:r>
      <w:r>
        <w:t>This</w:t>
      </w:r>
      <w:r>
        <w:rPr>
          <w:spacing w:val="18"/>
        </w:rPr>
        <w:t xml:space="preserve"> </w:t>
      </w:r>
      <w:r>
        <w:t>can</w:t>
      </w:r>
      <w:r>
        <w:rPr>
          <w:spacing w:val="18"/>
        </w:rPr>
        <w:t xml:space="preserve"> </w:t>
      </w:r>
      <w:r>
        <w:t>be</w:t>
      </w:r>
      <w:r>
        <w:rPr>
          <w:spacing w:val="19"/>
        </w:rPr>
        <w:t xml:space="preserve"> </w:t>
      </w:r>
      <w:r>
        <w:t>interpreted</w:t>
      </w:r>
      <w:r>
        <w:rPr>
          <w:spacing w:val="18"/>
        </w:rPr>
        <w:t xml:space="preserve"> </w:t>
      </w:r>
      <w:r>
        <w:t>as</w:t>
      </w:r>
      <w:r>
        <w:rPr>
          <w:spacing w:val="18"/>
        </w:rPr>
        <w:t xml:space="preserve"> </w:t>
      </w:r>
      <w:r>
        <w:t>an</w:t>
      </w:r>
      <w:r>
        <w:rPr>
          <w:spacing w:val="19"/>
        </w:rPr>
        <w:t xml:space="preserve"> </w:t>
      </w:r>
      <w:r>
        <w:t>analog</w:t>
      </w:r>
      <w:r>
        <w:rPr>
          <w:spacing w:val="18"/>
        </w:rPr>
        <w:t xml:space="preserve"> </w:t>
      </w:r>
      <w:r>
        <w:t>to</w:t>
      </w:r>
      <w:r>
        <w:rPr>
          <w:spacing w:val="18"/>
        </w:rPr>
        <w:t xml:space="preserve"> </w:t>
      </w:r>
      <w:r>
        <w:t>the</w:t>
      </w:r>
      <w:r>
        <w:rPr>
          <w:spacing w:val="19"/>
        </w:rPr>
        <w:t xml:space="preserve"> </w:t>
      </w:r>
      <w:r>
        <w:t>attention</w:t>
      </w:r>
      <w:r>
        <w:rPr>
          <w:spacing w:val="18"/>
        </w:rPr>
        <w:t xml:space="preserve"> </w:t>
      </w:r>
      <w:r>
        <w:t>head</w:t>
      </w:r>
      <w:r>
        <w:rPr>
          <w:spacing w:val="18"/>
        </w:rPr>
        <w:t xml:space="preserve"> </w:t>
      </w:r>
      <w:r>
        <w:t>mechanisms</w:t>
      </w:r>
      <w:r>
        <w:rPr>
          <w:spacing w:val="19"/>
        </w:rPr>
        <w:t xml:space="preserve"> </w:t>
      </w:r>
      <w:r>
        <w:t>recently</w:t>
      </w:r>
      <w:r>
        <w:rPr>
          <w:spacing w:val="18"/>
        </w:rPr>
        <w:t xml:space="preserve"> </w:t>
      </w:r>
      <w:proofErr w:type="gramStart"/>
      <w:r>
        <w:rPr>
          <w:spacing w:val="-2"/>
        </w:rPr>
        <w:t>developed</w:t>
      </w:r>
      <w:proofErr w:type="gramEnd"/>
    </w:p>
    <w:p w14:paraId="32CF160C" w14:textId="160731F7" w:rsidR="0096722D" w:rsidRDefault="00BE2784">
      <w:pPr>
        <w:pStyle w:val="BodyText"/>
      </w:pPr>
      <w:r>
        <w:t>i</w:t>
      </w:r>
      <w:r>
        <w:t>n</w:t>
      </w:r>
      <w:r>
        <w:rPr>
          <w:spacing w:val="9"/>
        </w:rPr>
        <w:t xml:space="preserve"> </w:t>
      </w:r>
      <w:r>
        <w:t>transformer-based</w:t>
      </w:r>
      <w:r>
        <w:rPr>
          <w:spacing w:val="10"/>
        </w:rPr>
        <w:t xml:space="preserve"> </w:t>
      </w:r>
      <w:r>
        <w:t>architectures</w:t>
      </w:r>
      <w:r>
        <w:rPr>
          <w:spacing w:val="10"/>
        </w:rPr>
        <w:t xml:space="preserve"> </w:t>
      </w:r>
      <w:r>
        <w:t>[</w:t>
      </w:r>
      <w:hyperlink w:anchor="_bookmark95" w:history="1">
        <w:r>
          <w:rPr>
            <w:color w:val="0000FF"/>
          </w:rPr>
          <w:t>84</w:t>
        </w:r>
      </w:hyperlink>
      <w:r>
        <w:t>].</w:t>
      </w:r>
      <w:r>
        <w:rPr>
          <w:spacing w:val="51"/>
        </w:rPr>
        <w:t xml:space="preserve"> </w:t>
      </w:r>
      <w:r>
        <w:t>We</w:t>
      </w:r>
      <w:r>
        <w:rPr>
          <w:spacing w:val="10"/>
        </w:rPr>
        <w:t xml:space="preserve"> </w:t>
      </w:r>
      <w:r>
        <w:t>observe</w:t>
      </w:r>
      <w:r>
        <w:rPr>
          <w:spacing w:val="9"/>
        </w:rPr>
        <w:t xml:space="preserve"> </w:t>
      </w:r>
      <w:r>
        <w:t>that</w:t>
      </w:r>
      <w:r>
        <w:rPr>
          <w:spacing w:val="10"/>
        </w:rPr>
        <w:t xml:space="preserve"> </w:t>
      </w:r>
      <w:r>
        <w:t>the</w:t>
      </w:r>
      <w:r>
        <w:rPr>
          <w:spacing w:val="10"/>
        </w:rPr>
        <w:t xml:space="preserve"> </w:t>
      </w:r>
      <w:r>
        <w:t>latent</w:t>
      </w:r>
      <w:r>
        <w:rPr>
          <w:spacing w:val="9"/>
        </w:rPr>
        <w:t xml:space="preserve"> </w:t>
      </w:r>
      <w:r>
        <w:t>feature</w:t>
      </w:r>
      <w:r>
        <w:rPr>
          <w:spacing w:val="10"/>
        </w:rPr>
        <w:t xml:space="preserve"> </w:t>
      </w:r>
      <w:r>
        <w:t>maps</w:t>
      </w:r>
      <w:r>
        <w:rPr>
          <w:spacing w:val="9"/>
        </w:rPr>
        <w:t xml:space="preserve"> </w:t>
      </w:r>
      <w:r>
        <w:t>are</w:t>
      </w:r>
      <w:r>
        <w:rPr>
          <w:spacing w:val="10"/>
        </w:rPr>
        <w:t xml:space="preserve"> </w:t>
      </w:r>
      <w:r>
        <w:t>essentially</w:t>
      </w:r>
      <w:r>
        <w:rPr>
          <w:spacing w:val="10"/>
        </w:rPr>
        <w:t xml:space="preserve"> </w:t>
      </w:r>
      <w:proofErr w:type="gramStart"/>
      <w:r>
        <w:rPr>
          <w:spacing w:val="-2"/>
        </w:rPr>
        <w:t>learning</w:t>
      </w:r>
      <w:proofErr w:type="gramEnd"/>
    </w:p>
    <w:p w14:paraId="4D8D992F" w14:textId="2D14913F" w:rsidR="0096722D" w:rsidRDefault="00BE2784">
      <w:pPr>
        <w:pStyle w:val="BodyText"/>
      </w:pPr>
      <w:r>
        <w:t>the</w:t>
      </w:r>
      <w:r>
        <w:rPr>
          <w:spacing w:val="12"/>
        </w:rPr>
        <w:t xml:space="preserve"> </w:t>
      </w:r>
      <w:r>
        <w:t>injection</w:t>
      </w:r>
      <w:r>
        <w:rPr>
          <w:spacing w:val="10"/>
        </w:rPr>
        <w:t xml:space="preserve"> </w:t>
      </w:r>
      <w:r>
        <w:t>location(s)</w:t>
      </w:r>
      <w:r>
        <w:rPr>
          <w:spacing w:val="10"/>
        </w:rPr>
        <w:t xml:space="preserve"> </w:t>
      </w:r>
      <w:r>
        <w:t>and</w:t>
      </w:r>
      <w:r>
        <w:rPr>
          <w:spacing w:val="10"/>
        </w:rPr>
        <w:t xml:space="preserve"> </w:t>
      </w:r>
      <w:r>
        <w:t>direction</w:t>
      </w:r>
      <w:r>
        <w:rPr>
          <w:spacing w:val="10"/>
        </w:rPr>
        <w:t xml:space="preserve"> </w:t>
      </w:r>
      <w:r>
        <w:t>of</w:t>
      </w:r>
      <w:r>
        <w:rPr>
          <w:spacing w:val="10"/>
        </w:rPr>
        <w:t xml:space="preserve"> </w:t>
      </w:r>
      <w:r>
        <w:t>flow</w:t>
      </w:r>
      <w:r>
        <w:rPr>
          <w:spacing w:val="10"/>
        </w:rPr>
        <w:t xml:space="preserve"> </w:t>
      </w:r>
      <w:r>
        <w:t>based</w:t>
      </w:r>
      <w:r>
        <w:rPr>
          <w:spacing w:val="11"/>
        </w:rPr>
        <w:t xml:space="preserve"> </w:t>
      </w:r>
      <w:r>
        <w:t>on</w:t>
      </w:r>
      <w:r>
        <w:rPr>
          <w:spacing w:val="10"/>
        </w:rPr>
        <w:t xml:space="preserve"> </w:t>
      </w:r>
      <w:r>
        <w:t>the</w:t>
      </w:r>
      <w:r>
        <w:rPr>
          <w:spacing w:val="10"/>
        </w:rPr>
        <w:t xml:space="preserve"> </w:t>
      </w:r>
      <w:r>
        <w:t>geologic</w:t>
      </w:r>
      <w:r>
        <w:rPr>
          <w:spacing w:val="10"/>
        </w:rPr>
        <w:t xml:space="preserve"> </w:t>
      </w:r>
      <w:r>
        <w:t>distributions.</w:t>
      </w:r>
      <w:r>
        <w:rPr>
          <w:spacing w:val="43"/>
        </w:rPr>
        <w:t xml:space="preserve"> </w:t>
      </w:r>
      <w:r>
        <w:t>Thus,</w:t>
      </w:r>
      <w:r>
        <w:rPr>
          <w:spacing w:val="12"/>
        </w:rPr>
        <w:t xml:space="preserve"> </w:t>
      </w:r>
      <w:r>
        <w:t>proving</w:t>
      </w:r>
      <w:r>
        <w:rPr>
          <w:spacing w:val="10"/>
        </w:rPr>
        <w:t xml:space="preserve"> </w:t>
      </w:r>
      <w:r>
        <w:t>that</w:t>
      </w:r>
      <w:r>
        <w:rPr>
          <w:spacing w:val="10"/>
        </w:rPr>
        <w:t xml:space="preserve"> </w:t>
      </w:r>
      <w:r>
        <w:rPr>
          <w:spacing w:val="-5"/>
        </w:rPr>
        <w:t>the</w:t>
      </w:r>
    </w:p>
    <w:p w14:paraId="4C3A7D36" w14:textId="0914E06D" w:rsidR="0096722D" w:rsidRDefault="00BE2784">
      <w:pPr>
        <w:pStyle w:val="BodyText"/>
        <w:spacing w:before="172"/>
      </w:pPr>
      <w:proofErr w:type="gramStart"/>
      <w:r>
        <w:rPr>
          <w:spacing w:val="-2"/>
        </w:rPr>
        <w:t>Stochastic</w:t>
      </w:r>
      <w:proofErr w:type="gramEnd"/>
      <w:r>
        <w:rPr>
          <w:spacing w:val="5"/>
        </w:rPr>
        <w:t xml:space="preserve"> </w:t>
      </w:r>
      <w:r>
        <w:rPr>
          <w:spacing w:val="-2"/>
        </w:rPr>
        <w:t>pix2vid</w:t>
      </w:r>
      <w:r>
        <w:rPr>
          <w:spacing w:val="5"/>
        </w:rPr>
        <w:t xml:space="preserve"> </w:t>
      </w:r>
      <w:r>
        <w:rPr>
          <w:spacing w:val="-2"/>
        </w:rPr>
        <w:t>model</w:t>
      </w:r>
      <w:r>
        <w:rPr>
          <w:spacing w:val="5"/>
        </w:rPr>
        <w:t xml:space="preserve"> </w:t>
      </w:r>
      <w:r>
        <w:rPr>
          <w:spacing w:val="-2"/>
        </w:rPr>
        <w:t>is</w:t>
      </w:r>
      <w:r>
        <w:rPr>
          <w:spacing w:val="5"/>
        </w:rPr>
        <w:t xml:space="preserve"> </w:t>
      </w:r>
      <w:r>
        <w:rPr>
          <w:spacing w:val="-2"/>
        </w:rPr>
        <w:t>learning</w:t>
      </w:r>
      <w:r>
        <w:rPr>
          <w:spacing w:val="5"/>
        </w:rPr>
        <w:t xml:space="preserve"> </w:t>
      </w:r>
      <w:r>
        <w:rPr>
          <w:spacing w:val="-2"/>
        </w:rPr>
        <w:t>multiphase</w:t>
      </w:r>
      <w:r>
        <w:rPr>
          <w:spacing w:val="6"/>
        </w:rPr>
        <w:t xml:space="preserve"> </w:t>
      </w:r>
      <w:r>
        <w:rPr>
          <w:spacing w:val="-2"/>
        </w:rPr>
        <w:t>flow</w:t>
      </w:r>
      <w:r>
        <w:rPr>
          <w:spacing w:val="5"/>
        </w:rPr>
        <w:t xml:space="preserve"> </w:t>
      </w:r>
      <w:r>
        <w:rPr>
          <w:spacing w:val="-2"/>
        </w:rPr>
        <w:t>physics</w:t>
      </w:r>
      <w:r>
        <w:rPr>
          <w:spacing w:val="5"/>
        </w:rPr>
        <w:t xml:space="preserve"> </w:t>
      </w:r>
      <w:r>
        <w:rPr>
          <w:spacing w:val="-2"/>
        </w:rPr>
        <w:t>and</w:t>
      </w:r>
      <w:r>
        <w:rPr>
          <w:spacing w:val="5"/>
        </w:rPr>
        <w:t xml:space="preserve"> </w:t>
      </w:r>
      <w:r>
        <w:rPr>
          <w:spacing w:val="-2"/>
        </w:rPr>
        <w:t>dynamic</w:t>
      </w:r>
      <w:r>
        <w:rPr>
          <w:spacing w:val="5"/>
        </w:rPr>
        <w:t xml:space="preserve"> </w:t>
      </w:r>
      <w:r>
        <w:rPr>
          <w:spacing w:val="-2"/>
        </w:rPr>
        <w:t>reservoir</w:t>
      </w:r>
      <w:r>
        <w:rPr>
          <w:spacing w:val="6"/>
        </w:rPr>
        <w:t xml:space="preserve"> </w:t>
      </w:r>
      <w:r>
        <w:rPr>
          <w:spacing w:val="-2"/>
        </w:rPr>
        <w:t>behavior</w:t>
      </w:r>
      <w:r>
        <w:rPr>
          <w:spacing w:val="5"/>
        </w:rPr>
        <w:t xml:space="preserve"> </w:t>
      </w:r>
      <w:r>
        <w:rPr>
          <w:spacing w:val="-2"/>
        </w:rPr>
        <w:t>appropriately.</w:t>
      </w:r>
    </w:p>
    <w:p w14:paraId="7AE251FC" w14:textId="00F27477" w:rsidR="0096722D" w:rsidRDefault="00BE2784">
      <w:pPr>
        <w:pStyle w:val="BodyText"/>
        <w:tabs>
          <w:tab w:val="left" w:pos="818"/>
        </w:tabs>
      </w:pPr>
      <w:r>
        <w:rPr>
          <w:rFonts w:ascii="Arial"/>
          <w:sz w:val="10"/>
        </w:rPr>
        <w:tab/>
      </w:r>
      <w:r>
        <w:rPr>
          <w:spacing w:val="-2"/>
        </w:rPr>
        <w:t>These results</w:t>
      </w:r>
      <w:r>
        <w:rPr>
          <w:spacing w:val="-1"/>
        </w:rPr>
        <w:t xml:space="preserve"> </w:t>
      </w:r>
      <w:r>
        <w:rPr>
          <w:spacing w:val="-2"/>
        </w:rPr>
        <w:t>imply</w:t>
      </w:r>
      <w:r>
        <w:rPr>
          <w:spacing w:val="-1"/>
        </w:rPr>
        <w:t xml:space="preserve"> </w:t>
      </w:r>
      <w:r>
        <w:rPr>
          <w:spacing w:val="-2"/>
        </w:rPr>
        <w:t>that our</w:t>
      </w:r>
      <w:r>
        <w:rPr>
          <w:spacing w:val="-1"/>
        </w:rPr>
        <w:t xml:space="preserve"> </w:t>
      </w:r>
      <w:r>
        <w:rPr>
          <w:spacing w:val="-2"/>
        </w:rPr>
        <w:t>Stochastic</w:t>
      </w:r>
      <w:r>
        <w:rPr>
          <w:spacing w:val="-1"/>
        </w:rPr>
        <w:t xml:space="preserve"> </w:t>
      </w:r>
      <w:r>
        <w:rPr>
          <w:spacing w:val="-2"/>
        </w:rPr>
        <w:t xml:space="preserve">pix2vid </w:t>
      </w:r>
      <w:proofErr w:type="gramStart"/>
      <w:r>
        <w:rPr>
          <w:spacing w:val="-2"/>
        </w:rPr>
        <w:t>is</w:t>
      </w:r>
      <w:r>
        <w:rPr>
          <w:spacing w:val="-1"/>
        </w:rPr>
        <w:t xml:space="preserve"> </w:t>
      </w:r>
      <w:r>
        <w:rPr>
          <w:spacing w:val="-2"/>
        </w:rPr>
        <w:t>capable</w:t>
      </w:r>
      <w:r>
        <w:rPr>
          <w:spacing w:val="-1"/>
        </w:rPr>
        <w:t xml:space="preserve"> </w:t>
      </w:r>
      <w:r>
        <w:rPr>
          <w:spacing w:val="-2"/>
        </w:rPr>
        <w:t>of</w:t>
      </w:r>
      <w:r>
        <w:rPr>
          <w:spacing w:val="-1"/>
        </w:rPr>
        <w:t xml:space="preserve"> </w:t>
      </w:r>
      <w:r>
        <w:rPr>
          <w:spacing w:val="-2"/>
        </w:rPr>
        <w:t>learning</w:t>
      </w:r>
      <w:proofErr w:type="gramEnd"/>
      <w:r>
        <w:rPr>
          <w:spacing w:val="-2"/>
        </w:rPr>
        <w:t xml:space="preserve"> the</w:t>
      </w:r>
      <w:r>
        <w:rPr>
          <w:spacing w:val="-1"/>
        </w:rPr>
        <w:t xml:space="preserve"> </w:t>
      </w:r>
      <w:r>
        <w:rPr>
          <w:spacing w:val="-2"/>
        </w:rPr>
        <w:t>spatiotemporal</w:t>
      </w:r>
      <w:r>
        <w:rPr>
          <w:spacing w:val="-1"/>
        </w:rPr>
        <w:t xml:space="preserve"> </w:t>
      </w:r>
      <w:r>
        <w:rPr>
          <w:spacing w:val="-2"/>
        </w:rPr>
        <w:t xml:space="preserve">relationship </w:t>
      </w:r>
      <w:r>
        <w:rPr>
          <w:spacing w:val="-5"/>
        </w:rPr>
        <w:t>be-</w:t>
      </w:r>
    </w:p>
    <w:p w14:paraId="57703ACA" w14:textId="706ABBEA" w:rsidR="0096722D" w:rsidRDefault="00BE2784">
      <w:pPr>
        <w:pStyle w:val="BodyText"/>
      </w:pPr>
      <w:r>
        <w:rPr>
          <w:spacing w:val="-2"/>
        </w:rPr>
        <w:t>tween</w:t>
      </w:r>
      <w:r>
        <w:rPr>
          <w:spacing w:val="2"/>
        </w:rPr>
        <w:t xml:space="preserve"> </w:t>
      </w:r>
      <w:r>
        <w:rPr>
          <w:spacing w:val="-2"/>
        </w:rPr>
        <w:t>the</w:t>
      </w:r>
      <w:r>
        <w:rPr>
          <w:spacing w:val="3"/>
        </w:rPr>
        <w:t xml:space="preserve"> </w:t>
      </w:r>
      <w:r>
        <w:rPr>
          <w:spacing w:val="-2"/>
        </w:rPr>
        <w:t>static</w:t>
      </w:r>
      <w:r>
        <w:rPr>
          <w:spacing w:val="3"/>
        </w:rPr>
        <w:t xml:space="preserve"> </w:t>
      </w:r>
      <w:r>
        <w:rPr>
          <w:spacing w:val="-2"/>
        </w:rPr>
        <w:t>geologic</w:t>
      </w:r>
      <w:r>
        <w:rPr>
          <w:spacing w:val="3"/>
        </w:rPr>
        <w:t xml:space="preserve"> </w:t>
      </w:r>
      <w:r>
        <w:rPr>
          <w:spacing w:val="-2"/>
        </w:rPr>
        <w:t>models</w:t>
      </w:r>
      <w:r>
        <w:rPr>
          <w:spacing w:val="3"/>
        </w:rPr>
        <w:t xml:space="preserve"> </w:t>
      </w:r>
      <w:r>
        <w:rPr>
          <w:spacing w:val="-2"/>
        </w:rPr>
        <w:t>and</w:t>
      </w:r>
      <w:r>
        <w:rPr>
          <w:spacing w:val="3"/>
        </w:rPr>
        <w:t xml:space="preserve"> </w:t>
      </w:r>
      <w:r>
        <w:rPr>
          <w:spacing w:val="-2"/>
        </w:rPr>
        <w:t>the</w:t>
      </w:r>
      <w:r>
        <w:rPr>
          <w:spacing w:val="2"/>
        </w:rPr>
        <w:t xml:space="preserve"> </w:t>
      </w:r>
      <w:r>
        <w:rPr>
          <w:spacing w:val="-2"/>
        </w:rPr>
        <w:t>dynamic</w:t>
      </w:r>
      <w:r>
        <w:rPr>
          <w:spacing w:val="3"/>
        </w:rPr>
        <w:t xml:space="preserve"> </w:t>
      </w:r>
      <w:r>
        <w:rPr>
          <w:spacing w:val="-2"/>
        </w:rPr>
        <w:t>reservoir</w:t>
      </w:r>
      <w:r>
        <w:rPr>
          <w:spacing w:val="3"/>
        </w:rPr>
        <w:t xml:space="preserve"> </w:t>
      </w:r>
      <w:r>
        <w:rPr>
          <w:spacing w:val="-2"/>
        </w:rPr>
        <w:t>response.</w:t>
      </w:r>
      <w:r>
        <w:rPr>
          <w:spacing w:val="22"/>
        </w:rPr>
        <w:t xml:space="preserve"> </w:t>
      </w:r>
      <w:r>
        <w:rPr>
          <w:spacing w:val="-2"/>
        </w:rPr>
        <w:t>Thus,</w:t>
      </w:r>
      <w:r>
        <w:rPr>
          <w:spacing w:val="3"/>
        </w:rPr>
        <w:t xml:space="preserve"> </w:t>
      </w:r>
      <w:r>
        <w:rPr>
          <w:spacing w:val="-2"/>
        </w:rPr>
        <w:t>our</w:t>
      </w:r>
      <w:r>
        <w:rPr>
          <w:spacing w:val="3"/>
        </w:rPr>
        <w:t xml:space="preserve"> </w:t>
      </w:r>
      <w:r>
        <w:rPr>
          <w:spacing w:val="-2"/>
        </w:rPr>
        <w:t>image-to-video</w:t>
      </w:r>
      <w:r>
        <w:rPr>
          <w:spacing w:val="3"/>
        </w:rPr>
        <w:t xml:space="preserve"> </w:t>
      </w:r>
      <w:r>
        <w:rPr>
          <w:spacing w:val="-2"/>
        </w:rPr>
        <w:t>architecture</w:t>
      </w:r>
    </w:p>
    <w:p w14:paraId="078C362C" w14:textId="49B7F32C" w:rsidR="0096722D" w:rsidRDefault="00BE2784">
      <w:pPr>
        <w:pStyle w:val="BodyText"/>
        <w:spacing w:before="172"/>
      </w:pPr>
      <w:r>
        <w:rPr>
          <w:spacing w:val="-2"/>
        </w:rPr>
        <w:t>can</w:t>
      </w:r>
      <w:r>
        <w:rPr>
          <w:spacing w:val="22"/>
        </w:rPr>
        <w:t xml:space="preserve"> </w:t>
      </w:r>
      <w:r>
        <w:rPr>
          <w:spacing w:val="-2"/>
        </w:rPr>
        <w:t>outperform</w:t>
      </w:r>
      <w:r>
        <w:rPr>
          <w:spacing w:val="20"/>
        </w:rPr>
        <w:t xml:space="preserve"> </w:t>
      </w:r>
      <w:r>
        <w:rPr>
          <w:spacing w:val="-2"/>
        </w:rPr>
        <w:t>current</w:t>
      </w:r>
      <w:r>
        <w:rPr>
          <w:spacing w:val="21"/>
        </w:rPr>
        <w:t xml:space="preserve"> </w:t>
      </w:r>
      <w:r>
        <w:rPr>
          <w:spacing w:val="-2"/>
        </w:rPr>
        <w:t>image-to-image</w:t>
      </w:r>
      <w:r>
        <w:rPr>
          <w:spacing w:val="21"/>
        </w:rPr>
        <w:t xml:space="preserve"> </w:t>
      </w:r>
      <w:r>
        <w:rPr>
          <w:spacing w:val="-2"/>
        </w:rPr>
        <w:t>and</w:t>
      </w:r>
      <w:r>
        <w:rPr>
          <w:spacing w:val="20"/>
        </w:rPr>
        <w:t xml:space="preserve"> </w:t>
      </w:r>
      <w:r>
        <w:rPr>
          <w:spacing w:val="-2"/>
        </w:rPr>
        <w:t>encoder-recurrent-decoder</w:t>
      </w:r>
      <w:r>
        <w:rPr>
          <w:spacing w:val="21"/>
        </w:rPr>
        <w:t xml:space="preserve"> </w:t>
      </w:r>
      <w:r>
        <w:rPr>
          <w:spacing w:val="-2"/>
        </w:rPr>
        <w:t>architectures</w:t>
      </w:r>
      <w:r>
        <w:rPr>
          <w:spacing w:val="21"/>
        </w:rPr>
        <w:t xml:space="preserve"> </w:t>
      </w:r>
      <w:r>
        <w:rPr>
          <w:spacing w:val="-2"/>
        </w:rPr>
        <w:t>to</w:t>
      </w:r>
      <w:r>
        <w:rPr>
          <w:spacing w:val="21"/>
        </w:rPr>
        <w:t xml:space="preserve"> </w:t>
      </w:r>
      <w:r>
        <w:rPr>
          <w:spacing w:val="-2"/>
        </w:rPr>
        <w:t>provide</w:t>
      </w:r>
      <w:r>
        <w:rPr>
          <w:spacing w:val="20"/>
        </w:rPr>
        <w:t xml:space="preserve"> </w:t>
      </w:r>
      <w:proofErr w:type="gramStart"/>
      <w:r>
        <w:rPr>
          <w:spacing w:val="-2"/>
        </w:rPr>
        <w:t>improved</w:t>
      </w:r>
      <w:proofErr w:type="gramEnd"/>
    </w:p>
    <w:p w14:paraId="2906E0D8" w14:textId="56CDACEF" w:rsidR="0096722D" w:rsidRDefault="00BE2784">
      <w:pPr>
        <w:pStyle w:val="BodyText"/>
      </w:pPr>
      <w:r>
        <w:t>reservoir</w:t>
      </w:r>
      <w:r>
        <w:rPr>
          <w:spacing w:val="12"/>
        </w:rPr>
        <w:t xml:space="preserve"> </w:t>
      </w:r>
      <w:r>
        <w:t>behavior</w:t>
      </w:r>
      <w:r>
        <w:rPr>
          <w:spacing w:val="11"/>
        </w:rPr>
        <w:t xml:space="preserve"> </w:t>
      </w:r>
      <w:r>
        <w:t>prediction</w:t>
      </w:r>
      <w:r>
        <w:rPr>
          <w:spacing w:val="12"/>
        </w:rPr>
        <w:t xml:space="preserve"> </w:t>
      </w:r>
      <w:r>
        <w:t>closer</w:t>
      </w:r>
      <w:r>
        <w:rPr>
          <w:spacing w:val="12"/>
        </w:rPr>
        <w:t xml:space="preserve"> </w:t>
      </w:r>
      <w:r>
        <w:t>to</w:t>
      </w:r>
      <w:r>
        <w:rPr>
          <w:spacing w:val="11"/>
        </w:rPr>
        <w:t xml:space="preserve"> </w:t>
      </w:r>
      <w:r>
        <w:t>that</w:t>
      </w:r>
      <w:r>
        <w:rPr>
          <w:spacing w:val="12"/>
        </w:rPr>
        <w:t xml:space="preserve"> </w:t>
      </w:r>
      <w:r>
        <w:t>of</w:t>
      </w:r>
      <w:r>
        <w:rPr>
          <w:spacing w:val="11"/>
        </w:rPr>
        <w:t xml:space="preserve"> </w:t>
      </w:r>
      <w:del w:id="239" w:author="Pyrcz, Michael" w:date="2023-09-16T10:08:00Z">
        <w:r w:rsidDel="00E50CF7">
          <w:delText>conventional</w:delText>
        </w:r>
        <w:r w:rsidDel="00E50CF7">
          <w:rPr>
            <w:spacing w:val="12"/>
          </w:rPr>
          <w:delText xml:space="preserve"> </w:delText>
        </w:r>
      </w:del>
      <w:ins w:id="240" w:author="Pyrcz, Michael" w:date="2023-09-16T10:08:00Z">
        <w:r w:rsidR="00E50CF7">
          <w:t xml:space="preserve">traditional </w:t>
        </w:r>
      </w:ins>
      <w:r>
        <w:t>numerical</w:t>
      </w:r>
      <w:r>
        <w:rPr>
          <w:spacing w:val="12"/>
        </w:rPr>
        <w:t xml:space="preserve"> </w:t>
      </w:r>
      <w:r>
        <w:t>simulation.</w:t>
      </w:r>
      <w:r>
        <w:rPr>
          <w:spacing w:val="52"/>
        </w:rPr>
        <w:t xml:space="preserve"> </w:t>
      </w:r>
      <w:r>
        <w:t>To</w:t>
      </w:r>
      <w:r>
        <w:rPr>
          <w:spacing w:val="11"/>
        </w:rPr>
        <w:t xml:space="preserve"> </w:t>
      </w:r>
      <w:r>
        <w:t>quantify</w:t>
      </w:r>
      <w:r>
        <w:rPr>
          <w:spacing w:val="12"/>
        </w:rPr>
        <w:t xml:space="preserve"> </w:t>
      </w:r>
      <w:r>
        <w:t>the</w:t>
      </w:r>
      <w:r>
        <w:rPr>
          <w:spacing w:val="11"/>
        </w:rPr>
        <w:t xml:space="preserve"> </w:t>
      </w:r>
      <w:r>
        <w:rPr>
          <w:spacing w:val="-2"/>
        </w:rPr>
        <w:t>uncer-</w:t>
      </w:r>
    </w:p>
    <w:p w14:paraId="07EC946A" w14:textId="53A02840" w:rsidR="0096722D" w:rsidRDefault="00BE2784">
      <w:pPr>
        <w:pStyle w:val="BodyText"/>
        <w:spacing w:before="121"/>
      </w:pPr>
      <w:r>
        <w:t>tainty</w:t>
      </w:r>
      <w:r>
        <w:rPr>
          <w:spacing w:val="11"/>
        </w:rPr>
        <w:t xml:space="preserve"> </w:t>
      </w:r>
      <w:r>
        <w:t>in</w:t>
      </w:r>
      <w:r>
        <w:rPr>
          <w:spacing w:val="12"/>
        </w:rPr>
        <w:t xml:space="preserve"> </w:t>
      </w:r>
      <w:r>
        <w:t>predictions,</w:t>
      </w:r>
      <w:r>
        <w:rPr>
          <w:spacing w:val="15"/>
        </w:rPr>
        <w:t xml:space="preserve"> </w:t>
      </w:r>
      <w:r>
        <w:t>a</w:t>
      </w:r>
      <w:r>
        <w:rPr>
          <w:spacing w:val="12"/>
        </w:rPr>
        <w:t xml:space="preserve"> </w:t>
      </w:r>
      <w:r>
        <w:t>comparison</w:t>
      </w:r>
      <w:r>
        <w:rPr>
          <w:spacing w:val="12"/>
        </w:rPr>
        <w:t xml:space="preserve"> </w:t>
      </w:r>
      <w:r>
        <w:t>of</w:t>
      </w:r>
      <w:r>
        <w:rPr>
          <w:spacing w:val="12"/>
        </w:rPr>
        <w:t xml:space="preserve"> </w:t>
      </w:r>
      <w:r>
        <w:t>true</w:t>
      </w:r>
      <w:r>
        <w:rPr>
          <w:spacing w:val="11"/>
        </w:rPr>
        <w:t xml:space="preserve"> </w:t>
      </w:r>
      <w:r>
        <w:t>(</w:t>
      </w:r>
      <w:r>
        <w:rPr>
          <w:rFonts w:ascii="Palatino Linotype" w:hAnsi="Palatino Linotype"/>
          <w:i/>
        </w:rPr>
        <w:t>d</w:t>
      </w:r>
      <w:r>
        <w:t>)</w:t>
      </w:r>
      <w:r>
        <w:rPr>
          <w:spacing w:val="12"/>
        </w:rPr>
        <w:t xml:space="preserve"> </w:t>
      </w:r>
      <w:r>
        <w:t>versus</w:t>
      </w:r>
      <w:r>
        <w:rPr>
          <w:spacing w:val="12"/>
        </w:rPr>
        <w:t xml:space="preserve"> </w:t>
      </w:r>
      <w:r>
        <w:t>predicted</w:t>
      </w:r>
      <w:r>
        <w:rPr>
          <w:spacing w:val="12"/>
        </w:rPr>
        <w:t xml:space="preserve"> </w:t>
      </w:r>
      <w:r>
        <w:t>(</w:t>
      </w:r>
      <w:r>
        <w:rPr>
          <w:rFonts w:ascii="Palatino Linotype" w:hAnsi="Palatino Linotype"/>
          <w:i/>
        </w:rPr>
        <w:t>d</w:t>
      </w:r>
      <w:r>
        <w:rPr>
          <w:position w:val="5"/>
        </w:rPr>
        <w:t>ˆ</w:t>
      </w:r>
      <w:r>
        <w:t>)</w:t>
      </w:r>
      <w:r>
        <w:rPr>
          <w:spacing w:val="12"/>
        </w:rPr>
        <w:t xml:space="preserve"> </w:t>
      </w:r>
      <w:r>
        <w:t>response</w:t>
      </w:r>
      <w:r>
        <w:rPr>
          <w:spacing w:val="11"/>
        </w:rPr>
        <w:t xml:space="preserve"> </w:t>
      </w:r>
      <w:r>
        <w:t>for</w:t>
      </w:r>
      <w:r>
        <w:rPr>
          <w:spacing w:val="12"/>
        </w:rPr>
        <w:t xml:space="preserve"> </w:t>
      </w:r>
      <w:r>
        <w:t>pressure</w:t>
      </w:r>
      <w:r>
        <w:rPr>
          <w:spacing w:val="12"/>
        </w:rPr>
        <w:t xml:space="preserve"> </w:t>
      </w:r>
      <w:r>
        <w:t>and</w:t>
      </w:r>
      <w:r>
        <w:rPr>
          <w:spacing w:val="12"/>
        </w:rPr>
        <w:t xml:space="preserve"> </w:t>
      </w:r>
      <w:r>
        <w:rPr>
          <w:spacing w:val="-2"/>
        </w:rPr>
        <w:t>saturation</w:t>
      </w:r>
    </w:p>
    <w:p w14:paraId="1A066719" w14:textId="4235066D" w:rsidR="0096722D" w:rsidRDefault="00BE2784">
      <w:pPr>
        <w:pStyle w:val="BodyText"/>
        <w:spacing w:before="129"/>
      </w:pPr>
      <w:r>
        <w:t>distributions</w:t>
      </w:r>
      <w:r>
        <w:rPr>
          <w:spacing w:val="17"/>
        </w:rPr>
        <w:t xml:space="preserve"> </w:t>
      </w:r>
      <w:r>
        <w:t>for</w:t>
      </w:r>
      <w:r>
        <w:rPr>
          <w:spacing w:val="16"/>
        </w:rPr>
        <w:t xml:space="preserve"> </w:t>
      </w:r>
      <w:r>
        <w:t>the</w:t>
      </w:r>
      <w:r>
        <w:rPr>
          <w:spacing w:val="15"/>
        </w:rPr>
        <w:t xml:space="preserve"> </w:t>
      </w:r>
      <w:r>
        <w:t>testing</w:t>
      </w:r>
      <w:r>
        <w:rPr>
          <w:spacing w:val="16"/>
        </w:rPr>
        <w:t xml:space="preserve"> </w:t>
      </w:r>
      <w:r>
        <w:t>data</w:t>
      </w:r>
      <w:r>
        <w:rPr>
          <w:spacing w:val="16"/>
        </w:rPr>
        <w:t xml:space="preserve"> </w:t>
      </w:r>
      <w:proofErr w:type="gramStart"/>
      <w:r>
        <w:t>is</w:t>
      </w:r>
      <w:proofErr w:type="gramEnd"/>
      <w:r>
        <w:rPr>
          <w:spacing w:val="15"/>
        </w:rPr>
        <w:t xml:space="preserve"> </w:t>
      </w:r>
      <w:r>
        <w:t>shown</w:t>
      </w:r>
      <w:r>
        <w:rPr>
          <w:spacing w:val="16"/>
        </w:rPr>
        <w:t xml:space="preserve"> </w:t>
      </w:r>
      <w:r>
        <w:t>in</w:t>
      </w:r>
      <w:r>
        <w:rPr>
          <w:spacing w:val="15"/>
        </w:rPr>
        <w:t xml:space="preserve"> </w:t>
      </w:r>
      <w:r>
        <w:t>Figure</w:t>
      </w:r>
      <w:r>
        <w:rPr>
          <w:spacing w:val="16"/>
        </w:rPr>
        <w:t xml:space="preserve"> </w:t>
      </w:r>
      <w:hyperlink w:anchor="_bookmark24" w:history="1">
        <w:r>
          <w:rPr>
            <w:color w:val="0000FF"/>
          </w:rPr>
          <w:t>22</w:t>
        </w:r>
      </w:hyperlink>
      <w:r>
        <w:t>.</w:t>
      </w:r>
      <w:r>
        <w:rPr>
          <w:spacing w:val="54"/>
        </w:rPr>
        <w:t xml:space="preserve"> </w:t>
      </w:r>
      <w:r>
        <w:t>The</w:t>
      </w:r>
      <w:r>
        <w:rPr>
          <w:spacing w:val="16"/>
        </w:rPr>
        <w:t xml:space="preserve"> </w:t>
      </w:r>
      <w:r>
        <w:t>average</w:t>
      </w:r>
      <w:r>
        <w:rPr>
          <w:spacing w:val="17"/>
        </w:rPr>
        <w:t xml:space="preserve"> </w:t>
      </w:r>
      <w:r>
        <w:rPr>
          <w:rFonts w:ascii="Palatino Linotype"/>
          <w:i/>
        </w:rPr>
        <w:t>R</w:t>
      </w:r>
      <w:r>
        <w:rPr>
          <w:rFonts w:ascii="Kepler Std Ext Subh"/>
          <w:vertAlign w:val="superscript"/>
        </w:rPr>
        <w:t>2</w:t>
      </w:r>
      <w:r>
        <w:rPr>
          <w:rFonts w:ascii="Kepler Std Ext Subh"/>
          <w:spacing w:val="30"/>
        </w:rPr>
        <w:t xml:space="preserve"> </w:t>
      </w:r>
      <w:r>
        <w:t>over</w:t>
      </w:r>
      <w:r>
        <w:rPr>
          <w:spacing w:val="15"/>
        </w:rPr>
        <w:t xml:space="preserve"> </w:t>
      </w:r>
      <w:r>
        <w:t>time</w:t>
      </w:r>
      <w:r>
        <w:rPr>
          <w:spacing w:val="16"/>
        </w:rPr>
        <w:t xml:space="preserve"> </w:t>
      </w:r>
      <w:r>
        <w:t>is</w:t>
      </w:r>
      <w:r>
        <w:rPr>
          <w:spacing w:val="16"/>
        </w:rPr>
        <w:t xml:space="preserve"> </w:t>
      </w:r>
      <w:r>
        <w:t>approximately</w:t>
      </w:r>
      <w:r>
        <w:rPr>
          <w:spacing w:val="15"/>
        </w:rPr>
        <w:t xml:space="preserve"> </w:t>
      </w:r>
      <w:r>
        <w:rPr>
          <w:spacing w:val="-5"/>
        </w:rPr>
        <w:t>99%</w:t>
      </w:r>
    </w:p>
    <w:p w14:paraId="02ADF397" w14:textId="07446203" w:rsidR="0096722D" w:rsidRDefault="00BE2784">
      <w:pPr>
        <w:pStyle w:val="BodyText"/>
        <w:spacing w:before="140"/>
      </w:pPr>
      <w:r>
        <w:rPr>
          <w:spacing w:val="-2"/>
        </w:rPr>
        <w:t>with</w:t>
      </w:r>
      <w:r>
        <w:rPr>
          <w:spacing w:val="-1"/>
        </w:rPr>
        <w:t xml:space="preserve"> </w:t>
      </w:r>
      <w:r>
        <w:rPr>
          <w:spacing w:val="-2"/>
        </w:rPr>
        <w:t>narrow 95% prediction bands that recursively narrow over time.</w:t>
      </w:r>
      <w:r>
        <w:rPr>
          <w:spacing w:val="20"/>
        </w:rPr>
        <w:t xml:space="preserve"> </w:t>
      </w:r>
      <w:r>
        <w:rPr>
          <w:spacing w:val="-2"/>
        </w:rPr>
        <w:t xml:space="preserve">From Figure </w:t>
      </w:r>
      <w:hyperlink w:anchor="_bookmark24" w:history="1">
        <w:r>
          <w:rPr>
            <w:color w:val="0000FF"/>
            <w:spacing w:val="-2"/>
          </w:rPr>
          <w:t>22</w:t>
        </w:r>
      </w:hyperlink>
      <w:r>
        <w:rPr>
          <w:color w:val="0000FF"/>
          <w:spacing w:val="-2"/>
        </w:rPr>
        <w:t xml:space="preserve"> </w:t>
      </w:r>
      <w:r>
        <w:rPr>
          <w:spacing w:val="-2"/>
        </w:rPr>
        <w:t>we observe</w:t>
      </w:r>
      <w:r>
        <w:rPr>
          <w:spacing w:val="-1"/>
        </w:rPr>
        <w:t xml:space="preserve"> </w:t>
      </w:r>
      <w:r>
        <w:rPr>
          <w:spacing w:val="-2"/>
        </w:rPr>
        <w:t>the advan-</w:t>
      </w:r>
    </w:p>
    <w:p w14:paraId="6666A299" w14:textId="6570BB78" w:rsidR="0096722D" w:rsidRDefault="00BE2784">
      <w:pPr>
        <w:pStyle w:val="BodyText"/>
      </w:pPr>
      <w:r>
        <w:rPr>
          <w:spacing w:val="-2"/>
        </w:rPr>
        <w:t>tage</w:t>
      </w:r>
      <w:r>
        <w:rPr>
          <w:spacing w:val="11"/>
        </w:rPr>
        <w:t xml:space="preserve"> </w:t>
      </w:r>
      <w:r>
        <w:rPr>
          <w:spacing w:val="-2"/>
        </w:rPr>
        <w:t>in</w:t>
      </w:r>
      <w:r>
        <w:rPr>
          <w:spacing w:val="11"/>
        </w:rPr>
        <w:t xml:space="preserve"> </w:t>
      </w:r>
      <w:r>
        <w:rPr>
          <w:spacing w:val="-2"/>
        </w:rPr>
        <w:t>implementing</w:t>
      </w:r>
      <w:r>
        <w:rPr>
          <w:spacing w:val="11"/>
        </w:rPr>
        <w:t xml:space="preserve"> </w:t>
      </w:r>
      <w:r>
        <w:rPr>
          <w:spacing w:val="-2"/>
        </w:rPr>
        <w:t>recursive</w:t>
      </w:r>
      <w:r>
        <w:rPr>
          <w:spacing w:val="10"/>
        </w:rPr>
        <w:t xml:space="preserve"> </w:t>
      </w:r>
      <w:r>
        <w:rPr>
          <w:spacing w:val="-2"/>
        </w:rPr>
        <w:t>refining</w:t>
      </w:r>
      <w:r>
        <w:rPr>
          <w:spacing w:val="11"/>
        </w:rPr>
        <w:t xml:space="preserve"> </w:t>
      </w:r>
      <w:r>
        <w:rPr>
          <w:spacing w:val="-2"/>
        </w:rPr>
        <w:t>of</w:t>
      </w:r>
      <w:r>
        <w:rPr>
          <w:spacing w:val="11"/>
        </w:rPr>
        <w:t xml:space="preserve"> </w:t>
      </w:r>
      <w:r>
        <w:rPr>
          <w:spacing w:val="-2"/>
        </w:rPr>
        <w:t>predictions</w:t>
      </w:r>
      <w:r>
        <w:rPr>
          <w:spacing w:val="10"/>
        </w:rPr>
        <w:t xml:space="preserve"> </w:t>
      </w:r>
      <w:r>
        <w:rPr>
          <w:spacing w:val="-2"/>
        </w:rPr>
        <w:t>over</w:t>
      </w:r>
      <w:r>
        <w:rPr>
          <w:spacing w:val="11"/>
        </w:rPr>
        <w:t xml:space="preserve"> </w:t>
      </w:r>
      <w:r>
        <w:rPr>
          <w:spacing w:val="-2"/>
        </w:rPr>
        <w:t>time</w:t>
      </w:r>
      <w:r>
        <w:rPr>
          <w:spacing w:val="11"/>
        </w:rPr>
        <w:t xml:space="preserve"> </w:t>
      </w:r>
      <w:r>
        <w:rPr>
          <w:spacing w:val="-2"/>
        </w:rPr>
        <w:t>with</w:t>
      </w:r>
      <w:r>
        <w:rPr>
          <w:spacing w:val="10"/>
        </w:rPr>
        <w:t xml:space="preserve"> </w:t>
      </w:r>
      <w:r>
        <w:rPr>
          <w:spacing w:val="-2"/>
        </w:rPr>
        <w:t>recurrent</w:t>
      </w:r>
      <w:r>
        <w:rPr>
          <w:spacing w:val="11"/>
        </w:rPr>
        <w:t xml:space="preserve"> </w:t>
      </w:r>
      <w:r>
        <w:rPr>
          <w:spacing w:val="-2"/>
        </w:rPr>
        <w:t>residual</w:t>
      </w:r>
      <w:r>
        <w:rPr>
          <w:spacing w:val="10"/>
        </w:rPr>
        <w:t xml:space="preserve"> </w:t>
      </w:r>
      <w:r>
        <w:rPr>
          <w:spacing w:val="-2"/>
        </w:rPr>
        <w:t>connections</w:t>
      </w:r>
      <w:r>
        <w:rPr>
          <w:spacing w:val="11"/>
        </w:rPr>
        <w:t xml:space="preserve"> </w:t>
      </w:r>
      <w:r>
        <w:rPr>
          <w:spacing w:val="-2"/>
        </w:rPr>
        <w:t>in</w:t>
      </w:r>
      <w:r>
        <w:rPr>
          <w:spacing w:val="11"/>
        </w:rPr>
        <w:t xml:space="preserve"> </w:t>
      </w:r>
      <w:r>
        <w:rPr>
          <w:spacing w:val="-5"/>
        </w:rPr>
        <w:t>the</w:t>
      </w:r>
    </w:p>
    <w:p w14:paraId="0A78B103" w14:textId="30D4D525" w:rsidR="0096722D" w:rsidRDefault="00BE2784">
      <w:pPr>
        <w:pStyle w:val="BodyText"/>
      </w:pPr>
      <w:r>
        <w:t>spatiotemporal</w:t>
      </w:r>
      <w:r>
        <w:rPr>
          <w:spacing w:val="-5"/>
        </w:rPr>
        <w:t xml:space="preserve"> </w:t>
      </w:r>
      <w:r>
        <w:t>decoder</w:t>
      </w:r>
      <w:r>
        <w:rPr>
          <w:spacing w:val="-5"/>
        </w:rPr>
        <w:t xml:space="preserve"> </w:t>
      </w:r>
      <w:r>
        <w:t>network,</w:t>
      </w:r>
      <w:r>
        <w:rPr>
          <w:spacing w:val="-5"/>
        </w:rPr>
        <w:t xml:space="preserve"> </w:t>
      </w:r>
      <w:r>
        <w:t>thus</w:t>
      </w:r>
      <w:r>
        <w:rPr>
          <w:spacing w:val="-5"/>
        </w:rPr>
        <w:t xml:space="preserve"> </w:t>
      </w:r>
      <w:r>
        <w:t>reducing</w:t>
      </w:r>
      <w:r>
        <w:rPr>
          <w:spacing w:val="-5"/>
        </w:rPr>
        <w:t xml:space="preserve"> </w:t>
      </w:r>
      <w:r>
        <w:t>the</w:t>
      </w:r>
      <w:r>
        <w:rPr>
          <w:spacing w:val="-6"/>
        </w:rPr>
        <w:t xml:space="preserve"> </w:t>
      </w:r>
      <w:r>
        <w:t>spatiotemporal</w:t>
      </w:r>
      <w:r>
        <w:rPr>
          <w:spacing w:val="-5"/>
        </w:rPr>
        <w:t xml:space="preserve"> </w:t>
      </w:r>
      <w:r>
        <w:t>uncertainty</w:t>
      </w:r>
      <w:r>
        <w:rPr>
          <w:spacing w:val="-5"/>
        </w:rPr>
        <w:t xml:space="preserve"> </w:t>
      </w:r>
      <w:r>
        <w:t>in</w:t>
      </w:r>
      <w:r>
        <w:rPr>
          <w:spacing w:val="-5"/>
        </w:rPr>
        <w:t xml:space="preserve"> </w:t>
      </w:r>
      <w:r>
        <w:t>the</w:t>
      </w:r>
      <w:r>
        <w:rPr>
          <w:spacing w:val="-5"/>
        </w:rPr>
        <w:t xml:space="preserve"> </w:t>
      </w:r>
      <w:r>
        <w:rPr>
          <w:spacing w:val="-2"/>
        </w:rPr>
        <w:t>predictions.</w:t>
      </w:r>
    </w:p>
    <w:p w14:paraId="532B7A02" w14:textId="7001AB27" w:rsidR="0096722D" w:rsidRDefault="00BE2784">
      <w:pPr>
        <w:pStyle w:val="BodyText"/>
        <w:tabs>
          <w:tab w:val="left" w:pos="818"/>
        </w:tabs>
        <w:spacing w:before="172"/>
      </w:pPr>
      <w:r>
        <w:rPr>
          <w:rFonts w:ascii="Arial"/>
          <w:sz w:val="10"/>
        </w:rPr>
        <w:tab/>
      </w:r>
      <w:r>
        <w:t>CO</w:t>
      </w:r>
      <w:r>
        <w:rPr>
          <w:rFonts w:ascii="Kepler Std Ext Subh"/>
          <w:vertAlign w:val="subscript"/>
        </w:rPr>
        <w:t>2</w:t>
      </w:r>
      <w:r>
        <w:rPr>
          <w:rFonts w:ascii="Kepler Std Ext Subh"/>
          <w:spacing w:val="19"/>
        </w:rPr>
        <w:t xml:space="preserve"> </w:t>
      </w:r>
      <w:r>
        <w:t>saturation</w:t>
      </w:r>
      <w:r>
        <w:rPr>
          <w:spacing w:val="5"/>
        </w:rPr>
        <w:t xml:space="preserve"> </w:t>
      </w:r>
      <w:r>
        <w:t>and</w:t>
      </w:r>
      <w:r>
        <w:rPr>
          <w:spacing w:val="6"/>
        </w:rPr>
        <w:t xml:space="preserve"> </w:t>
      </w:r>
      <w:r>
        <w:t>pressure</w:t>
      </w:r>
      <w:r>
        <w:rPr>
          <w:spacing w:val="6"/>
        </w:rPr>
        <w:t xml:space="preserve"> </w:t>
      </w:r>
      <w:r>
        <w:t>buildup</w:t>
      </w:r>
      <w:r>
        <w:rPr>
          <w:spacing w:val="5"/>
        </w:rPr>
        <w:t xml:space="preserve"> </w:t>
      </w:r>
      <w:r>
        <w:t>fronts</w:t>
      </w:r>
      <w:r>
        <w:rPr>
          <w:spacing w:val="6"/>
        </w:rPr>
        <w:t xml:space="preserve"> </w:t>
      </w:r>
      <w:r>
        <w:t>are</w:t>
      </w:r>
      <w:r>
        <w:rPr>
          <w:spacing w:val="6"/>
        </w:rPr>
        <w:t xml:space="preserve"> </w:t>
      </w:r>
      <w:r>
        <w:t>important</w:t>
      </w:r>
      <w:r>
        <w:rPr>
          <w:spacing w:val="6"/>
        </w:rPr>
        <w:t xml:space="preserve"> </w:t>
      </w:r>
      <w:r>
        <w:t>quantities</w:t>
      </w:r>
      <w:r>
        <w:rPr>
          <w:spacing w:val="6"/>
        </w:rPr>
        <w:t xml:space="preserve"> </w:t>
      </w:r>
      <w:r>
        <w:t>for</w:t>
      </w:r>
      <w:r>
        <w:rPr>
          <w:spacing w:val="5"/>
        </w:rPr>
        <w:t xml:space="preserve"> </w:t>
      </w:r>
      <w:r>
        <w:t>geologic</w:t>
      </w:r>
      <w:r>
        <w:rPr>
          <w:spacing w:val="6"/>
        </w:rPr>
        <w:t xml:space="preserve"> </w:t>
      </w:r>
      <w:r>
        <w:t>CO</w:t>
      </w:r>
      <w:r>
        <w:rPr>
          <w:rFonts w:ascii="Kepler Std Ext Subh"/>
          <w:vertAlign w:val="subscript"/>
        </w:rPr>
        <w:t>2</w:t>
      </w:r>
      <w:r>
        <w:rPr>
          <w:rFonts w:ascii="Kepler Std Ext Subh"/>
          <w:spacing w:val="19"/>
        </w:rPr>
        <w:t xml:space="preserve"> </w:t>
      </w:r>
      <w:r>
        <w:t>storage</w:t>
      </w:r>
      <w:r>
        <w:rPr>
          <w:spacing w:val="6"/>
        </w:rPr>
        <w:t xml:space="preserve"> </w:t>
      </w:r>
      <w:proofErr w:type="gramStart"/>
      <w:r>
        <w:rPr>
          <w:spacing w:val="-2"/>
        </w:rPr>
        <w:t>projects</w:t>
      </w:r>
      <w:proofErr w:type="gramEnd"/>
    </w:p>
    <w:p w14:paraId="45F4883A" w14:textId="0B0FF8A6" w:rsidR="0096722D" w:rsidRDefault="00BE2784">
      <w:pPr>
        <w:pStyle w:val="BodyText"/>
        <w:spacing w:before="139"/>
      </w:pPr>
      <w:r>
        <w:rPr>
          <w:spacing w:val="-2"/>
        </w:rPr>
        <w:t>and</w:t>
      </w:r>
      <w:r>
        <w:rPr>
          <w:spacing w:val="-10"/>
        </w:rPr>
        <w:t xml:space="preserve"> </w:t>
      </w:r>
      <w:r>
        <w:rPr>
          <w:spacing w:val="-2"/>
        </w:rPr>
        <w:t>are</w:t>
      </w:r>
      <w:r>
        <w:rPr>
          <w:spacing w:val="-10"/>
        </w:rPr>
        <w:t xml:space="preserve"> </w:t>
      </w:r>
      <w:r>
        <w:rPr>
          <w:spacing w:val="-2"/>
        </w:rPr>
        <w:t>often</w:t>
      </w:r>
      <w:r>
        <w:rPr>
          <w:spacing w:val="-10"/>
        </w:rPr>
        <w:t xml:space="preserve"> </w:t>
      </w:r>
      <w:r>
        <w:rPr>
          <w:spacing w:val="-2"/>
        </w:rPr>
        <w:t>used</w:t>
      </w:r>
      <w:r>
        <w:rPr>
          <w:spacing w:val="-10"/>
        </w:rPr>
        <w:t xml:space="preserve"> </w:t>
      </w:r>
      <w:r>
        <w:rPr>
          <w:spacing w:val="-2"/>
        </w:rPr>
        <w:t>for</w:t>
      </w:r>
      <w:r>
        <w:rPr>
          <w:spacing w:val="-10"/>
        </w:rPr>
        <w:t xml:space="preserve"> </w:t>
      </w:r>
      <w:r>
        <w:rPr>
          <w:spacing w:val="-2"/>
        </w:rPr>
        <w:t>regulatory</w:t>
      </w:r>
      <w:r>
        <w:rPr>
          <w:spacing w:val="-10"/>
        </w:rPr>
        <w:t xml:space="preserve"> </w:t>
      </w:r>
      <w:r>
        <w:rPr>
          <w:spacing w:val="-2"/>
        </w:rPr>
        <w:t>oversight</w:t>
      </w:r>
      <w:r>
        <w:rPr>
          <w:spacing w:val="-10"/>
        </w:rPr>
        <w:t xml:space="preserve"> </w:t>
      </w:r>
      <w:r>
        <w:rPr>
          <w:spacing w:val="-2"/>
        </w:rPr>
        <w:t>[</w:t>
      </w:r>
      <w:hyperlink w:anchor="_bookmark96" w:history="1">
        <w:r>
          <w:rPr>
            <w:color w:val="0000FF"/>
            <w:spacing w:val="-2"/>
          </w:rPr>
          <w:t>85</w:t>
        </w:r>
      </w:hyperlink>
      <w:r>
        <w:rPr>
          <w:spacing w:val="-2"/>
        </w:rPr>
        <w:t>,</w:t>
      </w:r>
      <w:r>
        <w:rPr>
          <w:spacing w:val="-10"/>
        </w:rPr>
        <w:t xml:space="preserve"> </w:t>
      </w:r>
      <w:hyperlink w:anchor="_bookmark97" w:history="1">
        <w:r>
          <w:rPr>
            <w:color w:val="0000FF"/>
            <w:spacing w:val="-2"/>
          </w:rPr>
          <w:t>86</w:t>
        </w:r>
      </w:hyperlink>
      <w:r>
        <w:rPr>
          <w:spacing w:val="-2"/>
        </w:rPr>
        <w:t>],</w:t>
      </w:r>
      <w:r>
        <w:rPr>
          <w:spacing w:val="-9"/>
        </w:rPr>
        <w:t xml:space="preserve"> </w:t>
      </w:r>
      <w:r>
        <w:rPr>
          <w:spacing w:val="-2"/>
        </w:rPr>
        <w:t>monitoring</w:t>
      </w:r>
      <w:r>
        <w:rPr>
          <w:spacing w:val="-10"/>
        </w:rPr>
        <w:t xml:space="preserve"> </w:t>
      </w:r>
      <w:r>
        <w:rPr>
          <w:spacing w:val="-2"/>
        </w:rPr>
        <w:t>metrics</w:t>
      </w:r>
      <w:r>
        <w:rPr>
          <w:spacing w:val="-11"/>
        </w:rPr>
        <w:t xml:space="preserve"> </w:t>
      </w:r>
      <w:r>
        <w:rPr>
          <w:spacing w:val="-2"/>
        </w:rPr>
        <w:t>or</w:t>
      </w:r>
      <w:r>
        <w:rPr>
          <w:spacing w:val="-10"/>
        </w:rPr>
        <w:t xml:space="preserve"> </w:t>
      </w:r>
      <w:r>
        <w:rPr>
          <w:spacing w:val="-2"/>
        </w:rPr>
        <w:t>history</w:t>
      </w:r>
      <w:r>
        <w:rPr>
          <w:spacing w:val="-10"/>
        </w:rPr>
        <w:t xml:space="preserve"> </w:t>
      </w:r>
      <w:r>
        <w:rPr>
          <w:spacing w:val="-2"/>
        </w:rPr>
        <w:t>matching</w:t>
      </w:r>
      <w:r>
        <w:rPr>
          <w:spacing w:val="-10"/>
        </w:rPr>
        <w:t xml:space="preserve"> </w:t>
      </w:r>
      <w:r>
        <w:rPr>
          <w:spacing w:val="-2"/>
        </w:rPr>
        <w:t>purposes</w:t>
      </w:r>
      <w:r>
        <w:rPr>
          <w:spacing w:val="-10"/>
        </w:rPr>
        <w:t xml:space="preserve"> </w:t>
      </w:r>
      <w:r>
        <w:rPr>
          <w:spacing w:val="-2"/>
        </w:rPr>
        <w:t>[</w:t>
      </w:r>
      <w:hyperlink w:anchor="_bookmark98" w:history="1">
        <w:r>
          <w:rPr>
            <w:color w:val="0000FF"/>
            <w:spacing w:val="-2"/>
          </w:rPr>
          <w:t>87</w:t>
        </w:r>
      </w:hyperlink>
      <w:r>
        <w:rPr>
          <w:spacing w:val="-2"/>
        </w:rPr>
        <w:t>,</w:t>
      </w:r>
      <w:r>
        <w:rPr>
          <w:spacing w:val="-10"/>
        </w:rPr>
        <w:t xml:space="preserve"> </w:t>
      </w:r>
      <w:hyperlink w:anchor="_bookmark99" w:history="1">
        <w:r>
          <w:rPr>
            <w:color w:val="0000FF"/>
            <w:spacing w:val="-4"/>
          </w:rPr>
          <w:t>88</w:t>
        </w:r>
      </w:hyperlink>
      <w:r>
        <w:rPr>
          <w:spacing w:val="-4"/>
        </w:rPr>
        <w:t>].</w:t>
      </w:r>
    </w:p>
    <w:p w14:paraId="511AE951" w14:textId="7EC2A6FB" w:rsidR="0096722D" w:rsidRDefault="00BE2784">
      <w:pPr>
        <w:pStyle w:val="BodyText"/>
        <w:spacing w:before="172"/>
      </w:pPr>
      <w:r>
        <w:t>The</w:t>
      </w:r>
      <w:r>
        <w:rPr>
          <w:spacing w:val="1"/>
        </w:rPr>
        <w:t xml:space="preserve"> </w:t>
      </w:r>
      <w:r>
        <w:t>distance between the injection well(s) and the saturation</w:t>
      </w:r>
      <w:r>
        <w:rPr>
          <w:spacing w:val="-1"/>
        </w:rPr>
        <w:t xml:space="preserve"> </w:t>
      </w:r>
      <w:r>
        <w:t xml:space="preserve">fronts represents the maximum extent of </w:t>
      </w:r>
      <w:r>
        <w:rPr>
          <w:spacing w:val="-5"/>
        </w:rPr>
        <w:t>the</w:t>
      </w:r>
    </w:p>
    <w:p w14:paraId="1075B6E0" w14:textId="0C8CF19C" w:rsidR="0096722D" w:rsidRDefault="00BE2784">
      <w:pPr>
        <w:pStyle w:val="BodyText"/>
      </w:pPr>
      <w:r>
        <w:t>CO</w:t>
      </w:r>
      <w:r>
        <w:rPr>
          <w:rFonts w:ascii="Kepler Std Ext Subh"/>
          <w:vertAlign w:val="subscript"/>
        </w:rPr>
        <w:t>2</w:t>
      </w:r>
      <w:r>
        <w:rPr>
          <w:rFonts w:ascii="Kepler Std Ext Subh"/>
          <w:spacing w:val="33"/>
        </w:rPr>
        <w:t xml:space="preserve"> </w:t>
      </w:r>
      <w:proofErr w:type="gramStart"/>
      <w:r>
        <w:t>plume;</w:t>
      </w:r>
      <w:proofErr w:type="gramEnd"/>
      <w:r>
        <w:rPr>
          <w:spacing w:val="26"/>
        </w:rPr>
        <w:t xml:space="preserve"> </w:t>
      </w:r>
      <w:r>
        <w:t>however,</w:t>
      </w:r>
      <w:r>
        <w:rPr>
          <w:spacing w:val="23"/>
        </w:rPr>
        <w:t xml:space="preserve"> </w:t>
      </w:r>
      <w:r>
        <w:t>these</w:t>
      </w:r>
      <w:r>
        <w:rPr>
          <w:spacing w:val="20"/>
        </w:rPr>
        <w:t xml:space="preserve"> </w:t>
      </w:r>
      <w:r>
        <w:t>are</w:t>
      </w:r>
      <w:r>
        <w:rPr>
          <w:spacing w:val="19"/>
        </w:rPr>
        <w:t xml:space="preserve"> </w:t>
      </w:r>
      <w:r>
        <w:t>ofte</w:t>
      </w:r>
      <w:r>
        <w:t>n</w:t>
      </w:r>
      <w:r>
        <w:rPr>
          <w:spacing w:val="19"/>
        </w:rPr>
        <w:t xml:space="preserve"> </w:t>
      </w:r>
      <w:r>
        <w:t>very</w:t>
      </w:r>
      <w:r>
        <w:rPr>
          <w:spacing w:val="19"/>
        </w:rPr>
        <w:t xml:space="preserve"> </w:t>
      </w:r>
      <w:r>
        <w:t>difficult</w:t>
      </w:r>
      <w:r>
        <w:rPr>
          <w:spacing w:val="19"/>
        </w:rPr>
        <w:t xml:space="preserve"> </w:t>
      </w:r>
      <w:r>
        <w:t>to</w:t>
      </w:r>
      <w:r>
        <w:rPr>
          <w:spacing w:val="19"/>
        </w:rPr>
        <w:t xml:space="preserve"> </w:t>
      </w:r>
      <w:r>
        <w:t>capture</w:t>
      </w:r>
      <w:r>
        <w:rPr>
          <w:spacing w:val="19"/>
        </w:rPr>
        <w:t xml:space="preserve"> </w:t>
      </w:r>
      <w:r>
        <w:t>accurately</w:t>
      </w:r>
      <w:r>
        <w:rPr>
          <w:spacing w:val="19"/>
        </w:rPr>
        <w:t xml:space="preserve"> </w:t>
      </w:r>
      <w:r>
        <w:t>with</w:t>
      </w:r>
      <w:r>
        <w:rPr>
          <w:spacing w:val="19"/>
        </w:rPr>
        <w:t xml:space="preserve"> </w:t>
      </w:r>
      <w:r>
        <w:t>data-driven</w:t>
      </w:r>
      <w:r>
        <w:rPr>
          <w:spacing w:val="19"/>
        </w:rPr>
        <w:t xml:space="preserve"> </w:t>
      </w:r>
      <w:r>
        <w:t>proxy</w:t>
      </w:r>
      <w:r>
        <w:rPr>
          <w:spacing w:val="19"/>
        </w:rPr>
        <w:t xml:space="preserve"> </w:t>
      </w:r>
      <w:r>
        <w:rPr>
          <w:spacing w:val="-2"/>
        </w:rPr>
        <w:t>models.</w:t>
      </w:r>
    </w:p>
    <w:p w14:paraId="0EF558D0" w14:textId="3F057B13" w:rsidR="0096722D" w:rsidRDefault="00BE2784">
      <w:pPr>
        <w:pStyle w:val="BodyText"/>
        <w:spacing w:before="140"/>
      </w:pPr>
      <w:r>
        <w:t>Our</w:t>
      </w:r>
      <w:r>
        <w:rPr>
          <w:spacing w:val="11"/>
        </w:rPr>
        <w:t xml:space="preserve"> </w:t>
      </w:r>
      <w:r>
        <w:t>Stochastic</w:t>
      </w:r>
      <w:r>
        <w:rPr>
          <w:spacing w:val="11"/>
        </w:rPr>
        <w:t xml:space="preserve"> </w:t>
      </w:r>
      <w:r>
        <w:t>pix2vid</w:t>
      </w:r>
      <w:r>
        <w:rPr>
          <w:spacing w:val="11"/>
        </w:rPr>
        <w:t xml:space="preserve"> </w:t>
      </w:r>
      <w:del w:id="241" w:author="Pyrcz, Michael" w:date="2023-09-16T10:09:00Z">
        <w:r w:rsidDel="00E50CF7">
          <w:delText>model</w:delText>
        </w:r>
        <w:r w:rsidDel="00E50CF7">
          <w:rPr>
            <w:spacing w:val="11"/>
          </w:rPr>
          <w:delText xml:space="preserve"> </w:delText>
        </w:r>
      </w:del>
      <w:ins w:id="242" w:author="Pyrcz, Michael" w:date="2023-09-16T10:09:00Z">
        <w:r w:rsidR="00E50CF7">
          <w:t>method</w:t>
        </w:r>
        <w:r w:rsidR="00E50CF7">
          <w:rPr>
            <w:spacing w:val="11"/>
          </w:rPr>
          <w:t xml:space="preserve"> </w:t>
        </w:r>
      </w:ins>
      <w:r>
        <w:t>shows</w:t>
      </w:r>
      <w:r>
        <w:rPr>
          <w:spacing w:val="12"/>
        </w:rPr>
        <w:t xml:space="preserve"> </w:t>
      </w:r>
      <w:r>
        <w:t>greater</w:t>
      </w:r>
      <w:r>
        <w:rPr>
          <w:spacing w:val="11"/>
        </w:rPr>
        <w:t xml:space="preserve"> </w:t>
      </w:r>
      <w:r>
        <w:t>absolute</w:t>
      </w:r>
      <w:r>
        <w:rPr>
          <w:spacing w:val="11"/>
        </w:rPr>
        <w:t xml:space="preserve"> </w:t>
      </w:r>
      <w:r>
        <w:t>error</w:t>
      </w:r>
      <w:r>
        <w:rPr>
          <w:spacing w:val="11"/>
        </w:rPr>
        <w:t xml:space="preserve"> </w:t>
      </w:r>
      <w:r>
        <w:t>on</w:t>
      </w:r>
      <w:r>
        <w:rPr>
          <w:spacing w:val="11"/>
        </w:rPr>
        <w:t xml:space="preserve"> </w:t>
      </w:r>
      <w:r>
        <w:t>and</w:t>
      </w:r>
      <w:r>
        <w:rPr>
          <w:spacing w:val="11"/>
        </w:rPr>
        <w:t xml:space="preserve"> </w:t>
      </w:r>
      <w:r>
        <w:t>around</w:t>
      </w:r>
      <w:r>
        <w:rPr>
          <w:spacing w:val="12"/>
        </w:rPr>
        <w:t xml:space="preserve"> </w:t>
      </w:r>
      <w:r>
        <w:t>the</w:t>
      </w:r>
      <w:r>
        <w:rPr>
          <w:spacing w:val="11"/>
        </w:rPr>
        <w:t xml:space="preserve"> </w:t>
      </w:r>
      <w:r>
        <w:t>plume</w:t>
      </w:r>
      <w:r>
        <w:rPr>
          <w:spacing w:val="11"/>
        </w:rPr>
        <w:t xml:space="preserve"> </w:t>
      </w:r>
      <w:r>
        <w:t>fronts</w:t>
      </w:r>
      <w:r>
        <w:rPr>
          <w:spacing w:val="11"/>
        </w:rPr>
        <w:t xml:space="preserve"> </w:t>
      </w:r>
      <w:r>
        <w:t>compared</w:t>
      </w:r>
      <w:r>
        <w:rPr>
          <w:spacing w:val="11"/>
        </w:rPr>
        <w:t xml:space="preserve"> </w:t>
      </w:r>
      <w:r>
        <w:rPr>
          <w:spacing w:val="-5"/>
        </w:rPr>
        <w:t>to</w:t>
      </w:r>
    </w:p>
    <w:p w14:paraId="755CE832" w14:textId="08F88946" w:rsidR="0096722D" w:rsidRDefault="00BE2784">
      <w:pPr>
        <w:pStyle w:val="BodyText"/>
      </w:pPr>
      <w:r>
        <w:rPr>
          <w:spacing w:val="-2"/>
        </w:rPr>
        <w:t>within</w:t>
      </w:r>
      <w:r>
        <w:rPr>
          <w:spacing w:val="-4"/>
        </w:rPr>
        <w:t xml:space="preserve"> </w:t>
      </w:r>
      <w:r>
        <w:rPr>
          <w:spacing w:val="-2"/>
        </w:rPr>
        <w:t>the</w:t>
      </w:r>
      <w:r>
        <w:rPr>
          <w:spacing w:val="-6"/>
        </w:rPr>
        <w:t xml:space="preserve"> </w:t>
      </w:r>
      <w:r>
        <w:rPr>
          <w:spacing w:val="-2"/>
        </w:rPr>
        <w:t>plumes.</w:t>
      </w:r>
      <w:r>
        <w:rPr>
          <w:spacing w:val="18"/>
        </w:rPr>
        <w:t xml:space="preserve"> </w:t>
      </w:r>
      <w:r>
        <w:rPr>
          <w:spacing w:val="-2"/>
        </w:rPr>
        <w:t>However,</w:t>
      </w:r>
      <w:r>
        <w:rPr>
          <w:spacing w:val="-4"/>
        </w:rPr>
        <w:t xml:space="preserve"> </w:t>
      </w:r>
      <w:r>
        <w:rPr>
          <w:spacing w:val="-2"/>
        </w:rPr>
        <w:t>the</w:t>
      </w:r>
      <w:r>
        <w:rPr>
          <w:spacing w:val="-6"/>
        </w:rPr>
        <w:t xml:space="preserve"> </w:t>
      </w:r>
      <w:r>
        <w:rPr>
          <w:spacing w:val="-2"/>
        </w:rPr>
        <w:t>overall</w:t>
      </w:r>
      <w:r>
        <w:rPr>
          <w:spacing w:val="-5"/>
        </w:rPr>
        <w:t xml:space="preserve"> </w:t>
      </w:r>
      <w:r>
        <w:rPr>
          <w:spacing w:val="-2"/>
        </w:rPr>
        <w:t>shape</w:t>
      </w:r>
      <w:r>
        <w:rPr>
          <w:spacing w:val="-6"/>
        </w:rPr>
        <w:t xml:space="preserve"> </w:t>
      </w:r>
      <w:r>
        <w:rPr>
          <w:spacing w:val="-2"/>
        </w:rPr>
        <w:t>and</w:t>
      </w:r>
      <w:r>
        <w:rPr>
          <w:spacing w:val="-6"/>
        </w:rPr>
        <w:t xml:space="preserve"> </w:t>
      </w:r>
      <w:r>
        <w:rPr>
          <w:spacing w:val="-2"/>
        </w:rPr>
        <w:t>intensity</w:t>
      </w:r>
      <w:r>
        <w:rPr>
          <w:spacing w:val="-5"/>
        </w:rPr>
        <w:t xml:space="preserve"> </w:t>
      </w:r>
      <w:r>
        <w:rPr>
          <w:spacing w:val="-2"/>
        </w:rPr>
        <w:t>of</w:t>
      </w:r>
      <w:r>
        <w:rPr>
          <w:spacing w:val="-6"/>
        </w:rPr>
        <w:t xml:space="preserve"> </w:t>
      </w:r>
      <w:r>
        <w:rPr>
          <w:spacing w:val="-2"/>
        </w:rPr>
        <w:t>the</w:t>
      </w:r>
      <w:r>
        <w:rPr>
          <w:spacing w:val="-6"/>
        </w:rPr>
        <w:t xml:space="preserve"> </w:t>
      </w:r>
      <w:r>
        <w:rPr>
          <w:spacing w:val="-2"/>
        </w:rPr>
        <w:t>pressure</w:t>
      </w:r>
      <w:r>
        <w:rPr>
          <w:spacing w:val="-5"/>
        </w:rPr>
        <w:t xml:space="preserve"> </w:t>
      </w:r>
      <w:r>
        <w:rPr>
          <w:spacing w:val="-2"/>
        </w:rPr>
        <w:t>and</w:t>
      </w:r>
      <w:r>
        <w:rPr>
          <w:spacing w:val="-6"/>
        </w:rPr>
        <w:t xml:space="preserve"> </w:t>
      </w:r>
      <w:r>
        <w:rPr>
          <w:spacing w:val="-2"/>
        </w:rPr>
        <w:t>saturation</w:t>
      </w:r>
      <w:r>
        <w:rPr>
          <w:spacing w:val="-5"/>
        </w:rPr>
        <w:t xml:space="preserve"> </w:t>
      </w:r>
      <w:r>
        <w:rPr>
          <w:spacing w:val="-2"/>
        </w:rPr>
        <w:t>distributions</w:t>
      </w:r>
      <w:r>
        <w:rPr>
          <w:spacing w:val="-6"/>
        </w:rPr>
        <w:t xml:space="preserve"> </w:t>
      </w:r>
      <w:r>
        <w:rPr>
          <w:spacing w:val="-4"/>
        </w:rPr>
        <w:t>over</w:t>
      </w:r>
    </w:p>
    <w:p w14:paraId="0844AEB1" w14:textId="41B70125" w:rsidR="0096722D" w:rsidRDefault="00BE2784">
      <w:pPr>
        <w:pStyle w:val="BodyText"/>
      </w:pPr>
      <w:r>
        <w:t>time</w:t>
      </w:r>
      <w:r>
        <w:rPr>
          <w:spacing w:val="1"/>
        </w:rPr>
        <w:t xml:space="preserve"> </w:t>
      </w:r>
      <w:r>
        <w:t>is</w:t>
      </w:r>
      <w:r>
        <w:rPr>
          <w:spacing w:val="-1"/>
        </w:rPr>
        <w:t xml:space="preserve"> </w:t>
      </w:r>
      <w:r>
        <w:t>very well captured for all realizations despite being highly</w:t>
      </w:r>
      <w:r>
        <w:rPr>
          <w:spacing w:val="-1"/>
        </w:rPr>
        <w:t xml:space="preserve"> </w:t>
      </w:r>
      <w:r>
        <w:t>heterogeneous.</w:t>
      </w:r>
      <w:r>
        <w:rPr>
          <w:spacing w:val="18"/>
        </w:rPr>
        <w:t xml:space="preserve"> </w:t>
      </w:r>
      <w:r>
        <w:t>Therefore, the</w:t>
      </w:r>
      <w:r>
        <w:rPr>
          <w:spacing w:val="-1"/>
        </w:rPr>
        <w:t xml:space="preserve"> </w:t>
      </w:r>
      <w:r>
        <w:rPr>
          <w:spacing w:val="-2"/>
        </w:rPr>
        <w:t>Stochastic</w:t>
      </w:r>
    </w:p>
    <w:p w14:paraId="4DEE7EC3" w14:textId="24B3C38E" w:rsidR="0096722D" w:rsidRDefault="00BE2784">
      <w:pPr>
        <w:pStyle w:val="BodyText"/>
        <w:spacing w:before="172"/>
      </w:pPr>
      <w:r>
        <w:rPr>
          <w:spacing w:val="-2"/>
        </w:rPr>
        <w:t>pix2vid</w:t>
      </w:r>
      <w:r>
        <w:rPr>
          <w:spacing w:val="-5"/>
        </w:rPr>
        <w:t xml:space="preserve"> </w:t>
      </w:r>
      <w:r>
        <w:rPr>
          <w:spacing w:val="-2"/>
        </w:rPr>
        <w:t>model</w:t>
      </w:r>
      <w:r>
        <w:rPr>
          <w:spacing w:val="-6"/>
        </w:rPr>
        <w:t xml:space="preserve"> </w:t>
      </w:r>
      <w:r>
        <w:rPr>
          <w:spacing w:val="-2"/>
        </w:rPr>
        <w:t>can</w:t>
      </w:r>
      <w:r>
        <w:rPr>
          <w:spacing w:val="-5"/>
        </w:rPr>
        <w:t xml:space="preserve"> </w:t>
      </w:r>
      <w:r>
        <w:rPr>
          <w:spacing w:val="-2"/>
        </w:rPr>
        <w:t>be</w:t>
      </w:r>
      <w:r>
        <w:rPr>
          <w:spacing w:val="-5"/>
        </w:rPr>
        <w:t xml:space="preserve"> </w:t>
      </w:r>
      <w:r>
        <w:rPr>
          <w:spacing w:val="-2"/>
        </w:rPr>
        <w:t>used</w:t>
      </w:r>
      <w:r>
        <w:rPr>
          <w:spacing w:val="-6"/>
        </w:rPr>
        <w:t xml:space="preserve"> </w:t>
      </w:r>
      <w:r>
        <w:rPr>
          <w:spacing w:val="-2"/>
        </w:rPr>
        <w:t>as</w:t>
      </w:r>
      <w:r>
        <w:rPr>
          <w:spacing w:val="-5"/>
        </w:rPr>
        <w:t xml:space="preserve"> </w:t>
      </w:r>
      <w:r>
        <w:rPr>
          <w:spacing w:val="-2"/>
        </w:rPr>
        <w:t>a</w:t>
      </w:r>
      <w:r>
        <w:rPr>
          <w:spacing w:val="-5"/>
        </w:rPr>
        <w:t xml:space="preserve"> </w:t>
      </w:r>
      <w:r>
        <w:rPr>
          <w:spacing w:val="-2"/>
        </w:rPr>
        <w:t>reliable</w:t>
      </w:r>
      <w:r>
        <w:rPr>
          <w:spacing w:val="-6"/>
        </w:rPr>
        <w:t xml:space="preserve"> </w:t>
      </w:r>
      <w:r>
        <w:rPr>
          <w:spacing w:val="-2"/>
        </w:rPr>
        <w:t>replacement</w:t>
      </w:r>
      <w:r>
        <w:rPr>
          <w:spacing w:val="-5"/>
        </w:rPr>
        <w:t xml:space="preserve"> </w:t>
      </w:r>
      <w:r>
        <w:rPr>
          <w:spacing w:val="-2"/>
        </w:rPr>
        <w:t>for</w:t>
      </w:r>
      <w:r>
        <w:rPr>
          <w:spacing w:val="-5"/>
        </w:rPr>
        <w:t xml:space="preserve"> </w:t>
      </w:r>
      <w:r>
        <w:rPr>
          <w:spacing w:val="-2"/>
        </w:rPr>
        <w:t>expensive</w:t>
      </w:r>
      <w:r>
        <w:rPr>
          <w:spacing w:val="-6"/>
        </w:rPr>
        <w:t xml:space="preserve"> </w:t>
      </w:r>
      <w:r>
        <w:rPr>
          <w:spacing w:val="-2"/>
        </w:rPr>
        <w:t>numerical</w:t>
      </w:r>
      <w:r>
        <w:rPr>
          <w:spacing w:val="-5"/>
        </w:rPr>
        <w:t xml:space="preserve"> </w:t>
      </w:r>
      <w:r>
        <w:rPr>
          <w:spacing w:val="-2"/>
        </w:rPr>
        <w:t>reservoir</w:t>
      </w:r>
      <w:r>
        <w:rPr>
          <w:spacing w:val="-5"/>
        </w:rPr>
        <w:t xml:space="preserve"> </w:t>
      </w:r>
      <w:r>
        <w:rPr>
          <w:spacing w:val="-2"/>
        </w:rPr>
        <w:t>simulations,</w:t>
      </w:r>
      <w:r>
        <w:rPr>
          <w:spacing w:val="-4"/>
        </w:rPr>
        <w:t xml:space="preserve"> </w:t>
      </w:r>
      <w:proofErr w:type="gramStart"/>
      <w:r>
        <w:rPr>
          <w:spacing w:val="-2"/>
        </w:rPr>
        <w:t>especially</w:t>
      </w:r>
      <w:proofErr w:type="gramEnd"/>
    </w:p>
    <w:p w14:paraId="5181DD19" w14:textId="1F61F3A2" w:rsidR="0096722D" w:rsidRDefault="00BE2784">
      <w:pPr>
        <w:pStyle w:val="BodyText"/>
      </w:pPr>
      <w:r>
        <w:t>in</w:t>
      </w:r>
      <w:r>
        <w:rPr>
          <w:spacing w:val="18"/>
        </w:rPr>
        <w:t xml:space="preserve"> </w:t>
      </w:r>
      <w:r>
        <w:t>cases</w:t>
      </w:r>
      <w:r>
        <w:rPr>
          <w:spacing w:val="17"/>
        </w:rPr>
        <w:t xml:space="preserve"> </w:t>
      </w:r>
      <w:r>
        <w:t>where</w:t>
      </w:r>
      <w:r>
        <w:rPr>
          <w:spacing w:val="17"/>
        </w:rPr>
        <w:t xml:space="preserve"> </w:t>
      </w:r>
      <w:r>
        <w:t>large</w:t>
      </w:r>
      <w:r>
        <w:rPr>
          <w:spacing w:val="17"/>
        </w:rPr>
        <w:t xml:space="preserve"> </w:t>
      </w:r>
      <w:r>
        <w:t>number</w:t>
      </w:r>
      <w:r>
        <w:rPr>
          <w:spacing w:val="17"/>
        </w:rPr>
        <w:t xml:space="preserve"> </w:t>
      </w:r>
      <w:r>
        <w:t>of</w:t>
      </w:r>
      <w:r>
        <w:rPr>
          <w:spacing w:val="16"/>
        </w:rPr>
        <w:t xml:space="preserve"> </w:t>
      </w:r>
      <w:r>
        <w:t>runs</w:t>
      </w:r>
      <w:r>
        <w:rPr>
          <w:spacing w:val="17"/>
        </w:rPr>
        <w:t xml:space="preserve"> </w:t>
      </w:r>
      <w:r>
        <w:t>are</w:t>
      </w:r>
      <w:r>
        <w:rPr>
          <w:spacing w:val="18"/>
        </w:rPr>
        <w:t xml:space="preserve"> </w:t>
      </w:r>
      <w:r>
        <w:t>required</w:t>
      </w:r>
      <w:r>
        <w:rPr>
          <w:spacing w:val="16"/>
        </w:rPr>
        <w:t xml:space="preserve"> </w:t>
      </w:r>
      <w:r>
        <w:t>to</w:t>
      </w:r>
      <w:r>
        <w:rPr>
          <w:spacing w:val="17"/>
        </w:rPr>
        <w:t xml:space="preserve"> </w:t>
      </w:r>
      <w:r>
        <w:t>obtain</w:t>
      </w:r>
      <w:r>
        <w:rPr>
          <w:spacing w:val="18"/>
        </w:rPr>
        <w:t xml:space="preserve"> </w:t>
      </w:r>
      <w:r>
        <w:t>dynamic</w:t>
      </w:r>
      <w:r>
        <w:rPr>
          <w:spacing w:val="17"/>
        </w:rPr>
        <w:t xml:space="preserve"> </w:t>
      </w:r>
      <w:r>
        <w:t>estimates</w:t>
      </w:r>
      <w:r>
        <w:rPr>
          <w:spacing w:val="17"/>
        </w:rPr>
        <w:t xml:space="preserve"> </w:t>
      </w:r>
      <w:r>
        <w:t>(e.g.,</w:t>
      </w:r>
      <w:r>
        <w:rPr>
          <w:spacing w:val="21"/>
        </w:rPr>
        <w:t xml:space="preserve"> </w:t>
      </w:r>
      <w:r>
        <w:t>well</w:t>
      </w:r>
      <w:r>
        <w:rPr>
          <w:spacing w:val="17"/>
        </w:rPr>
        <w:t xml:space="preserve"> </w:t>
      </w:r>
      <w:r>
        <w:t>placement</w:t>
      </w:r>
      <w:r>
        <w:rPr>
          <w:spacing w:val="17"/>
        </w:rPr>
        <w:t xml:space="preserve"> </w:t>
      </w:r>
      <w:r>
        <w:rPr>
          <w:spacing w:val="-5"/>
        </w:rPr>
        <w:t>and</w:t>
      </w:r>
    </w:p>
    <w:p w14:paraId="7E0BF540" w14:textId="0BCC478D" w:rsidR="0096722D" w:rsidRDefault="00BE2784">
      <w:pPr>
        <w:pStyle w:val="BodyText"/>
      </w:pPr>
      <w:r>
        <w:t>control</w:t>
      </w:r>
      <w:r>
        <w:rPr>
          <w:spacing w:val="-3"/>
        </w:rPr>
        <w:t xml:space="preserve"> </w:t>
      </w:r>
      <w:r>
        <w:t>optimization,</w:t>
      </w:r>
      <w:r>
        <w:rPr>
          <w:spacing w:val="-2"/>
        </w:rPr>
        <w:t xml:space="preserve"> </w:t>
      </w:r>
      <w:r>
        <w:t>history</w:t>
      </w:r>
      <w:r>
        <w:rPr>
          <w:spacing w:val="-3"/>
        </w:rPr>
        <w:t xml:space="preserve"> </w:t>
      </w:r>
      <w:r>
        <w:t>matching,</w:t>
      </w:r>
      <w:r>
        <w:rPr>
          <w:spacing w:val="-2"/>
        </w:rPr>
        <w:t xml:space="preserve"> </w:t>
      </w:r>
      <w:r>
        <w:t>uncertainty</w:t>
      </w:r>
      <w:r>
        <w:rPr>
          <w:spacing w:val="-3"/>
        </w:rPr>
        <w:t xml:space="preserve"> </w:t>
      </w:r>
      <w:r>
        <w:rPr>
          <w:spacing w:val="-2"/>
        </w:rPr>
        <w:t>quantification).</w:t>
      </w:r>
    </w:p>
    <w:p w14:paraId="2BCC8B0B" w14:textId="36E19A74" w:rsidR="0096722D" w:rsidRDefault="00BE2784">
      <w:pPr>
        <w:tabs>
          <w:tab w:val="left" w:pos="818"/>
        </w:tabs>
        <w:spacing w:before="172"/>
        <w:ind w:left="154"/>
        <w:rPr>
          <w:b/>
          <w:sz w:val="20"/>
        </w:rPr>
      </w:pPr>
      <w:r>
        <w:rPr>
          <w:rFonts w:ascii="Arial"/>
          <w:sz w:val="10"/>
        </w:rPr>
        <w:tab/>
      </w:r>
      <w:r>
        <w:rPr>
          <w:b/>
          <w:sz w:val="20"/>
        </w:rPr>
        <w:t>3.3</w:t>
      </w:r>
      <w:r>
        <w:rPr>
          <w:b/>
          <w:spacing w:val="-2"/>
          <w:sz w:val="20"/>
        </w:rPr>
        <w:t xml:space="preserve"> Discussion</w:t>
      </w:r>
    </w:p>
    <w:p w14:paraId="60FEE2F6" w14:textId="07EF30C1" w:rsidR="0096722D" w:rsidRDefault="00BE2784">
      <w:pPr>
        <w:pStyle w:val="BodyText"/>
        <w:tabs>
          <w:tab w:val="left" w:pos="818"/>
        </w:tabs>
      </w:pPr>
      <w:r>
        <w:rPr>
          <w:rFonts w:ascii="Arial"/>
          <w:sz w:val="10"/>
        </w:rPr>
        <w:tab/>
      </w:r>
      <w:r>
        <w:rPr>
          <w:spacing w:val="-2"/>
        </w:rPr>
        <w:t>In</w:t>
      </w:r>
      <w:r>
        <w:rPr>
          <w:spacing w:val="6"/>
        </w:rPr>
        <w:t xml:space="preserve"> </w:t>
      </w:r>
      <w:r>
        <w:rPr>
          <w:spacing w:val="-2"/>
        </w:rPr>
        <w:t>our</w:t>
      </w:r>
      <w:r>
        <w:rPr>
          <w:spacing w:val="6"/>
        </w:rPr>
        <w:t xml:space="preserve"> </w:t>
      </w:r>
      <w:r>
        <w:rPr>
          <w:spacing w:val="-2"/>
        </w:rPr>
        <w:t>Stochastic</w:t>
      </w:r>
      <w:r>
        <w:rPr>
          <w:spacing w:val="6"/>
        </w:rPr>
        <w:t xml:space="preserve"> </w:t>
      </w:r>
      <w:r>
        <w:rPr>
          <w:spacing w:val="-2"/>
        </w:rPr>
        <w:t>pix2vid</w:t>
      </w:r>
      <w:r>
        <w:rPr>
          <w:spacing w:val="6"/>
        </w:rPr>
        <w:t xml:space="preserve"> </w:t>
      </w:r>
      <w:r>
        <w:rPr>
          <w:spacing w:val="-2"/>
        </w:rPr>
        <w:t>model,</w:t>
      </w:r>
      <w:r>
        <w:rPr>
          <w:spacing w:val="8"/>
        </w:rPr>
        <w:t xml:space="preserve"> </w:t>
      </w:r>
      <w:r>
        <w:rPr>
          <w:spacing w:val="-2"/>
        </w:rPr>
        <w:t>the</w:t>
      </w:r>
      <w:r>
        <w:rPr>
          <w:spacing w:val="7"/>
        </w:rPr>
        <w:t xml:space="preserve"> </w:t>
      </w:r>
      <w:r>
        <w:rPr>
          <w:spacing w:val="-2"/>
        </w:rPr>
        <w:t>encoder</w:t>
      </w:r>
      <w:r>
        <w:rPr>
          <w:spacing w:val="7"/>
        </w:rPr>
        <w:t xml:space="preserve"> </w:t>
      </w:r>
      <w:r>
        <w:rPr>
          <w:spacing w:val="-2"/>
        </w:rPr>
        <w:t>block</w:t>
      </w:r>
      <w:r>
        <w:rPr>
          <w:spacing w:val="6"/>
        </w:rPr>
        <w:t xml:space="preserve"> </w:t>
      </w:r>
      <w:r>
        <w:rPr>
          <w:spacing w:val="-2"/>
        </w:rPr>
        <w:t>is</w:t>
      </w:r>
      <w:r>
        <w:rPr>
          <w:spacing w:val="6"/>
        </w:rPr>
        <w:t xml:space="preserve"> </w:t>
      </w:r>
      <w:r>
        <w:rPr>
          <w:spacing w:val="-2"/>
        </w:rPr>
        <w:t>composed</w:t>
      </w:r>
      <w:r>
        <w:rPr>
          <w:spacing w:val="6"/>
        </w:rPr>
        <w:t xml:space="preserve"> </w:t>
      </w:r>
      <w:r>
        <w:rPr>
          <w:spacing w:val="-2"/>
        </w:rPr>
        <w:t>of</w:t>
      </w:r>
      <w:r>
        <w:rPr>
          <w:spacing w:val="6"/>
        </w:rPr>
        <w:t xml:space="preserve"> </w:t>
      </w:r>
      <w:r>
        <w:rPr>
          <w:spacing w:val="-2"/>
        </w:rPr>
        <w:t>separable</w:t>
      </w:r>
      <w:r>
        <w:rPr>
          <w:spacing w:val="7"/>
        </w:rPr>
        <w:t xml:space="preserve"> </w:t>
      </w:r>
      <w:r>
        <w:rPr>
          <w:spacing w:val="-2"/>
        </w:rPr>
        <w:t>convolutions,</w:t>
      </w:r>
      <w:r>
        <w:rPr>
          <w:spacing w:val="8"/>
        </w:rPr>
        <w:t xml:space="preserve"> </w:t>
      </w:r>
      <w:r>
        <w:rPr>
          <w:spacing w:val="-2"/>
        </w:rPr>
        <w:t>squeeze</w:t>
      </w:r>
      <w:r>
        <w:rPr>
          <w:spacing w:val="6"/>
        </w:rPr>
        <w:t xml:space="preserve"> </w:t>
      </w:r>
      <w:r>
        <w:rPr>
          <w:spacing w:val="-5"/>
        </w:rPr>
        <w:t>and</w:t>
      </w:r>
    </w:p>
    <w:p w14:paraId="2D55D986" w14:textId="7E2E2311" w:rsidR="0096722D" w:rsidRDefault="00BE2784">
      <w:pPr>
        <w:pStyle w:val="BodyText"/>
      </w:pPr>
      <w:r>
        <w:t>excite</w:t>
      </w:r>
      <w:r>
        <w:rPr>
          <w:spacing w:val="-1"/>
        </w:rPr>
        <w:t xml:space="preserve"> </w:t>
      </w:r>
      <w:r>
        <w:t>layers, and</w:t>
      </w:r>
      <w:r>
        <w:rPr>
          <w:spacing w:val="-1"/>
        </w:rPr>
        <w:t xml:space="preserve"> </w:t>
      </w:r>
      <w:r>
        <w:t>instance</w:t>
      </w:r>
      <w:r>
        <w:rPr>
          <w:spacing w:val="-1"/>
        </w:rPr>
        <w:t xml:space="preserve"> </w:t>
      </w:r>
      <w:r>
        <w:t>normalization.</w:t>
      </w:r>
      <w:r>
        <w:rPr>
          <w:spacing w:val="20"/>
        </w:rPr>
        <w:t xml:space="preserve"> </w:t>
      </w:r>
      <w:r>
        <w:t>These three</w:t>
      </w:r>
      <w:r>
        <w:rPr>
          <w:spacing w:val="-2"/>
        </w:rPr>
        <w:t xml:space="preserve"> </w:t>
      </w:r>
      <w:proofErr w:type="gramStart"/>
      <w:r>
        <w:t>particular implementations</w:t>
      </w:r>
      <w:proofErr w:type="gramEnd"/>
      <w:r>
        <w:rPr>
          <w:spacing w:val="-1"/>
        </w:rPr>
        <w:t xml:space="preserve"> </w:t>
      </w:r>
      <w:r>
        <w:t>allow</w:t>
      </w:r>
      <w:r>
        <w:rPr>
          <w:spacing w:val="-1"/>
        </w:rPr>
        <w:t xml:space="preserve"> </w:t>
      </w:r>
      <w:r>
        <w:t>for</w:t>
      </w:r>
      <w:r>
        <w:rPr>
          <w:spacing w:val="-1"/>
        </w:rPr>
        <w:t xml:space="preserve"> </w:t>
      </w:r>
      <w:r>
        <w:t>precise</w:t>
      </w:r>
      <w:r>
        <w:rPr>
          <w:spacing w:val="-1"/>
        </w:rPr>
        <w:t xml:space="preserve"> </w:t>
      </w:r>
      <w:r>
        <w:rPr>
          <w:spacing w:val="-2"/>
        </w:rPr>
        <w:t>param-</w:t>
      </w:r>
    </w:p>
    <w:p w14:paraId="5186C192" w14:textId="4B0443E7" w:rsidR="0096722D" w:rsidRDefault="00BE2784">
      <w:pPr>
        <w:pStyle w:val="BodyText"/>
        <w:spacing w:before="172"/>
      </w:pPr>
      <w:r>
        <w:t>eterization</w:t>
      </w:r>
      <w:r>
        <w:rPr>
          <w:spacing w:val="9"/>
        </w:rPr>
        <w:t xml:space="preserve"> </w:t>
      </w:r>
      <w:r>
        <w:t>of</w:t>
      </w:r>
      <w:r>
        <w:rPr>
          <w:spacing w:val="9"/>
        </w:rPr>
        <w:t xml:space="preserve"> </w:t>
      </w:r>
      <w:r>
        <w:t>the</w:t>
      </w:r>
      <w:r>
        <w:rPr>
          <w:spacing w:val="8"/>
        </w:rPr>
        <w:t xml:space="preserve"> </w:t>
      </w:r>
      <w:r>
        <w:t>geologic</w:t>
      </w:r>
      <w:r>
        <w:rPr>
          <w:spacing w:val="8"/>
        </w:rPr>
        <w:t xml:space="preserve"> </w:t>
      </w:r>
      <w:r>
        <w:t>realization</w:t>
      </w:r>
      <w:r>
        <w:rPr>
          <w:spacing w:val="9"/>
        </w:rPr>
        <w:t xml:space="preserve"> </w:t>
      </w:r>
      <w:r>
        <w:t>into</w:t>
      </w:r>
      <w:r>
        <w:rPr>
          <w:spacing w:val="8"/>
        </w:rPr>
        <w:t xml:space="preserve"> </w:t>
      </w:r>
      <w:r>
        <w:t>a</w:t>
      </w:r>
      <w:r>
        <w:rPr>
          <w:spacing w:val="9"/>
        </w:rPr>
        <w:t xml:space="preserve"> </w:t>
      </w:r>
      <w:r>
        <w:t>latent</w:t>
      </w:r>
      <w:r>
        <w:rPr>
          <w:spacing w:val="8"/>
        </w:rPr>
        <w:t xml:space="preserve"> </w:t>
      </w:r>
      <w:r>
        <w:t>representation,</w:t>
      </w:r>
      <w:r>
        <w:rPr>
          <w:spacing w:val="10"/>
        </w:rPr>
        <w:t xml:space="preserve"> </w:t>
      </w:r>
      <w:r>
        <w:t>without</w:t>
      </w:r>
      <w:r>
        <w:rPr>
          <w:spacing w:val="8"/>
        </w:rPr>
        <w:t xml:space="preserve"> </w:t>
      </w:r>
      <w:r>
        <w:t>mixing</w:t>
      </w:r>
      <w:r>
        <w:rPr>
          <w:spacing w:val="9"/>
        </w:rPr>
        <w:t xml:space="preserve"> </w:t>
      </w:r>
      <w:r>
        <w:t>the</w:t>
      </w:r>
      <w:r>
        <w:rPr>
          <w:spacing w:val="8"/>
        </w:rPr>
        <w:t xml:space="preserve"> </w:t>
      </w:r>
      <w:r>
        <w:t>effects</w:t>
      </w:r>
      <w:r>
        <w:rPr>
          <w:spacing w:val="8"/>
        </w:rPr>
        <w:t xml:space="preserve"> </w:t>
      </w:r>
      <w:r>
        <w:t>of</w:t>
      </w:r>
      <w:r>
        <w:rPr>
          <w:spacing w:val="9"/>
        </w:rPr>
        <w:t xml:space="preserve"> </w:t>
      </w:r>
      <w:r>
        <w:rPr>
          <w:spacing w:val="-2"/>
        </w:rPr>
        <w:t>Gaussian-</w:t>
      </w:r>
    </w:p>
    <w:p w14:paraId="39BCDA5A" w14:textId="77777777" w:rsidR="0096722D" w:rsidRDefault="00BE2784">
      <w:pPr>
        <w:pStyle w:val="BodyText"/>
      </w:pPr>
      <w:del w:id="243" w:author="Pyrcz, Michael" w:date="2023-09-16T10:10:00Z">
        <w:r w:rsidDel="00E50CF7">
          <w:rPr>
            <w:rFonts w:ascii="Arial"/>
            <w:spacing w:val="-2"/>
            <w:sz w:val="10"/>
          </w:rPr>
          <w:delText>365</w:delText>
        </w:r>
        <w:r w:rsidDel="00E50CF7">
          <w:rPr>
            <w:rFonts w:ascii="Arial"/>
            <w:spacing w:val="48"/>
            <w:sz w:val="10"/>
          </w:rPr>
          <w:delText xml:space="preserve">  </w:delText>
        </w:r>
      </w:del>
      <w:r>
        <w:rPr>
          <w:spacing w:val="-2"/>
        </w:rPr>
        <w:t>distributed</w:t>
      </w:r>
      <w:r>
        <w:rPr>
          <w:spacing w:val="-8"/>
        </w:rPr>
        <w:t xml:space="preserve"> </w:t>
      </w:r>
      <w:r>
        <w:rPr>
          <w:spacing w:val="-2"/>
        </w:rPr>
        <w:t>properties</w:t>
      </w:r>
      <w:r>
        <w:rPr>
          <w:spacing w:val="-9"/>
        </w:rPr>
        <w:t xml:space="preserve"> </w:t>
      </w:r>
      <w:r>
        <w:rPr>
          <w:spacing w:val="-2"/>
        </w:rPr>
        <w:t>against</w:t>
      </w:r>
      <w:r>
        <w:rPr>
          <w:spacing w:val="-9"/>
        </w:rPr>
        <w:t xml:space="preserve"> </w:t>
      </w:r>
      <w:r>
        <w:rPr>
          <w:spacing w:val="-2"/>
        </w:rPr>
        <w:t>binary</w:t>
      </w:r>
      <w:r>
        <w:rPr>
          <w:spacing w:val="-9"/>
        </w:rPr>
        <w:t xml:space="preserve"> </w:t>
      </w:r>
      <w:r>
        <w:rPr>
          <w:spacing w:val="-2"/>
        </w:rPr>
        <w:t>of</w:t>
      </w:r>
      <w:r>
        <w:rPr>
          <w:spacing w:val="-10"/>
        </w:rPr>
        <w:t xml:space="preserve"> </w:t>
      </w:r>
      <w:r>
        <w:rPr>
          <w:spacing w:val="-2"/>
        </w:rPr>
        <w:t>binomial-distributed</w:t>
      </w:r>
      <w:r>
        <w:rPr>
          <w:spacing w:val="-9"/>
        </w:rPr>
        <w:t xml:space="preserve"> </w:t>
      </w:r>
      <w:r>
        <w:rPr>
          <w:spacing w:val="-2"/>
        </w:rPr>
        <w:t>properties.</w:t>
      </w:r>
      <w:r>
        <w:rPr>
          <w:spacing w:val="16"/>
        </w:rPr>
        <w:t xml:space="preserve"> </w:t>
      </w:r>
      <w:r>
        <w:rPr>
          <w:spacing w:val="-2"/>
        </w:rPr>
        <w:t>Using</w:t>
      </w:r>
      <w:r>
        <w:rPr>
          <w:spacing w:val="-9"/>
        </w:rPr>
        <w:t xml:space="preserve"> </w:t>
      </w:r>
      <w:r>
        <w:rPr>
          <w:spacing w:val="-2"/>
        </w:rPr>
        <w:t>recursive</w:t>
      </w:r>
      <w:r>
        <w:rPr>
          <w:spacing w:val="-9"/>
        </w:rPr>
        <w:t xml:space="preserve"> </w:t>
      </w:r>
      <w:r>
        <w:rPr>
          <w:spacing w:val="-2"/>
        </w:rPr>
        <w:t>residual</w:t>
      </w:r>
      <w:r>
        <w:rPr>
          <w:spacing w:val="-9"/>
        </w:rPr>
        <w:t xml:space="preserve"> </w:t>
      </w:r>
      <w:r>
        <w:rPr>
          <w:spacing w:val="-2"/>
        </w:rPr>
        <w:t>ConvLSTM</w:t>
      </w:r>
    </w:p>
    <w:p w14:paraId="1D118025" w14:textId="77777777" w:rsidR="0096722D" w:rsidRDefault="0096722D">
      <w:pPr>
        <w:sectPr w:rsidR="0096722D">
          <w:pgSz w:w="12240" w:h="15840"/>
          <w:pgMar w:top="1400" w:right="1280" w:bottom="980" w:left="920" w:header="0" w:footer="792" w:gutter="0"/>
          <w:cols w:space="720"/>
        </w:sectPr>
      </w:pPr>
    </w:p>
    <w:p w14:paraId="436DCFED" w14:textId="77777777" w:rsidR="0096722D" w:rsidRDefault="0096722D">
      <w:pPr>
        <w:pStyle w:val="BodyText"/>
        <w:spacing w:before="1"/>
        <w:ind w:left="0"/>
      </w:pPr>
    </w:p>
    <w:p w14:paraId="66CE91AF" w14:textId="77777777" w:rsidR="0096722D" w:rsidRDefault="00BE2784">
      <w:pPr>
        <w:pStyle w:val="BodyText"/>
        <w:spacing w:before="0"/>
        <w:ind w:left="664"/>
      </w:pPr>
      <w:r>
        <w:rPr>
          <w:noProof/>
        </w:rPr>
        <w:drawing>
          <wp:inline distT="0" distB="0" distL="0" distR="0" wp14:anchorId="51296DA8" wp14:editId="3D60A6B0">
            <wp:extent cx="5720714" cy="6800850"/>
            <wp:effectExtent l="0" t="0" r="0" b="0"/>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33" cstate="print"/>
                    <a:stretch>
                      <a:fillRect/>
                    </a:stretch>
                  </pic:blipFill>
                  <pic:spPr>
                    <a:xfrm>
                      <a:off x="0" y="0"/>
                      <a:ext cx="5720714" cy="6800850"/>
                    </a:xfrm>
                    <a:prstGeom prst="rect">
                      <a:avLst/>
                    </a:prstGeom>
                  </pic:spPr>
                </pic:pic>
              </a:graphicData>
            </a:graphic>
          </wp:inline>
        </w:drawing>
      </w:r>
    </w:p>
    <w:p w14:paraId="1DB7D792" w14:textId="77777777" w:rsidR="0096722D" w:rsidRDefault="0096722D">
      <w:pPr>
        <w:pStyle w:val="BodyText"/>
        <w:spacing w:before="71"/>
        <w:ind w:left="0"/>
      </w:pPr>
    </w:p>
    <w:p w14:paraId="30D5AC38" w14:textId="77777777" w:rsidR="0096722D" w:rsidRDefault="00BE2784">
      <w:pPr>
        <w:pStyle w:val="BodyText"/>
        <w:spacing w:before="1" w:line="252" w:lineRule="auto"/>
        <w:ind w:left="520" w:right="157"/>
        <w:jc w:val="both"/>
      </w:pPr>
      <w:bookmarkStart w:id="244" w:name="_bookmark21"/>
      <w:bookmarkEnd w:id="244"/>
      <w:r>
        <w:rPr>
          <w:b/>
        </w:rPr>
        <w:t>Figure</w:t>
      </w:r>
      <w:r>
        <w:rPr>
          <w:b/>
          <w:spacing w:val="-2"/>
        </w:rPr>
        <w:t xml:space="preserve"> </w:t>
      </w:r>
      <w:r>
        <w:rPr>
          <w:b/>
        </w:rPr>
        <w:t>19:</w:t>
      </w:r>
      <w:r>
        <w:rPr>
          <w:b/>
          <w:spacing w:val="16"/>
        </w:rPr>
        <w:t xml:space="preserve"> </w:t>
      </w:r>
      <w:del w:id="245" w:author="Pyrcz, Michael" w:date="2023-09-16T10:10:00Z">
        <w:r w:rsidDel="00E50CF7">
          <w:delText>(</w:delText>
        </w:r>
      </w:del>
      <w:r>
        <w:t>Normalized</w:t>
      </w:r>
      <w:del w:id="246" w:author="Pyrcz, Michael" w:date="2023-09-16T10:10:00Z">
        <w:r w:rsidDel="00E50CF7">
          <w:delText>)</w:delText>
        </w:r>
      </w:del>
      <w:r>
        <w:rPr>
          <w:spacing w:val="-5"/>
        </w:rPr>
        <w:t xml:space="preserve"> </w:t>
      </w:r>
      <w:r>
        <w:t>pressure</w:t>
      </w:r>
      <w:r>
        <w:rPr>
          <w:spacing w:val="-6"/>
        </w:rPr>
        <w:t xml:space="preserve"> </w:t>
      </w:r>
      <w:r>
        <w:t>distribution</w:t>
      </w:r>
      <w:r>
        <w:rPr>
          <w:spacing w:val="-5"/>
        </w:rPr>
        <w:t xml:space="preserve"> </w:t>
      </w:r>
      <w:r>
        <w:t>over</w:t>
      </w:r>
      <w:r>
        <w:rPr>
          <w:spacing w:val="-5"/>
        </w:rPr>
        <w:t xml:space="preserve"> </w:t>
      </w:r>
      <w:r>
        <w:t>time</w:t>
      </w:r>
      <w:r>
        <w:rPr>
          <w:spacing w:val="-6"/>
        </w:rPr>
        <w:t xml:space="preserve"> </w:t>
      </w:r>
      <w:r>
        <w:t>for</w:t>
      </w:r>
      <w:r>
        <w:rPr>
          <w:spacing w:val="-5"/>
        </w:rPr>
        <w:t xml:space="preserve"> </w:t>
      </w:r>
      <w:r>
        <w:t>3</w:t>
      </w:r>
      <w:r>
        <w:rPr>
          <w:spacing w:val="-6"/>
        </w:rPr>
        <w:t xml:space="preserve"> </w:t>
      </w:r>
      <w:r>
        <w:t>random</w:t>
      </w:r>
      <w:r>
        <w:rPr>
          <w:spacing w:val="-6"/>
        </w:rPr>
        <w:t xml:space="preserve"> </w:t>
      </w:r>
      <w:r>
        <w:t>testing</w:t>
      </w:r>
      <w:r>
        <w:rPr>
          <w:spacing w:val="-6"/>
        </w:rPr>
        <w:t xml:space="preserve"> </w:t>
      </w:r>
      <w:r>
        <w:t>realization. For</w:t>
      </w:r>
      <w:r>
        <w:rPr>
          <w:spacing w:val="-5"/>
        </w:rPr>
        <w:t xml:space="preserve"> </w:t>
      </w:r>
      <w:r>
        <w:t>each</w:t>
      </w:r>
      <w:r>
        <w:rPr>
          <w:spacing w:val="-5"/>
        </w:rPr>
        <w:t xml:space="preserve"> </w:t>
      </w:r>
      <w:r>
        <w:t>panel, the top row is the ground truth from the HFS, the middle row is the Stochastic pix2vid prediction, and the bottom row is the absolute difference to HFS.</w:t>
      </w:r>
    </w:p>
    <w:p w14:paraId="103CB252" w14:textId="77777777" w:rsidR="0096722D" w:rsidRDefault="0096722D">
      <w:pPr>
        <w:spacing w:line="252" w:lineRule="auto"/>
        <w:jc w:val="both"/>
        <w:sectPr w:rsidR="0096722D">
          <w:pgSz w:w="12240" w:h="15840"/>
          <w:pgMar w:top="1820" w:right="1280" w:bottom="980" w:left="920" w:header="0" w:footer="792" w:gutter="0"/>
          <w:cols w:space="720"/>
        </w:sectPr>
      </w:pPr>
    </w:p>
    <w:p w14:paraId="03919C54" w14:textId="77777777" w:rsidR="0096722D" w:rsidRDefault="0096722D">
      <w:pPr>
        <w:pStyle w:val="BodyText"/>
        <w:spacing w:before="1"/>
        <w:ind w:left="0"/>
      </w:pPr>
    </w:p>
    <w:p w14:paraId="04270043" w14:textId="77777777" w:rsidR="0096722D" w:rsidRDefault="00BE2784">
      <w:pPr>
        <w:pStyle w:val="BodyText"/>
        <w:spacing w:before="0"/>
        <w:ind w:left="664"/>
      </w:pPr>
      <w:r>
        <w:rPr>
          <w:noProof/>
        </w:rPr>
        <w:drawing>
          <wp:inline distT="0" distB="0" distL="0" distR="0" wp14:anchorId="3FE793EA" wp14:editId="32225A04">
            <wp:extent cx="5720714" cy="6798183"/>
            <wp:effectExtent l="0" t="0" r="0" b="0"/>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stretch>
                      <a:fillRect/>
                    </a:stretch>
                  </pic:blipFill>
                  <pic:spPr>
                    <a:xfrm>
                      <a:off x="0" y="0"/>
                      <a:ext cx="5720714" cy="6798183"/>
                    </a:xfrm>
                    <a:prstGeom prst="rect">
                      <a:avLst/>
                    </a:prstGeom>
                  </pic:spPr>
                </pic:pic>
              </a:graphicData>
            </a:graphic>
          </wp:inline>
        </w:drawing>
      </w:r>
    </w:p>
    <w:p w14:paraId="6741B13A" w14:textId="77777777" w:rsidR="0096722D" w:rsidRDefault="0096722D">
      <w:pPr>
        <w:pStyle w:val="BodyText"/>
        <w:spacing w:before="75"/>
        <w:ind w:left="0"/>
      </w:pPr>
    </w:p>
    <w:p w14:paraId="5E38E253" w14:textId="77777777" w:rsidR="0096722D" w:rsidRDefault="00BE2784">
      <w:pPr>
        <w:pStyle w:val="BodyText"/>
        <w:spacing w:before="1" w:line="252" w:lineRule="auto"/>
        <w:ind w:left="520" w:right="157"/>
        <w:jc w:val="both"/>
      </w:pPr>
      <w:bookmarkStart w:id="247" w:name="_bookmark22"/>
      <w:bookmarkEnd w:id="247"/>
      <w:r>
        <w:rPr>
          <w:b/>
        </w:rPr>
        <w:t>Figure</w:t>
      </w:r>
      <w:r>
        <w:rPr>
          <w:b/>
          <w:spacing w:val="-3"/>
        </w:rPr>
        <w:t xml:space="preserve"> </w:t>
      </w:r>
      <w:r>
        <w:rPr>
          <w:b/>
        </w:rPr>
        <w:t>20:</w:t>
      </w:r>
      <w:r>
        <w:rPr>
          <w:b/>
          <w:spacing w:val="14"/>
        </w:rPr>
        <w:t xml:space="preserve"> </w:t>
      </w:r>
      <w:r>
        <w:t>S</w:t>
      </w:r>
      <w:r>
        <w:t>aturation</w:t>
      </w:r>
      <w:r>
        <w:rPr>
          <w:spacing w:val="-7"/>
        </w:rPr>
        <w:t xml:space="preserve"> </w:t>
      </w:r>
      <w:r>
        <w:t>distribution</w:t>
      </w:r>
      <w:r>
        <w:rPr>
          <w:spacing w:val="-7"/>
        </w:rPr>
        <w:t xml:space="preserve"> </w:t>
      </w:r>
      <w:r>
        <w:t>over</w:t>
      </w:r>
      <w:r>
        <w:rPr>
          <w:spacing w:val="-7"/>
        </w:rPr>
        <w:t xml:space="preserve"> </w:t>
      </w:r>
      <w:r>
        <w:t>time</w:t>
      </w:r>
      <w:r>
        <w:rPr>
          <w:spacing w:val="-7"/>
        </w:rPr>
        <w:t xml:space="preserve"> </w:t>
      </w:r>
      <w:r>
        <w:t>for</w:t>
      </w:r>
      <w:r>
        <w:rPr>
          <w:spacing w:val="-7"/>
        </w:rPr>
        <w:t xml:space="preserve"> </w:t>
      </w:r>
      <w:r>
        <w:t>3</w:t>
      </w:r>
      <w:r>
        <w:rPr>
          <w:spacing w:val="-7"/>
        </w:rPr>
        <w:t xml:space="preserve"> </w:t>
      </w:r>
      <w:r>
        <w:t>random</w:t>
      </w:r>
      <w:r>
        <w:rPr>
          <w:spacing w:val="-7"/>
        </w:rPr>
        <w:t xml:space="preserve"> </w:t>
      </w:r>
      <w:r>
        <w:t>testing</w:t>
      </w:r>
      <w:r>
        <w:rPr>
          <w:spacing w:val="-7"/>
        </w:rPr>
        <w:t xml:space="preserve"> </w:t>
      </w:r>
      <w:proofErr w:type="gramStart"/>
      <w:r>
        <w:t>realization</w:t>
      </w:r>
      <w:proofErr w:type="gramEnd"/>
      <w:r>
        <w:t>. For</w:t>
      </w:r>
      <w:r>
        <w:rPr>
          <w:spacing w:val="-7"/>
        </w:rPr>
        <w:t xml:space="preserve"> </w:t>
      </w:r>
      <w:r>
        <w:t>each</w:t>
      </w:r>
      <w:r>
        <w:rPr>
          <w:spacing w:val="-7"/>
        </w:rPr>
        <w:t xml:space="preserve"> </w:t>
      </w:r>
      <w:r>
        <w:t>panel,</w:t>
      </w:r>
      <w:r>
        <w:rPr>
          <w:spacing w:val="-7"/>
        </w:rPr>
        <w:t xml:space="preserve"> </w:t>
      </w:r>
      <w:r>
        <w:t>the</w:t>
      </w:r>
      <w:r>
        <w:rPr>
          <w:spacing w:val="-7"/>
        </w:rPr>
        <w:t xml:space="preserve"> </w:t>
      </w:r>
      <w:r>
        <w:t>top</w:t>
      </w:r>
      <w:r>
        <w:rPr>
          <w:spacing w:val="-7"/>
        </w:rPr>
        <w:t xml:space="preserve"> </w:t>
      </w:r>
      <w:r>
        <w:t>row is</w:t>
      </w:r>
      <w:r>
        <w:rPr>
          <w:spacing w:val="-1"/>
        </w:rPr>
        <w:t xml:space="preserve"> </w:t>
      </w:r>
      <w:r>
        <w:t>the</w:t>
      </w:r>
      <w:r>
        <w:rPr>
          <w:spacing w:val="-1"/>
        </w:rPr>
        <w:t xml:space="preserve"> </w:t>
      </w:r>
      <w:r>
        <w:t>ground</w:t>
      </w:r>
      <w:r>
        <w:rPr>
          <w:spacing w:val="-1"/>
        </w:rPr>
        <w:t xml:space="preserve"> </w:t>
      </w:r>
      <w:r>
        <w:t>truth</w:t>
      </w:r>
      <w:r>
        <w:rPr>
          <w:spacing w:val="-1"/>
        </w:rPr>
        <w:t xml:space="preserve"> </w:t>
      </w:r>
      <w:r>
        <w:t>from</w:t>
      </w:r>
      <w:r>
        <w:rPr>
          <w:spacing w:val="-1"/>
        </w:rPr>
        <w:t xml:space="preserve"> </w:t>
      </w:r>
      <w:r>
        <w:t>the</w:t>
      </w:r>
      <w:r>
        <w:rPr>
          <w:spacing w:val="-1"/>
        </w:rPr>
        <w:t xml:space="preserve"> </w:t>
      </w:r>
      <w:r>
        <w:t>HFS,</w:t>
      </w:r>
      <w:r>
        <w:rPr>
          <w:spacing w:val="-1"/>
        </w:rPr>
        <w:t xml:space="preserve"> </w:t>
      </w:r>
      <w:r>
        <w:t>the</w:t>
      </w:r>
      <w:r>
        <w:rPr>
          <w:spacing w:val="-1"/>
        </w:rPr>
        <w:t xml:space="preserve"> </w:t>
      </w:r>
      <w:r>
        <w:t>middle</w:t>
      </w:r>
      <w:r>
        <w:rPr>
          <w:spacing w:val="-1"/>
        </w:rPr>
        <w:t xml:space="preserve"> </w:t>
      </w:r>
      <w:r>
        <w:t>row</w:t>
      </w:r>
      <w:r>
        <w:rPr>
          <w:spacing w:val="-1"/>
        </w:rPr>
        <w:t xml:space="preserve"> </w:t>
      </w:r>
      <w:r>
        <w:t>is</w:t>
      </w:r>
      <w:r>
        <w:rPr>
          <w:spacing w:val="-1"/>
        </w:rPr>
        <w:t xml:space="preserve"> </w:t>
      </w:r>
      <w:r>
        <w:t>the</w:t>
      </w:r>
      <w:r>
        <w:rPr>
          <w:spacing w:val="-1"/>
        </w:rPr>
        <w:t xml:space="preserve"> </w:t>
      </w:r>
      <w:r>
        <w:t>Stochastic</w:t>
      </w:r>
      <w:r>
        <w:rPr>
          <w:spacing w:val="-1"/>
        </w:rPr>
        <w:t xml:space="preserve"> </w:t>
      </w:r>
      <w:r>
        <w:t>pix2vid</w:t>
      </w:r>
      <w:r>
        <w:rPr>
          <w:spacing w:val="-1"/>
        </w:rPr>
        <w:t xml:space="preserve"> </w:t>
      </w:r>
      <w:r>
        <w:t>prediction,</w:t>
      </w:r>
      <w:r>
        <w:rPr>
          <w:spacing w:val="-1"/>
        </w:rPr>
        <w:t xml:space="preserve"> </w:t>
      </w:r>
      <w:r>
        <w:t>and</w:t>
      </w:r>
      <w:r>
        <w:rPr>
          <w:spacing w:val="-1"/>
        </w:rPr>
        <w:t xml:space="preserve"> </w:t>
      </w:r>
      <w:r>
        <w:t>the</w:t>
      </w:r>
      <w:r>
        <w:rPr>
          <w:spacing w:val="-1"/>
        </w:rPr>
        <w:t xml:space="preserve"> </w:t>
      </w:r>
      <w:r>
        <w:t>bottom</w:t>
      </w:r>
      <w:r>
        <w:rPr>
          <w:spacing w:val="-1"/>
        </w:rPr>
        <w:t xml:space="preserve"> </w:t>
      </w:r>
      <w:r>
        <w:t>row is the absolute difference to HFS.</w:t>
      </w:r>
    </w:p>
    <w:p w14:paraId="474F6557" w14:textId="77777777" w:rsidR="0096722D" w:rsidRDefault="0096722D">
      <w:pPr>
        <w:spacing w:line="252" w:lineRule="auto"/>
        <w:jc w:val="both"/>
        <w:sectPr w:rsidR="0096722D">
          <w:pgSz w:w="12240" w:h="15840"/>
          <w:pgMar w:top="1820" w:right="1280" w:bottom="980" w:left="920" w:header="0" w:footer="792" w:gutter="0"/>
          <w:cols w:space="720"/>
        </w:sectPr>
      </w:pPr>
    </w:p>
    <w:p w14:paraId="4BEF969E" w14:textId="77777777" w:rsidR="0096722D" w:rsidRDefault="0096722D">
      <w:pPr>
        <w:pStyle w:val="BodyText"/>
        <w:spacing w:before="197"/>
        <w:ind w:left="0"/>
      </w:pPr>
    </w:p>
    <w:p w14:paraId="41720756" w14:textId="77777777" w:rsidR="0096722D" w:rsidRDefault="00BE2784">
      <w:pPr>
        <w:pStyle w:val="BodyText"/>
        <w:spacing w:before="0"/>
        <w:ind w:left="764"/>
      </w:pPr>
      <w:r>
        <w:rPr>
          <w:noProof/>
        </w:rPr>
        <w:drawing>
          <wp:inline distT="0" distB="0" distL="0" distR="0" wp14:anchorId="6AE41568" wp14:editId="4B161B56">
            <wp:extent cx="5613082" cy="2901410"/>
            <wp:effectExtent l="0" t="0" r="0" b="0"/>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5" cstate="print"/>
                    <a:stretch>
                      <a:fillRect/>
                    </a:stretch>
                  </pic:blipFill>
                  <pic:spPr>
                    <a:xfrm>
                      <a:off x="0" y="0"/>
                      <a:ext cx="5613082" cy="2901410"/>
                    </a:xfrm>
                    <a:prstGeom prst="rect">
                      <a:avLst/>
                    </a:prstGeom>
                  </pic:spPr>
                </pic:pic>
              </a:graphicData>
            </a:graphic>
          </wp:inline>
        </w:drawing>
      </w:r>
    </w:p>
    <w:p w14:paraId="4E904336" w14:textId="77777777" w:rsidR="0096722D" w:rsidRDefault="0096722D">
      <w:pPr>
        <w:pStyle w:val="BodyText"/>
        <w:spacing w:before="10"/>
        <w:ind w:left="0"/>
        <w:rPr>
          <w:sz w:val="16"/>
        </w:rPr>
      </w:pPr>
    </w:p>
    <w:p w14:paraId="0F6F47B6" w14:textId="77777777" w:rsidR="0096722D" w:rsidRDefault="0096722D">
      <w:pPr>
        <w:rPr>
          <w:sz w:val="16"/>
        </w:rPr>
        <w:sectPr w:rsidR="0096722D">
          <w:pgSz w:w="12240" w:h="15840"/>
          <w:pgMar w:top="1820" w:right="1280" w:bottom="980" w:left="920" w:header="0" w:footer="792" w:gutter="0"/>
          <w:cols w:space="720"/>
        </w:sectPr>
      </w:pPr>
    </w:p>
    <w:p w14:paraId="3B1EC378" w14:textId="77777777" w:rsidR="0096722D" w:rsidRDefault="00BE2784">
      <w:pPr>
        <w:spacing w:before="67"/>
        <w:ind w:left="520"/>
        <w:rPr>
          <w:rFonts w:ascii="Kepler Std Ext Subh"/>
          <w:sz w:val="20"/>
        </w:rPr>
      </w:pPr>
      <w:r>
        <w:rPr>
          <w:noProof/>
        </w:rPr>
        <mc:AlternateContent>
          <mc:Choice Requires="wps">
            <w:drawing>
              <wp:anchor distT="0" distB="0" distL="0" distR="0" simplePos="0" relativeHeight="486587392" behindDoc="1" locked="0" layoutInCell="1" allowOverlap="1" wp14:anchorId="2A238317" wp14:editId="2F68E2D2">
                <wp:simplePos x="0" y="0"/>
                <wp:positionH relativeFrom="page">
                  <wp:posOffset>3684803</wp:posOffset>
                </wp:positionH>
                <wp:positionV relativeFrom="paragraph">
                  <wp:posOffset>141212</wp:posOffset>
                </wp:positionV>
                <wp:extent cx="90170" cy="88900"/>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170" cy="88900"/>
                        </a:xfrm>
                        <a:prstGeom prst="rect">
                          <a:avLst/>
                        </a:prstGeom>
                      </wps:spPr>
                      <wps:txbx>
                        <w:txbxContent>
                          <w:p w14:paraId="65293F6C" w14:textId="77777777" w:rsidR="0096722D" w:rsidRDefault="00BE2784">
                            <w:pPr>
                              <w:spacing w:line="135" w:lineRule="exact"/>
                              <w:rPr>
                                <w:i/>
                                <w:sz w:val="14"/>
                              </w:rPr>
                            </w:pPr>
                            <w:r>
                              <w:rPr>
                                <w:i/>
                                <w:spacing w:val="-10"/>
                                <w:w w:val="115"/>
                                <w:sz w:val="14"/>
                              </w:rPr>
                              <w:t>m</w:t>
                            </w:r>
                          </w:p>
                        </w:txbxContent>
                      </wps:txbx>
                      <wps:bodyPr wrap="square" lIns="0" tIns="0" rIns="0" bIns="0" rtlCol="0">
                        <a:noAutofit/>
                      </wps:bodyPr>
                    </wps:wsp>
                  </a:graphicData>
                </a:graphic>
              </wp:anchor>
            </w:drawing>
          </mc:Choice>
          <mc:Fallback>
            <w:pict>
              <v:shape w14:anchorId="2A238317" id="Textbox 43" o:spid="_x0000_s1036" type="#_x0000_t202" style="position:absolute;left:0;text-align:left;margin-left:290.15pt;margin-top:11.1pt;width:7.1pt;height:7pt;z-index:-16729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" filled="f" stroked="f">
                <v:textbox inset="0,0,0,0">
                  <w:txbxContent>
                    <w:p w14:paraId="65293F6C" w14:textId="77777777" w:rsidR="0096722D" w:rsidRDefault="00BE2784">
                      <w:pPr>
                        <w:spacing w:line="135" w:lineRule="exact"/>
                        <w:rPr>
                          <w:i/>
                          <w:sz w:val="14"/>
                        </w:rPr>
                      </w:pPr>
                      <w:r>
                        <w:rPr>
                          <w:i/>
                          <w:spacing w:val="-10"/>
                          <w:w w:val="115"/>
                          <w:sz w:val="14"/>
                        </w:rPr>
                        <w:t>m</w:t>
                      </w:r>
                    </w:p>
                  </w:txbxContent>
                </v:textbox>
                <w10:wrap anchorx="page"/>
              </v:shape>
            </w:pict>
          </mc:Fallback>
        </mc:AlternateContent>
      </w:r>
      <w:bookmarkStart w:id="248" w:name="_bookmark23"/>
      <w:bookmarkEnd w:id="248"/>
      <w:r>
        <w:rPr>
          <w:b/>
          <w:sz w:val="20"/>
        </w:rPr>
        <w:t>Figure</w:t>
      </w:r>
      <w:r>
        <w:rPr>
          <w:b/>
          <w:spacing w:val="9"/>
          <w:sz w:val="20"/>
        </w:rPr>
        <w:t xml:space="preserve"> </w:t>
      </w:r>
      <w:r>
        <w:rPr>
          <w:b/>
          <w:sz w:val="20"/>
        </w:rPr>
        <w:t>21:</w:t>
      </w:r>
      <w:r>
        <w:rPr>
          <w:b/>
          <w:spacing w:val="34"/>
          <w:sz w:val="20"/>
        </w:rPr>
        <w:t xml:space="preserve"> </w:t>
      </w:r>
      <w:r>
        <w:rPr>
          <w:sz w:val="20"/>
        </w:rPr>
        <w:t>Five</w:t>
      </w:r>
      <w:r>
        <w:rPr>
          <w:spacing w:val="4"/>
          <w:sz w:val="20"/>
        </w:rPr>
        <w:t xml:space="preserve"> </w:t>
      </w:r>
      <w:r>
        <w:rPr>
          <w:sz w:val="20"/>
        </w:rPr>
        <w:t>random</w:t>
      </w:r>
      <w:r>
        <w:rPr>
          <w:spacing w:val="6"/>
          <w:sz w:val="20"/>
        </w:rPr>
        <w:t xml:space="preserve"> </w:t>
      </w:r>
      <w:r>
        <w:rPr>
          <w:sz w:val="20"/>
        </w:rPr>
        <w:t>feature</w:t>
      </w:r>
      <w:r>
        <w:rPr>
          <w:spacing w:val="5"/>
          <w:sz w:val="20"/>
        </w:rPr>
        <w:t xml:space="preserve"> </w:t>
      </w:r>
      <w:r>
        <w:rPr>
          <w:sz w:val="20"/>
        </w:rPr>
        <w:t>maps</w:t>
      </w:r>
      <w:r>
        <w:rPr>
          <w:spacing w:val="5"/>
          <w:sz w:val="20"/>
        </w:rPr>
        <w:t xml:space="preserve"> </w:t>
      </w:r>
      <w:r>
        <w:rPr>
          <w:sz w:val="20"/>
        </w:rPr>
        <w:t>(FM)</w:t>
      </w:r>
      <w:r>
        <w:rPr>
          <w:spacing w:val="6"/>
          <w:sz w:val="20"/>
        </w:rPr>
        <w:t xml:space="preserve"> </w:t>
      </w:r>
      <w:r>
        <w:rPr>
          <w:sz w:val="20"/>
        </w:rPr>
        <w:t>of</w:t>
      </w:r>
      <w:r>
        <w:rPr>
          <w:spacing w:val="5"/>
          <w:sz w:val="20"/>
        </w:rPr>
        <w:t xml:space="preserve"> </w:t>
      </w:r>
      <w:r>
        <w:rPr>
          <w:rFonts w:ascii="Palatino Linotype"/>
          <w:i/>
          <w:spacing w:val="-5"/>
          <w:sz w:val="20"/>
        </w:rPr>
        <w:t>z</w:t>
      </w:r>
      <w:r>
        <w:rPr>
          <w:rFonts w:ascii="Kepler Std Ext Subh"/>
          <w:spacing w:val="-5"/>
          <w:sz w:val="20"/>
          <w:vertAlign w:val="superscript"/>
        </w:rPr>
        <w:t>3</w:t>
      </w:r>
    </w:p>
    <w:p w14:paraId="263DAED5" w14:textId="4DA741D1" w:rsidR="0096722D" w:rsidRDefault="00BE2784">
      <w:pPr>
        <w:pStyle w:val="BodyText"/>
        <w:spacing w:before="94"/>
        <w:ind w:left="92"/>
      </w:pPr>
      <w:r>
        <w:br w:type="column"/>
      </w:r>
      <w:r>
        <w:rPr>
          <w:spacing w:val="-2"/>
        </w:rPr>
        <w:t>for</w:t>
      </w:r>
      <w:r>
        <w:rPr>
          <w:spacing w:val="6"/>
        </w:rPr>
        <w:t xml:space="preserve"> </w:t>
      </w:r>
      <w:r>
        <w:rPr>
          <w:spacing w:val="-2"/>
        </w:rPr>
        <w:t>4</w:t>
      </w:r>
      <w:r>
        <w:rPr>
          <w:spacing w:val="7"/>
        </w:rPr>
        <w:t xml:space="preserve"> </w:t>
      </w:r>
      <w:r>
        <w:rPr>
          <w:spacing w:val="-2"/>
        </w:rPr>
        <w:t>random</w:t>
      </w:r>
      <w:r>
        <w:rPr>
          <w:spacing w:val="7"/>
        </w:rPr>
        <w:t xml:space="preserve"> </w:t>
      </w:r>
      <w:r>
        <w:rPr>
          <w:spacing w:val="-2"/>
        </w:rPr>
        <w:t>realizations.</w:t>
      </w:r>
      <w:r>
        <w:rPr>
          <w:spacing w:val="28"/>
        </w:rPr>
        <w:t xml:space="preserve"> </w:t>
      </w:r>
      <w:r>
        <w:rPr>
          <w:spacing w:val="-2"/>
        </w:rPr>
        <w:t>Their</w:t>
      </w:r>
      <w:r>
        <w:rPr>
          <w:spacing w:val="7"/>
        </w:rPr>
        <w:t xml:space="preserve"> </w:t>
      </w:r>
      <w:r>
        <w:rPr>
          <w:spacing w:val="-2"/>
        </w:rPr>
        <w:t>average</w:t>
      </w:r>
      <w:r>
        <w:rPr>
          <w:spacing w:val="7"/>
        </w:rPr>
        <w:t xml:space="preserve"> </w:t>
      </w:r>
      <w:r>
        <w:rPr>
          <w:spacing w:val="-2"/>
        </w:rPr>
        <w:t>is</w:t>
      </w:r>
      <w:r>
        <w:rPr>
          <w:spacing w:val="6"/>
        </w:rPr>
        <w:t xml:space="preserve"> </w:t>
      </w:r>
      <w:ins w:id="249" w:author="Pyrcz, Michael" w:date="2023-09-16T10:11:00Z">
        <w:r w:rsidR="00852F4B">
          <w:rPr>
            <w:spacing w:val="-2"/>
          </w:rPr>
          <w:t>superimposed</w:t>
        </w:r>
      </w:ins>
      <w:del w:id="250" w:author="Pyrcz, Michael" w:date="2023-09-16T10:11:00Z">
        <w:r w:rsidDel="00852F4B">
          <w:rPr>
            <w:spacing w:val="-2"/>
          </w:rPr>
          <w:delText>overlaid</w:delText>
        </w:r>
      </w:del>
      <w:r>
        <w:rPr>
          <w:spacing w:val="7"/>
        </w:rPr>
        <w:t xml:space="preserve"> </w:t>
      </w:r>
      <w:r>
        <w:rPr>
          <w:spacing w:val="-5"/>
        </w:rPr>
        <w:t>on</w:t>
      </w:r>
    </w:p>
    <w:p w14:paraId="2768EBDC" w14:textId="77777777" w:rsidR="0096722D" w:rsidRDefault="0096722D">
      <w:pPr>
        <w:sectPr w:rsidR="0096722D">
          <w:type w:val="continuous"/>
          <w:pgSz w:w="12240" w:h="15840"/>
          <w:pgMar w:top="1340" w:right="1280" w:bottom="980" w:left="920" w:header="0" w:footer="792" w:gutter="0"/>
          <w:cols w:num="2" w:space="720" w:equalWidth="0">
            <w:col w:w="4971" w:space="40"/>
            <w:col w:w="5029"/>
          </w:cols>
        </w:sectPr>
      </w:pPr>
    </w:p>
    <w:p w14:paraId="7F2D1F86" w14:textId="77777777" w:rsidR="0096722D" w:rsidRDefault="00BE2784">
      <w:pPr>
        <w:pStyle w:val="BodyText"/>
        <w:spacing w:before="0" w:line="208" w:lineRule="exact"/>
        <w:ind w:left="520"/>
      </w:pPr>
      <w:r>
        <w:t>top</w:t>
      </w:r>
      <w:r>
        <w:rPr>
          <w:spacing w:val="2"/>
        </w:rPr>
        <w:t xml:space="preserve"> </w:t>
      </w:r>
      <w:r>
        <w:t>of</w:t>
      </w:r>
      <w:r>
        <w:rPr>
          <w:spacing w:val="3"/>
        </w:rPr>
        <w:t xml:space="preserve"> </w:t>
      </w:r>
      <w:r>
        <w:t>the</w:t>
      </w:r>
      <w:r>
        <w:rPr>
          <w:spacing w:val="2"/>
        </w:rPr>
        <w:t xml:space="preserve"> </w:t>
      </w:r>
      <w:r>
        <w:t>porosity</w:t>
      </w:r>
      <w:r>
        <w:rPr>
          <w:spacing w:val="2"/>
        </w:rPr>
        <w:t xml:space="preserve"> </w:t>
      </w:r>
      <w:r>
        <w:t>and</w:t>
      </w:r>
      <w:r>
        <w:rPr>
          <w:spacing w:val="3"/>
        </w:rPr>
        <w:t xml:space="preserve"> </w:t>
      </w:r>
      <w:r>
        <w:t>facies</w:t>
      </w:r>
      <w:r>
        <w:rPr>
          <w:spacing w:val="2"/>
        </w:rPr>
        <w:t xml:space="preserve"> </w:t>
      </w:r>
      <w:r>
        <w:t>distributions</w:t>
      </w:r>
      <w:r>
        <w:rPr>
          <w:spacing w:val="2"/>
        </w:rPr>
        <w:t xml:space="preserve"> </w:t>
      </w:r>
      <w:r>
        <w:t>to</w:t>
      </w:r>
      <w:r>
        <w:rPr>
          <w:spacing w:val="2"/>
        </w:rPr>
        <w:t xml:space="preserve"> </w:t>
      </w:r>
      <w:r>
        <w:t>show</w:t>
      </w:r>
      <w:r>
        <w:rPr>
          <w:spacing w:val="2"/>
        </w:rPr>
        <w:t xml:space="preserve"> </w:t>
      </w:r>
      <w:r>
        <w:t>the</w:t>
      </w:r>
      <w:r>
        <w:rPr>
          <w:spacing w:val="1"/>
        </w:rPr>
        <w:t xml:space="preserve"> </w:t>
      </w:r>
      <w:r>
        <w:t>attention</w:t>
      </w:r>
      <w:r>
        <w:rPr>
          <w:spacing w:val="3"/>
        </w:rPr>
        <w:t xml:space="preserve"> </w:t>
      </w:r>
      <w:r>
        <w:t>mechanism</w:t>
      </w:r>
      <w:r>
        <w:rPr>
          <w:spacing w:val="2"/>
        </w:rPr>
        <w:t xml:space="preserve"> </w:t>
      </w:r>
      <w:r>
        <w:t>of</w:t>
      </w:r>
      <w:r>
        <w:rPr>
          <w:spacing w:val="3"/>
        </w:rPr>
        <w:t xml:space="preserve"> </w:t>
      </w:r>
      <w:r>
        <w:t>the</w:t>
      </w:r>
      <w:r>
        <w:rPr>
          <w:spacing w:val="2"/>
        </w:rPr>
        <w:t xml:space="preserve"> </w:t>
      </w:r>
      <w:r>
        <w:t>encoder.</w:t>
      </w:r>
      <w:r>
        <w:rPr>
          <w:spacing w:val="25"/>
        </w:rPr>
        <w:t xml:space="preserve"> </w:t>
      </w:r>
      <w:r>
        <w:t>Bright</w:t>
      </w:r>
      <w:r>
        <w:rPr>
          <w:spacing w:val="3"/>
        </w:rPr>
        <w:t xml:space="preserve"> </w:t>
      </w:r>
      <w:r>
        <w:rPr>
          <w:spacing w:val="-2"/>
        </w:rPr>
        <w:t>colors</w:t>
      </w:r>
    </w:p>
    <w:p w14:paraId="011F5843" w14:textId="77777777" w:rsidR="0096722D" w:rsidRDefault="00BE2784">
      <w:pPr>
        <w:pStyle w:val="BodyText"/>
        <w:spacing w:before="12"/>
        <w:ind w:left="520"/>
      </w:pPr>
      <w:r>
        <w:rPr>
          <w:spacing w:val="-2"/>
        </w:rPr>
        <w:t>represent</w:t>
      </w:r>
      <w:r>
        <w:rPr>
          <w:spacing w:val="-3"/>
        </w:rPr>
        <w:t xml:space="preserve"> </w:t>
      </w:r>
      <w:r>
        <w:rPr>
          <w:spacing w:val="-2"/>
        </w:rPr>
        <w:t>higher</w:t>
      </w:r>
      <w:r>
        <w:rPr>
          <w:spacing w:val="-3"/>
        </w:rPr>
        <w:t xml:space="preserve"> </w:t>
      </w:r>
      <w:r>
        <w:rPr>
          <w:spacing w:val="-2"/>
        </w:rPr>
        <w:t>attention and</w:t>
      </w:r>
      <w:r>
        <w:rPr>
          <w:spacing w:val="-3"/>
        </w:rPr>
        <w:t xml:space="preserve"> </w:t>
      </w:r>
      <w:r>
        <w:rPr>
          <w:spacing w:val="-2"/>
        </w:rPr>
        <w:t>dark colors</w:t>
      </w:r>
      <w:r>
        <w:rPr>
          <w:spacing w:val="-3"/>
        </w:rPr>
        <w:t xml:space="preserve"> </w:t>
      </w:r>
      <w:r>
        <w:rPr>
          <w:spacing w:val="-2"/>
        </w:rPr>
        <w:t>represent lower</w:t>
      </w:r>
      <w:r>
        <w:rPr>
          <w:spacing w:val="-3"/>
        </w:rPr>
        <w:t xml:space="preserve"> </w:t>
      </w:r>
      <w:r>
        <w:rPr>
          <w:spacing w:val="-2"/>
        </w:rPr>
        <w:t>attention.</w:t>
      </w:r>
    </w:p>
    <w:p w14:paraId="2A89AA21" w14:textId="77777777" w:rsidR="0096722D" w:rsidRDefault="0096722D">
      <w:pPr>
        <w:pStyle w:val="BodyText"/>
        <w:spacing w:before="0"/>
        <w:ind w:left="0"/>
      </w:pPr>
    </w:p>
    <w:p w14:paraId="7E5078C5" w14:textId="77777777" w:rsidR="0096722D" w:rsidRDefault="0096722D">
      <w:pPr>
        <w:pStyle w:val="BodyText"/>
        <w:spacing w:before="0"/>
        <w:ind w:left="0"/>
      </w:pPr>
    </w:p>
    <w:p w14:paraId="70361F87" w14:textId="77777777" w:rsidR="0096722D" w:rsidRDefault="0096722D">
      <w:pPr>
        <w:pStyle w:val="BodyText"/>
        <w:spacing w:before="0"/>
        <w:ind w:left="0"/>
      </w:pPr>
    </w:p>
    <w:p w14:paraId="67646D4F" w14:textId="77777777" w:rsidR="0096722D" w:rsidRDefault="0096722D">
      <w:pPr>
        <w:pStyle w:val="BodyText"/>
        <w:spacing w:before="0"/>
        <w:ind w:left="0"/>
      </w:pPr>
    </w:p>
    <w:p w14:paraId="12C265DD" w14:textId="77777777" w:rsidR="0096722D" w:rsidRDefault="0096722D">
      <w:pPr>
        <w:pStyle w:val="BodyText"/>
        <w:spacing w:before="0"/>
        <w:ind w:left="0"/>
      </w:pPr>
    </w:p>
    <w:p w14:paraId="46CA93EB" w14:textId="77777777" w:rsidR="0096722D" w:rsidRDefault="0096722D">
      <w:pPr>
        <w:pStyle w:val="BodyText"/>
        <w:spacing w:before="0"/>
        <w:ind w:left="0"/>
      </w:pPr>
    </w:p>
    <w:p w14:paraId="649986E5" w14:textId="77777777" w:rsidR="0096722D" w:rsidRDefault="00BE2784">
      <w:pPr>
        <w:pStyle w:val="BodyText"/>
        <w:spacing w:before="35"/>
        <w:ind w:left="0"/>
      </w:pPr>
      <w:r>
        <w:rPr>
          <w:noProof/>
        </w:rPr>
        <w:drawing>
          <wp:anchor distT="0" distB="0" distL="0" distR="0" simplePos="0" relativeHeight="487600640" behindDoc="1" locked="0" layoutInCell="1" allowOverlap="1" wp14:anchorId="65D2677B" wp14:editId="53D8C7AD">
            <wp:simplePos x="0" y="0"/>
            <wp:positionH relativeFrom="page">
              <wp:posOffset>1056085</wp:posOffset>
            </wp:positionH>
            <wp:positionV relativeFrom="paragraph">
              <wp:posOffset>181768</wp:posOffset>
            </wp:positionV>
            <wp:extent cx="5724144" cy="2075688"/>
            <wp:effectExtent l="0" t="0" r="0" b="0"/>
            <wp:wrapTopAndBottom/>
            <wp:docPr id="44" name="Imag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6" cstate="print"/>
                    <a:stretch>
                      <a:fillRect/>
                    </a:stretch>
                  </pic:blipFill>
                  <pic:spPr>
                    <a:xfrm>
                      <a:off x="0" y="0"/>
                      <a:ext cx="5724144" cy="2075688"/>
                    </a:xfrm>
                    <a:prstGeom prst="rect">
                      <a:avLst/>
                    </a:prstGeom>
                  </pic:spPr>
                </pic:pic>
              </a:graphicData>
            </a:graphic>
          </wp:anchor>
        </w:drawing>
      </w:r>
    </w:p>
    <w:p w14:paraId="70D8E7F0" w14:textId="77777777" w:rsidR="0096722D" w:rsidRDefault="0096722D">
      <w:pPr>
        <w:pStyle w:val="BodyText"/>
        <w:spacing w:before="22"/>
        <w:ind w:left="0"/>
      </w:pPr>
    </w:p>
    <w:p w14:paraId="4C46DFD8" w14:textId="77777777" w:rsidR="0096722D" w:rsidRDefault="00BE2784">
      <w:pPr>
        <w:pStyle w:val="BodyText"/>
        <w:spacing w:before="0" w:line="252" w:lineRule="auto"/>
        <w:ind w:left="520" w:right="156"/>
        <w:jc w:val="both"/>
      </w:pPr>
      <w:bookmarkStart w:id="251" w:name="_bookmark24"/>
      <w:bookmarkEnd w:id="251"/>
      <w:r>
        <w:rPr>
          <w:b/>
        </w:rPr>
        <w:t>Figure 22:</w:t>
      </w:r>
      <w:r>
        <w:rPr>
          <w:b/>
          <w:spacing w:val="25"/>
        </w:rPr>
        <w:t xml:space="preserve"> </w:t>
      </w:r>
      <w:r>
        <w:t>True</w:t>
      </w:r>
      <w:r>
        <w:rPr>
          <w:spacing w:val="-1"/>
        </w:rPr>
        <w:t xml:space="preserve"> </w:t>
      </w:r>
      <w:r>
        <w:t>versus</w:t>
      </w:r>
      <w:r>
        <w:rPr>
          <w:spacing w:val="-1"/>
        </w:rPr>
        <w:t xml:space="preserve"> </w:t>
      </w:r>
      <w:r>
        <w:t>predicted</w:t>
      </w:r>
      <w:r>
        <w:rPr>
          <w:spacing w:val="-1"/>
        </w:rPr>
        <w:t xml:space="preserve"> </w:t>
      </w:r>
      <w:r>
        <w:t>average</w:t>
      </w:r>
      <w:r>
        <w:rPr>
          <w:spacing w:val="-1"/>
        </w:rPr>
        <w:t xml:space="preserve"> </w:t>
      </w:r>
      <w:del w:id="252" w:author="Pyrcz, Michael" w:date="2023-09-16T10:11:00Z">
        <w:r w:rsidDel="00852F4B">
          <w:delText>(</w:delText>
        </w:r>
      </w:del>
      <w:r>
        <w:t>normalized</w:t>
      </w:r>
      <w:del w:id="253" w:author="Pyrcz, Michael" w:date="2023-09-16T10:11:00Z">
        <w:r w:rsidDel="00852F4B">
          <w:delText>)</w:delText>
        </w:r>
      </w:del>
      <w:r>
        <w:rPr>
          <w:spacing w:val="-1"/>
        </w:rPr>
        <w:t xml:space="preserve"> </w:t>
      </w:r>
      <w:r>
        <w:t>pressure</w:t>
      </w:r>
      <w:r>
        <w:rPr>
          <w:spacing w:val="-1"/>
        </w:rPr>
        <w:t xml:space="preserve"> </w:t>
      </w:r>
      <w:r>
        <w:t>(top)</w:t>
      </w:r>
      <w:r>
        <w:rPr>
          <w:spacing w:val="-1"/>
        </w:rPr>
        <w:t xml:space="preserve"> </w:t>
      </w:r>
      <w:r>
        <w:t>and</w:t>
      </w:r>
      <w:r>
        <w:rPr>
          <w:spacing w:val="-1"/>
        </w:rPr>
        <w:t xml:space="preserve"> </w:t>
      </w:r>
      <w:r>
        <w:t>saturation</w:t>
      </w:r>
      <w:r>
        <w:rPr>
          <w:spacing w:val="-1"/>
        </w:rPr>
        <w:t xml:space="preserve"> </w:t>
      </w:r>
      <w:r>
        <w:t>(bottom)</w:t>
      </w:r>
      <w:r>
        <w:rPr>
          <w:spacing w:val="-1"/>
        </w:rPr>
        <w:t xml:space="preserve"> </w:t>
      </w:r>
      <w:r>
        <w:t>over</w:t>
      </w:r>
      <w:r>
        <w:rPr>
          <w:spacing w:val="-1"/>
        </w:rPr>
        <w:t xml:space="preserve"> </w:t>
      </w:r>
      <w:r>
        <w:t>tim</w:t>
      </w:r>
      <w:r>
        <w:t>e for the testing data.</w:t>
      </w:r>
      <w:r>
        <w:rPr>
          <w:spacing w:val="34"/>
        </w:rPr>
        <w:t xml:space="preserve"> </w:t>
      </w:r>
      <w:r>
        <w:t xml:space="preserve">The gray portion represents the 95% confidence bands, which </w:t>
      </w:r>
      <w:del w:id="254" w:author="Pyrcz, Michael" w:date="2023-09-16T10:11:00Z">
        <w:r w:rsidDel="00852F4B">
          <w:delText>become</w:delText>
        </w:r>
      </w:del>
      <w:r>
        <w:t xml:space="preserve"> narrow</w:t>
      </w:r>
      <w:del w:id="255" w:author="Pyrcz, Michael" w:date="2023-09-16T10:11:00Z">
        <w:r w:rsidDel="00852F4B">
          <w:delText>er</w:delText>
        </w:r>
      </w:del>
      <w:r>
        <w:t xml:space="preserve"> over </w:t>
      </w:r>
      <w:r>
        <w:rPr>
          <w:spacing w:val="-2"/>
        </w:rPr>
        <w:t>time.</w:t>
      </w:r>
    </w:p>
    <w:p w14:paraId="56062C79" w14:textId="77777777" w:rsidR="0096722D" w:rsidRDefault="0096722D">
      <w:pPr>
        <w:spacing w:line="252" w:lineRule="auto"/>
        <w:jc w:val="both"/>
        <w:sectPr w:rsidR="0096722D">
          <w:type w:val="continuous"/>
          <w:pgSz w:w="12240" w:h="15840"/>
          <w:pgMar w:top="1340" w:right="1280" w:bottom="980" w:left="920" w:header="0" w:footer="792" w:gutter="0"/>
          <w:cols w:space="720"/>
        </w:sectPr>
      </w:pPr>
    </w:p>
    <w:p w14:paraId="45E4F0FA" w14:textId="7DADD127" w:rsidR="0096722D" w:rsidRDefault="00BE2784">
      <w:pPr>
        <w:pStyle w:val="BodyText"/>
        <w:spacing w:before="56"/>
      </w:pPr>
      <w:r>
        <w:t>layers,</w:t>
      </w:r>
      <w:r>
        <w:rPr>
          <w:spacing w:val="20"/>
        </w:rPr>
        <w:t xml:space="preserve"> </w:t>
      </w:r>
      <w:r>
        <w:t>the</w:t>
      </w:r>
      <w:r>
        <w:rPr>
          <w:spacing w:val="16"/>
        </w:rPr>
        <w:t xml:space="preserve"> </w:t>
      </w:r>
      <w:r>
        <w:t>decoder</w:t>
      </w:r>
      <w:r>
        <w:rPr>
          <w:spacing w:val="16"/>
        </w:rPr>
        <w:t xml:space="preserve"> </w:t>
      </w:r>
      <w:r>
        <w:t>block</w:t>
      </w:r>
      <w:r>
        <w:rPr>
          <w:spacing w:val="16"/>
        </w:rPr>
        <w:t xml:space="preserve"> </w:t>
      </w:r>
      <w:r>
        <w:t>iteratively</w:t>
      </w:r>
      <w:r>
        <w:rPr>
          <w:spacing w:val="16"/>
        </w:rPr>
        <w:t xml:space="preserve"> </w:t>
      </w:r>
      <w:r>
        <w:t>predicts</w:t>
      </w:r>
      <w:r>
        <w:rPr>
          <w:spacing w:val="16"/>
        </w:rPr>
        <w:t xml:space="preserve"> </w:t>
      </w:r>
      <w:r>
        <w:t>each</w:t>
      </w:r>
      <w:r>
        <w:rPr>
          <w:spacing w:val="16"/>
        </w:rPr>
        <w:t xml:space="preserve"> </w:t>
      </w:r>
      <w:r>
        <w:t>dynamic</w:t>
      </w:r>
      <w:r>
        <w:rPr>
          <w:spacing w:val="16"/>
        </w:rPr>
        <w:t xml:space="preserve"> </w:t>
      </w:r>
      <w:r>
        <w:t>state,</w:t>
      </w:r>
      <w:r>
        <w:rPr>
          <w:spacing w:val="20"/>
        </w:rPr>
        <w:t xml:space="preserve"> </w:t>
      </w:r>
      <w:r>
        <w:t>or</w:t>
      </w:r>
      <w:r>
        <w:rPr>
          <w:spacing w:val="16"/>
        </w:rPr>
        <w:t xml:space="preserve"> </w:t>
      </w:r>
      <w:r>
        <w:t>video</w:t>
      </w:r>
      <w:r>
        <w:rPr>
          <w:spacing w:val="16"/>
        </w:rPr>
        <w:t xml:space="preserve"> </w:t>
      </w:r>
      <w:r>
        <w:t>frame,</w:t>
      </w:r>
      <w:r>
        <w:rPr>
          <w:spacing w:val="19"/>
        </w:rPr>
        <w:t xml:space="preserve"> </w:t>
      </w:r>
      <w:r>
        <w:t>from</w:t>
      </w:r>
      <w:r>
        <w:rPr>
          <w:spacing w:val="16"/>
        </w:rPr>
        <w:t xml:space="preserve"> </w:t>
      </w:r>
      <w:r>
        <w:t>the</w:t>
      </w:r>
      <w:r>
        <w:rPr>
          <w:spacing w:val="16"/>
        </w:rPr>
        <w:t xml:space="preserve"> </w:t>
      </w:r>
      <w:proofErr w:type="gramStart"/>
      <w:r>
        <w:rPr>
          <w:spacing w:val="-2"/>
        </w:rPr>
        <w:t>concatenation</w:t>
      </w:r>
      <w:proofErr w:type="gramEnd"/>
    </w:p>
    <w:p w14:paraId="7AFD8A8C" w14:textId="103DB603" w:rsidR="0096722D" w:rsidRDefault="00BE2784">
      <w:pPr>
        <w:pStyle w:val="BodyText"/>
      </w:pPr>
      <w:r>
        <w:t>of the</w:t>
      </w:r>
      <w:r>
        <w:rPr>
          <w:spacing w:val="-2"/>
        </w:rPr>
        <w:t xml:space="preserve"> </w:t>
      </w:r>
      <w:r>
        <w:t>previous</w:t>
      </w:r>
      <w:r>
        <w:rPr>
          <w:spacing w:val="-3"/>
        </w:rPr>
        <w:t xml:space="preserve"> </w:t>
      </w:r>
      <w:r>
        <w:t>dynamic</w:t>
      </w:r>
      <w:r>
        <w:rPr>
          <w:spacing w:val="-2"/>
        </w:rPr>
        <w:t xml:space="preserve"> </w:t>
      </w:r>
      <w:r>
        <w:t>latent</w:t>
      </w:r>
      <w:r>
        <w:rPr>
          <w:spacing w:val="-1"/>
        </w:rPr>
        <w:t xml:space="preserve"> </w:t>
      </w:r>
      <w:r>
        <w:t>representation</w:t>
      </w:r>
      <w:r>
        <w:rPr>
          <w:spacing w:val="-2"/>
        </w:rPr>
        <w:t xml:space="preserve"> </w:t>
      </w:r>
      <w:r>
        <w:t>and</w:t>
      </w:r>
      <w:r>
        <w:rPr>
          <w:spacing w:val="-2"/>
        </w:rPr>
        <w:t xml:space="preserve"> </w:t>
      </w:r>
      <w:r>
        <w:t>the</w:t>
      </w:r>
      <w:r>
        <w:rPr>
          <w:spacing w:val="-2"/>
        </w:rPr>
        <w:t xml:space="preserve"> </w:t>
      </w:r>
      <w:r>
        <w:t>intermediate</w:t>
      </w:r>
      <w:r>
        <w:rPr>
          <w:spacing w:val="-2"/>
        </w:rPr>
        <w:t xml:space="preserve"> </w:t>
      </w:r>
      <w:r>
        <w:t>encoding</w:t>
      </w:r>
      <w:r>
        <w:rPr>
          <w:spacing w:val="-2"/>
        </w:rPr>
        <w:t xml:space="preserve"> </w:t>
      </w:r>
      <w:r>
        <w:t>parameterizations.</w:t>
      </w:r>
      <w:r>
        <w:rPr>
          <w:spacing w:val="18"/>
        </w:rPr>
        <w:t xml:space="preserve"> </w:t>
      </w:r>
      <w:r>
        <w:t>Thus,</w:t>
      </w:r>
      <w:r>
        <w:rPr>
          <w:spacing w:val="-1"/>
        </w:rPr>
        <w:t xml:space="preserve"> </w:t>
      </w:r>
      <w:proofErr w:type="gramStart"/>
      <w:r>
        <w:rPr>
          <w:spacing w:val="-5"/>
        </w:rPr>
        <w:t>our</w:t>
      </w:r>
      <w:proofErr w:type="gramEnd"/>
    </w:p>
    <w:p w14:paraId="6BB913FE" w14:textId="2A7C59D9" w:rsidR="0096722D" w:rsidRDefault="00BE2784">
      <w:pPr>
        <w:pStyle w:val="BodyText"/>
      </w:pPr>
      <w:r>
        <w:rPr>
          <w:spacing w:val="-2"/>
        </w:rPr>
        <w:t>architecture</w:t>
      </w:r>
      <w:r>
        <w:rPr>
          <w:spacing w:val="13"/>
        </w:rPr>
        <w:t xml:space="preserve"> </w:t>
      </w:r>
      <w:r>
        <w:rPr>
          <w:spacing w:val="-2"/>
        </w:rPr>
        <w:t>makes</w:t>
      </w:r>
      <w:r>
        <w:rPr>
          <w:spacing w:val="11"/>
        </w:rPr>
        <w:t xml:space="preserve"> </w:t>
      </w:r>
      <w:r>
        <w:rPr>
          <w:spacing w:val="-2"/>
        </w:rPr>
        <w:t>the</w:t>
      </w:r>
      <w:r>
        <w:rPr>
          <w:spacing w:val="11"/>
        </w:rPr>
        <w:t xml:space="preserve"> </w:t>
      </w:r>
      <w:r>
        <w:rPr>
          <w:spacing w:val="-2"/>
        </w:rPr>
        <w:t>proxy</w:t>
      </w:r>
      <w:r>
        <w:rPr>
          <w:spacing w:val="11"/>
        </w:rPr>
        <w:t xml:space="preserve"> </w:t>
      </w:r>
      <w:r>
        <w:rPr>
          <w:spacing w:val="-2"/>
        </w:rPr>
        <w:t>model</w:t>
      </w:r>
      <w:r>
        <w:rPr>
          <w:spacing w:val="12"/>
        </w:rPr>
        <w:t xml:space="preserve"> </w:t>
      </w:r>
      <w:r>
        <w:rPr>
          <w:spacing w:val="-2"/>
        </w:rPr>
        <w:t>an</w:t>
      </w:r>
      <w:r>
        <w:rPr>
          <w:spacing w:val="11"/>
        </w:rPr>
        <w:t xml:space="preserve"> </w:t>
      </w:r>
      <w:r>
        <w:rPr>
          <w:spacing w:val="-2"/>
        </w:rPr>
        <w:t>image-to-video</w:t>
      </w:r>
      <w:r>
        <w:rPr>
          <w:spacing w:val="11"/>
        </w:rPr>
        <w:t xml:space="preserve"> </w:t>
      </w:r>
      <w:r>
        <w:rPr>
          <w:spacing w:val="-2"/>
        </w:rPr>
        <w:t>prediction</w:t>
      </w:r>
      <w:r>
        <w:rPr>
          <w:spacing w:val="11"/>
        </w:rPr>
        <w:t xml:space="preserve"> </w:t>
      </w:r>
      <w:r>
        <w:rPr>
          <w:spacing w:val="-2"/>
        </w:rPr>
        <w:t>formulation</w:t>
      </w:r>
      <w:r>
        <w:rPr>
          <w:spacing w:val="11"/>
        </w:rPr>
        <w:t xml:space="preserve"> </w:t>
      </w:r>
      <w:r>
        <w:rPr>
          <w:spacing w:val="-2"/>
        </w:rPr>
        <w:t>for</w:t>
      </w:r>
      <w:r>
        <w:rPr>
          <w:spacing w:val="11"/>
        </w:rPr>
        <w:t xml:space="preserve"> </w:t>
      </w:r>
      <w:r>
        <w:rPr>
          <w:spacing w:val="-2"/>
        </w:rPr>
        <w:t>dynamic</w:t>
      </w:r>
      <w:r>
        <w:rPr>
          <w:spacing w:val="11"/>
        </w:rPr>
        <w:t xml:space="preserve"> </w:t>
      </w:r>
      <w:r>
        <w:rPr>
          <w:spacing w:val="-2"/>
        </w:rPr>
        <w:t>reservoir</w:t>
      </w:r>
      <w:r>
        <w:rPr>
          <w:spacing w:val="11"/>
        </w:rPr>
        <w:t xml:space="preserve"> </w:t>
      </w:r>
      <w:proofErr w:type="gramStart"/>
      <w:r>
        <w:rPr>
          <w:spacing w:val="-2"/>
        </w:rPr>
        <w:t>states</w:t>
      </w:r>
      <w:proofErr w:type="gramEnd"/>
    </w:p>
    <w:p w14:paraId="3640F049" w14:textId="7F8F9B9E" w:rsidR="0096722D" w:rsidRDefault="00BE2784">
      <w:pPr>
        <w:pStyle w:val="BodyText"/>
        <w:spacing w:before="172"/>
      </w:pPr>
      <w:r>
        <w:t>from</w:t>
      </w:r>
      <w:r>
        <w:rPr>
          <w:spacing w:val="8"/>
        </w:rPr>
        <w:t xml:space="preserve"> </w:t>
      </w:r>
      <w:r>
        <w:t>a</w:t>
      </w:r>
      <w:r>
        <w:rPr>
          <w:spacing w:val="7"/>
        </w:rPr>
        <w:t xml:space="preserve"> </w:t>
      </w:r>
      <w:r>
        <w:t>static</w:t>
      </w:r>
      <w:r>
        <w:rPr>
          <w:spacing w:val="7"/>
        </w:rPr>
        <w:t xml:space="preserve"> </w:t>
      </w:r>
      <w:r>
        <w:t>geologic</w:t>
      </w:r>
      <w:r>
        <w:rPr>
          <w:spacing w:val="7"/>
        </w:rPr>
        <w:t xml:space="preserve"> </w:t>
      </w:r>
      <w:r>
        <w:rPr>
          <w:spacing w:val="-2"/>
        </w:rPr>
        <w:t>realization.</w:t>
      </w:r>
    </w:p>
    <w:p w14:paraId="744EE17B" w14:textId="4351E8AC" w:rsidR="0096722D" w:rsidRDefault="00BE2784">
      <w:pPr>
        <w:pStyle w:val="BodyText"/>
        <w:tabs>
          <w:tab w:val="left" w:pos="818"/>
        </w:tabs>
      </w:pPr>
      <w:r>
        <w:rPr>
          <w:rFonts w:ascii="Arial"/>
          <w:sz w:val="10"/>
        </w:rPr>
        <w:tab/>
      </w:r>
      <w:commentRangeStart w:id="256"/>
      <w:r>
        <w:rPr>
          <w:spacing w:val="-2"/>
        </w:rPr>
        <w:t>By</w:t>
      </w:r>
      <w:r>
        <w:rPr>
          <w:spacing w:val="6"/>
        </w:rPr>
        <w:t xml:space="preserve"> </w:t>
      </w:r>
      <w:r>
        <w:rPr>
          <w:spacing w:val="-2"/>
        </w:rPr>
        <w:t>using</w:t>
      </w:r>
      <w:r>
        <w:rPr>
          <w:spacing w:val="7"/>
        </w:rPr>
        <w:t xml:space="preserve"> </w:t>
      </w:r>
      <w:r>
        <w:rPr>
          <w:spacing w:val="-2"/>
        </w:rPr>
        <w:t>GPU-enabled</w:t>
      </w:r>
      <w:r>
        <w:rPr>
          <w:spacing w:val="7"/>
        </w:rPr>
        <w:t xml:space="preserve"> </w:t>
      </w:r>
      <w:r>
        <w:rPr>
          <w:spacing w:val="-2"/>
        </w:rPr>
        <w:t>computations,</w:t>
      </w:r>
      <w:r>
        <w:rPr>
          <w:spacing w:val="6"/>
        </w:rPr>
        <w:t xml:space="preserve"> </w:t>
      </w:r>
      <w:r>
        <w:rPr>
          <w:spacing w:val="-2"/>
        </w:rPr>
        <w:t>we</w:t>
      </w:r>
      <w:r>
        <w:rPr>
          <w:spacing w:val="7"/>
        </w:rPr>
        <w:t xml:space="preserve"> </w:t>
      </w:r>
      <w:r>
        <w:rPr>
          <w:spacing w:val="-2"/>
        </w:rPr>
        <w:t>significantly</w:t>
      </w:r>
      <w:r>
        <w:rPr>
          <w:spacing w:val="7"/>
        </w:rPr>
        <w:t xml:space="preserve"> </w:t>
      </w:r>
      <w:r>
        <w:rPr>
          <w:spacing w:val="-2"/>
        </w:rPr>
        <w:t>accelerate</w:t>
      </w:r>
      <w:r>
        <w:rPr>
          <w:spacing w:val="6"/>
        </w:rPr>
        <w:t xml:space="preserve"> </w:t>
      </w:r>
      <w:r>
        <w:rPr>
          <w:spacing w:val="-2"/>
        </w:rPr>
        <w:t>the</w:t>
      </w:r>
      <w:r>
        <w:rPr>
          <w:spacing w:val="7"/>
        </w:rPr>
        <w:t xml:space="preserve"> </w:t>
      </w:r>
      <w:r>
        <w:rPr>
          <w:spacing w:val="-2"/>
        </w:rPr>
        <w:t>training</w:t>
      </w:r>
      <w:r>
        <w:rPr>
          <w:spacing w:val="7"/>
        </w:rPr>
        <w:t xml:space="preserve"> </w:t>
      </w:r>
      <w:r>
        <w:rPr>
          <w:spacing w:val="-2"/>
        </w:rPr>
        <w:t>and</w:t>
      </w:r>
      <w:r>
        <w:rPr>
          <w:spacing w:val="6"/>
        </w:rPr>
        <w:t xml:space="preserve"> </w:t>
      </w:r>
      <w:r>
        <w:rPr>
          <w:spacing w:val="-2"/>
        </w:rPr>
        <w:t>prediction</w:t>
      </w:r>
      <w:r>
        <w:rPr>
          <w:spacing w:val="7"/>
        </w:rPr>
        <w:t xml:space="preserve"> </w:t>
      </w:r>
      <w:r>
        <w:rPr>
          <w:spacing w:val="-2"/>
        </w:rPr>
        <w:t>time</w:t>
      </w:r>
      <w:r>
        <w:rPr>
          <w:spacing w:val="7"/>
        </w:rPr>
        <w:t xml:space="preserve"> </w:t>
      </w:r>
      <w:r>
        <w:rPr>
          <w:spacing w:val="-2"/>
        </w:rPr>
        <w:t>of</w:t>
      </w:r>
      <w:r>
        <w:rPr>
          <w:spacing w:val="6"/>
        </w:rPr>
        <w:t xml:space="preserve"> </w:t>
      </w:r>
      <w:r>
        <w:rPr>
          <w:spacing w:val="-5"/>
        </w:rPr>
        <w:t>the</w:t>
      </w:r>
    </w:p>
    <w:p w14:paraId="112D1808" w14:textId="3857D418" w:rsidR="0096722D" w:rsidRDefault="00BE2784">
      <w:pPr>
        <w:pStyle w:val="BodyText"/>
        <w:spacing w:before="154"/>
      </w:pPr>
      <w:r>
        <w:t>Stochastic</w:t>
      </w:r>
      <w:r>
        <w:rPr>
          <w:spacing w:val="-3"/>
        </w:rPr>
        <w:t xml:space="preserve"> </w:t>
      </w:r>
      <w:r>
        <w:t>pix2vid</w:t>
      </w:r>
      <w:r>
        <w:rPr>
          <w:spacing w:val="-3"/>
        </w:rPr>
        <w:t xml:space="preserve"> </w:t>
      </w:r>
      <w:r>
        <w:t>model.</w:t>
      </w:r>
      <w:r>
        <w:rPr>
          <w:spacing w:val="12"/>
        </w:rPr>
        <w:t xml:space="preserve"> </w:t>
      </w:r>
      <w:r>
        <w:t>Each</w:t>
      </w:r>
      <w:r>
        <w:rPr>
          <w:spacing w:val="-3"/>
        </w:rPr>
        <w:t xml:space="preserve"> </w:t>
      </w:r>
      <w:r>
        <w:t>HFS</w:t>
      </w:r>
      <w:r>
        <w:rPr>
          <w:spacing w:val="-3"/>
        </w:rPr>
        <w:t xml:space="preserve"> </w:t>
      </w:r>
      <w:r>
        <w:t>run</w:t>
      </w:r>
      <w:r>
        <w:rPr>
          <w:spacing w:val="-4"/>
        </w:rPr>
        <w:t xml:space="preserve"> </w:t>
      </w:r>
      <w:r>
        <w:t>was</w:t>
      </w:r>
      <w:r>
        <w:rPr>
          <w:spacing w:val="-3"/>
        </w:rPr>
        <w:t xml:space="preserve"> </w:t>
      </w:r>
      <w:r>
        <w:t>performed</w:t>
      </w:r>
      <w:r>
        <w:rPr>
          <w:spacing w:val="-3"/>
        </w:rPr>
        <w:t xml:space="preserve"> </w:t>
      </w:r>
      <w:r>
        <w:t>on</w:t>
      </w:r>
      <w:r>
        <w:rPr>
          <w:spacing w:val="-3"/>
        </w:rPr>
        <w:t xml:space="preserve"> </w:t>
      </w:r>
      <w:r>
        <w:t>an</w:t>
      </w:r>
      <w:r>
        <w:rPr>
          <w:spacing w:val="-3"/>
        </w:rPr>
        <w:t xml:space="preserve"> </w:t>
      </w:r>
      <w:r>
        <w:t>Intel</w:t>
      </w:r>
      <w:r>
        <w:rPr>
          <w:spacing w:val="-4"/>
        </w:rPr>
        <w:t xml:space="preserve"> </w:t>
      </w:r>
      <w:r>
        <w:rPr>
          <w:rFonts w:ascii="Verdana" w:hAnsi="Verdana"/>
        </w:rPr>
        <w:t>®</w:t>
      </w:r>
      <w:r>
        <w:t>i9-10900KF</w:t>
      </w:r>
      <w:r>
        <w:rPr>
          <w:spacing w:val="-3"/>
        </w:rPr>
        <w:t xml:space="preserve"> </w:t>
      </w:r>
      <w:r>
        <w:t>processor</w:t>
      </w:r>
      <w:r>
        <w:rPr>
          <w:spacing w:val="-4"/>
        </w:rPr>
        <w:t xml:space="preserve"> </w:t>
      </w:r>
      <w:r>
        <w:t>with</w:t>
      </w:r>
      <w:r>
        <w:rPr>
          <w:spacing w:val="-3"/>
        </w:rPr>
        <w:t xml:space="preserve"> </w:t>
      </w:r>
      <w:r>
        <w:t>10</w:t>
      </w:r>
      <w:r>
        <w:rPr>
          <w:spacing w:val="-3"/>
        </w:rPr>
        <w:t xml:space="preserve"> </w:t>
      </w:r>
      <w:r>
        <w:rPr>
          <w:spacing w:val="-2"/>
        </w:rPr>
        <w:t>cores.</w:t>
      </w:r>
    </w:p>
    <w:p w14:paraId="09FFB790" w14:textId="1C706CBF" w:rsidR="0096722D" w:rsidRDefault="00BE2784">
      <w:pPr>
        <w:pStyle w:val="BodyText"/>
      </w:pPr>
      <w:r>
        <w:t>The</w:t>
      </w:r>
      <w:r>
        <w:rPr>
          <w:spacing w:val="-1"/>
        </w:rPr>
        <w:t xml:space="preserve"> </w:t>
      </w:r>
      <w:r>
        <w:t>1,000</w:t>
      </w:r>
      <w:r>
        <w:rPr>
          <w:spacing w:val="-1"/>
        </w:rPr>
        <w:t xml:space="preserve"> </w:t>
      </w:r>
      <w:r>
        <w:t>realizations</w:t>
      </w:r>
      <w:r>
        <w:rPr>
          <w:spacing w:val="-2"/>
        </w:rPr>
        <w:t xml:space="preserve"> </w:t>
      </w:r>
      <w:r>
        <w:t>are</w:t>
      </w:r>
      <w:r>
        <w:rPr>
          <w:spacing w:val="-1"/>
        </w:rPr>
        <w:t xml:space="preserve"> </w:t>
      </w:r>
      <w:r>
        <w:t>parallelized</w:t>
      </w:r>
      <w:r>
        <w:rPr>
          <w:spacing w:val="-1"/>
        </w:rPr>
        <w:t xml:space="preserve"> </w:t>
      </w:r>
      <w:r>
        <w:t>equally</w:t>
      </w:r>
      <w:r>
        <w:rPr>
          <w:spacing w:val="-1"/>
        </w:rPr>
        <w:t xml:space="preserve"> </w:t>
      </w:r>
      <w:r>
        <w:t>among</w:t>
      </w:r>
      <w:r>
        <w:rPr>
          <w:spacing w:val="-2"/>
        </w:rPr>
        <w:t xml:space="preserve"> </w:t>
      </w:r>
      <w:r>
        <w:t>all</w:t>
      </w:r>
      <w:r>
        <w:rPr>
          <w:spacing w:val="-1"/>
        </w:rPr>
        <w:t xml:space="preserve"> </w:t>
      </w:r>
      <w:r>
        <w:t>cores</w:t>
      </w:r>
      <w:r>
        <w:rPr>
          <w:spacing w:val="-1"/>
        </w:rPr>
        <w:t xml:space="preserve"> </w:t>
      </w:r>
      <w:r>
        <w:t>and</w:t>
      </w:r>
      <w:r>
        <w:rPr>
          <w:spacing w:val="-2"/>
        </w:rPr>
        <w:t xml:space="preserve"> </w:t>
      </w:r>
      <w:r>
        <w:t>the</w:t>
      </w:r>
      <w:r>
        <w:rPr>
          <w:spacing w:val="-1"/>
        </w:rPr>
        <w:t xml:space="preserve"> </w:t>
      </w:r>
      <w:r>
        <w:t>total</w:t>
      </w:r>
      <w:r>
        <w:rPr>
          <w:spacing w:val="-1"/>
        </w:rPr>
        <w:t xml:space="preserve"> </w:t>
      </w:r>
      <w:r>
        <w:t>simulation</w:t>
      </w:r>
      <w:r>
        <w:rPr>
          <w:spacing w:val="-1"/>
        </w:rPr>
        <w:t xml:space="preserve"> </w:t>
      </w:r>
      <w:r>
        <w:t>time</w:t>
      </w:r>
      <w:r>
        <w:rPr>
          <w:spacing w:val="-2"/>
        </w:rPr>
        <w:t xml:space="preserve"> </w:t>
      </w:r>
      <w:r>
        <w:t>accounting</w:t>
      </w:r>
      <w:r>
        <w:rPr>
          <w:spacing w:val="-1"/>
        </w:rPr>
        <w:t xml:space="preserve"> </w:t>
      </w:r>
      <w:r>
        <w:rPr>
          <w:spacing w:val="-5"/>
        </w:rPr>
        <w:t>for</w:t>
      </w:r>
    </w:p>
    <w:p w14:paraId="3231BBD2" w14:textId="20088E91" w:rsidR="0096722D" w:rsidRDefault="00BE2784">
      <w:pPr>
        <w:pStyle w:val="BodyText"/>
      </w:pPr>
      <w:r>
        <w:t>parallelization</w:t>
      </w:r>
      <w:r>
        <w:rPr>
          <w:spacing w:val="9"/>
        </w:rPr>
        <w:t xml:space="preserve"> </w:t>
      </w:r>
      <w:r>
        <w:t>for</w:t>
      </w:r>
      <w:r>
        <w:rPr>
          <w:spacing w:val="8"/>
        </w:rPr>
        <w:t xml:space="preserve"> </w:t>
      </w:r>
      <w:r>
        <w:t>all</w:t>
      </w:r>
      <w:r>
        <w:rPr>
          <w:spacing w:val="9"/>
        </w:rPr>
        <w:t xml:space="preserve"> </w:t>
      </w:r>
      <w:r>
        <w:t>realizations</w:t>
      </w:r>
      <w:r>
        <w:rPr>
          <w:spacing w:val="9"/>
        </w:rPr>
        <w:t xml:space="preserve"> </w:t>
      </w:r>
      <w:r>
        <w:t>is</w:t>
      </w:r>
      <w:r>
        <w:rPr>
          <w:spacing w:val="8"/>
        </w:rPr>
        <w:t xml:space="preserve"> </w:t>
      </w:r>
      <w:r>
        <w:t>about</w:t>
      </w:r>
      <w:r>
        <w:rPr>
          <w:spacing w:val="9"/>
        </w:rPr>
        <w:t xml:space="preserve"> </w:t>
      </w:r>
      <w:r>
        <w:t>8.33</w:t>
      </w:r>
      <w:r>
        <w:rPr>
          <w:spacing w:val="8"/>
        </w:rPr>
        <w:t xml:space="preserve"> </w:t>
      </w:r>
      <w:r>
        <w:t>hours.</w:t>
      </w:r>
      <w:r>
        <w:rPr>
          <w:spacing w:val="45"/>
        </w:rPr>
        <w:t xml:space="preserve"> </w:t>
      </w:r>
      <w:r>
        <w:t>Dynamic</w:t>
      </w:r>
      <w:r>
        <w:rPr>
          <w:spacing w:val="9"/>
        </w:rPr>
        <w:t xml:space="preserve"> </w:t>
      </w:r>
      <w:r>
        <w:t>prediction</w:t>
      </w:r>
      <w:r>
        <w:rPr>
          <w:spacing w:val="8"/>
        </w:rPr>
        <w:t xml:space="preserve"> </w:t>
      </w:r>
      <w:r>
        <w:t>of</w:t>
      </w:r>
      <w:r>
        <w:rPr>
          <w:spacing w:val="9"/>
        </w:rPr>
        <w:t xml:space="preserve"> </w:t>
      </w:r>
      <w:r>
        <w:t>the</w:t>
      </w:r>
      <w:r>
        <w:rPr>
          <w:spacing w:val="9"/>
        </w:rPr>
        <w:t xml:space="preserve"> </w:t>
      </w:r>
      <w:r>
        <w:t>1,000</w:t>
      </w:r>
      <w:r>
        <w:rPr>
          <w:spacing w:val="8"/>
        </w:rPr>
        <w:t xml:space="preserve"> </w:t>
      </w:r>
      <w:r>
        <w:t>realizations</w:t>
      </w:r>
      <w:r>
        <w:rPr>
          <w:spacing w:val="9"/>
        </w:rPr>
        <w:t xml:space="preserve"> </w:t>
      </w:r>
      <w:r>
        <w:rPr>
          <w:spacing w:val="-2"/>
        </w:rPr>
        <w:t>using</w:t>
      </w:r>
    </w:p>
    <w:p w14:paraId="38FF3D15" w14:textId="0352067A" w:rsidR="0096722D" w:rsidRDefault="00BE2784">
      <w:pPr>
        <w:pStyle w:val="BodyText"/>
        <w:spacing w:before="172"/>
      </w:pPr>
      <w:r>
        <w:t>the</w:t>
      </w:r>
      <w:r>
        <w:rPr>
          <w:spacing w:val="-4"/>
        </w:rPr>
        <w:t xml:space="preserve"> </w:t>
      </w:r>
      <w:r>
        <w:t>Stochastic</w:t>
      </w:r>
      <w:r>
        <w:rPr>
          <w:spacing w:val="-5"/>
        </w:rPr>
        <w:t xml:space="preserve"> </w:t>
      </w:r>
      <w:r>
        <w:t>pix2vid</w:t>
      </w:r>
      <w:r>
        <w:rPr>
          <w:spacing w:val="-5"/>
        </w:rPr>
        <w:t xml:space="preserve"> </w:t>
      </w:r>
      <w:r>
        <w:t>model</w:t>
      </w:r>
      <w:r>
        <w:rPr>
          <w:spacing w:val="-4"/>
        </w:rPr>
        <w:t xml:space="preserve"> </w:t>
      </w:r>
      <w:r>
        <w:t>on</w:t>
      </w:r>
      <w:r>
        <w:rPr>
          <w:spacing w:val="-5"/>
        </w:rPr>
        <w:t xml:space="preserve"> </w:t>
      </w:r>
      <w:r>
        <w:t>an</w:t>
      </w:r>
      <w:r>
        <w:rPr>
          <w:spacing w:val="-5"/>
        </w:rPr>
        <w:t xml:space="preserve"> </w:t>
      </w:r>
      <w:r>
        <w:t>NVIDIA</w:t>
      </w:r>
      <w:r>
        <w:rPr>
          <w:spacing w:val="-5"/>
        </w:rPr>
        <w:t xml:space="preserve"> </w:t>
      </w:r>
      <w:r>
        <w:t>Quadro</w:t>
      </w:r>
      <w:r>
        <w:rPr>
          <w:spacing w:val="-5"/>
        </w:rPr>
        <w:t xml:space="preserve"> </w:t>
      </w:r>
      <w:r>
        <w:t>M6000</w:t>
      </w:r>
      <w:r>
        <w:rPr>
          <w:spacing w:val="-5"/>
        </w:rPr>
        <w:t xml:space="preserve"> </w:t>
      </w:r>
      <w:r>
        <w:t>GPU</w:t>
      </w:r>
      <w:r>
        <w:rPr>
          <w:spacing w:val="-4"/>
        </w:rPr>
        <w:t xml:space="preserve"> </w:t>
      </w:r>
      <w:r>
        <w:t>require</w:t>
      </w:r>
      <w:r>
        <w:rPr>
          <w:spacing w:val="-5"/>
        </w:rPr>
        <w:t xml:space="preserve"> </w:t>
      </w:r>
      <w:r>
        <w:t>a</w:t>
      </w:r>
      <w:r>
        <w:rPr>
          <w:spacing w:val="-5"/>
        </w:rPr>
        <w:t xml:space="preserve"> </w:t>
      </w:r>
      <w:r>
        <w:t>total</w:t>
      </w:r>
      <w:r>
        <w:rPr>
          <w:spacing w:val="-5"/>
        </w:rPr>
        <w:t xml:space="preserve"> </w:t>
      </w:r>
      <w:r>
        <w:t>of</w:t>
      </w:r>
      <w:r>
        <w:rPr>
          <w:spacing w:val="-5"/>
        </w:rPr>
        <w:t xml:space="preserve"> </w:t>
      </w:r>
      <w:r>
        <w:t>4.6</w:t>
      </w:r>
      <w:r>
        <w:rPr>
          <w:spacing w:val="-5"/>
        </w:rPr>
        <w:t xml:space="preserve"> </w:t>
      </w:r>
      <w:r>
        <w:t>seconds,</w:t>
      </w:r>
      <w:r>
        <w:rPr>
          <w:spacing w:val="-3"/>
        </w:rPr>
        <w:t xml:space="preserve"> </w:t>
      </w:r>
      <w:r>
        <w:t>or</w:t>
      </w:r>
      <w:r>
        <w:rPr>
          <w:spacing w:val="-5"/>
        </w:rPr>
        <w:t xml:space="preserve"> </w:t>
      </w:r>
      <w:proofErr w:type="gramStart"/>
      <w:r>
        <w:rPr>
          <w:spacing w:val="-2"/>
        </w:rPr>
        <w:t>0.001275</w:t>
      </w:r>
      <w:proofErr w:type="gramEnd"/>
    </w:p>
    <w:p w14:paraId="32D727A5" w14:textId="7CCF39D4" w:rsidR="0096722D" w:rsidRDefault="00BE2784">
      <w:pPr>
        <w:pStyle w:val="BodyText"/>
      </w:pPr>
      <w:r>
        <w:t>hours,</w:t>
      </w:r>
      <w:r>
        <w:rPr>
          <w:spacing w:val="5"/>
        </w:rPr>
        <w:t xml:space="preserve"> </w:t>
      </w:r>
      <w:r>
        <w:t>with</w:t>
      </w:r>
      <w:r>
        <w:rPr>
          <w:spacing w:val="5"/>
        </w:rPr>
        <w:t xml:space="preserve"> </w:t>
      </w:r>
      <w:r>
        <w:t>an</w:t>
      </w:r>
      <w:r>
        <w:rPr>
          <w:spacing w:val="4"/>
        </w:rPr>
        <w:t xml:space="preserve"> </w:t>
      </w:r>
      <w:r>
        <w:t>accuracy</w:t>
      </w:r>
      <w:r>
        <w:rPr>
          <w:spacing w:val="5"/>
        </w:rPr>
        <w:t xml:space="preserve"> </w:t>
      </w:r>
      <w:r>
        <w:t>of</w:t>
      </w:r>
      <w:r>
        <w:rPr>
          <w:spacing w:val="4"/>
        </w:rPr>
        <w:t xml:space="preserve"> </w:t>
      </w:r>
      <w:r>
        <w:t>99%</w:t>
      </w:r>
      <w:r>
        <w:rPr>
          <w:spacing w:val="4"/>
        </w:rPr>
        <w:t xml:space="preserve"> </w:t>
      </w:r>
      <w:r>
        <w:t>and</w:t>
      </w:r>
      <w:r>
        <w:rPr>
          <w:spacing w:val="5"/>
        </w:rPr>
        <w:t xml:space="preserve"> </w:t>
      </w:r>
      <w:r>
        <w:t>98%</w:t>
      </w:r>
      <w:r>
        <w:rPr>
          <w:spacing w:val="4"/>
        </w:rPr>
        <w:t xml:space="preserve"> </w:t>
      </w:r>
      <w:r>
        <w:t>for</w:t>
      </w:r>
      <w:r>
        <w:rPr>
          <w:spacing w:val="4"/>
        </w:rPr>
        <w:t xml:space="preserve"> </w:t>
      </w:r>
      <w:r>
        <w:t>training</w:t>
      </w:r>
      <w:r>
        <w:rPr>
          <w:spacing w:val="4"/>
        </w:rPr>
        <w:t xml:space="preserve"> </w:t>
      </w:r>
      <w:r>
        <w:t>and</w:t>
      </w:r>
      <w:r>
        <w:rPr>
          <w:spacing w:val="4"/>
        </w:rPr>
        <w:t xml:space="preserve"> </w:t>
      </w:r>
      <w:r>
        <w:t>testing,</w:t>
      </w:r>
      <w:r>
        <w:rPr>
          <w:spacing w:val="5"/>
        </w:rPr>
        <w:t xml:space="preserve"> </w:t>
      </w:r>
      <w:r>
        <w:t>respectively.</w:t>
      </w:r>
      <w:r>
        <w:rPr>
          <w:spacing w:val="25"/>
        </w:rPr>
        <w:t xml:space="preserve"> </w:t>
      </w:r>
      <w:r>
        <w:t>This</w:t>
      </w:r>
      <w:r>
        <w:rPr>
          <w:spacing w:val="4"/>
        </w:rPr>
        <w:t xml:space="preserve"> </w:t>
      </w:r>
      <w:r>
        <w:t>provides</w:t>
      </w:r>
      <w:r>
        <w:rPr>
          <w:spacing w:val="4"/>
        </w:rPr>
        <w:t xml:space="preserve"> </w:t>
      </w:r>
      <w:r>
        <w:t>a</w:t>
      </w:r>
      <w:r>
        <w:rPr>
          <w:spacing w:val="4"/>
        </w:rPr>
        <w:t xml:space="preserve"> </w:t>
      </w:r>
      <w:r>
        <w:rPr>
          <w:spacing w:val="-2"/>
        </w:rPr>
        <w:t>sustainable</w:t>
      </w:r>
    </w:p>
    <w:p w14:paraId="0318B6B1" w14:textId="34EA6D1C" w:rsidR="0096722D" w:rsidRDefault="00BE2784">
      <w:pPr>
        <w:pStyle w:val="BodyText"/>
      </w:pPr>
      <w:r>
        <w:t>argument</w:t>
      </w:r>
      <w:r>
        <w:rPr>
          <w:spacing w:val="-5"/>
        </w:rPr>
        <w:t xml:space="preserve"> </w:t>
      </w:r>
      <w:r>
        <w:t>for</w:t>
      </w:r>
      <w:r>
        <w:rPr>
          <w:spacing w:val="-6"/>
        </w:rPr>
        <w:t xml:space="preserve"> </w:t>
      </w:r>
      <w:r>
        <w:t>the</w:t>
      </w:r>
      <w:r>
        <w:rPr>
          <w:spacing w:val="-5"/>
        </w:rPr>
        <w:t xml:space="preserve"> </w:t>
      </w:r>
      <w:r>
        <w:t>usage</w:t>
      </w:r>
      <w:r>
        <w:rPr>
          <w:spacing w:val="-5"/>
        </w:rPr>
        <w:t xml:space="preserve"> </w:t>
      </w:r>
      <w:r>
        <w:t>of</w:t>
      </w:r>
      <w:r>
        <w:rPr>
          <w:spacing w:val="-5"/>
        </w:rPr>
        <w:t xml:space="preserve"> </w:t>
      </w:r>
      <w:r>
        <w:t>our</w:t>
      </w:r>
      <w:r>
        <w:rPr>
          <w:spacing w:val="-5"/>
        </w:rPr>
        <w:t xml:space="preserve"> </w:t>
      </w:r>
      <w:r>
        <w:t>Stochastic</w:t>
      </w:r>
      <w:r>
        <w:rPr>
          <w:spacing w:val="-5"/>
        </w:rPr>
        <w:t xml:space="preserve"> </w:t>
      </w:r>
      <w:r>
        <w:t>pix2vid</w:t>
      </w:r>
      <w:r>
        <w:rPr>
          <w:spacing w:val="-6"/>
        </w:rPr>
        <w:t xml:space="preserve"> </w:t>
      </w:r>
      <w:r>
        <w:t>model</w:t>
      </w:r>
      <w:r>
        <w:rPr>
          <w:spacing w:val="-5"/>
        </w:rPr>
        <w:t xml:space="preserve"> </w:t>
      </w:r>
      <w:r>
        <w:t>as</w:t>
      </w:r>
      <w:r>
        <w:rPr>
          <w:spacing w:val="-5"/>
        </w:rPr>
        <w:t xml:space="preserve"> </w:t>
      </w:r>
      <w:r>
        <w:t>a</w:t>
      </w:r>
      <w:r>
        <w:rPr>
          <w:spacing w:val="-6"/>
        </w:rPr>
        <w:t xml:space="preserve"> </w:t>
      </w:r>
      <w:r>
        <w:t>replacement</w:t>
      </w:r>
      <w:r>
        <w:rPr>
          <w:spacing w:val="-5"/>
        </w:rPr>
        <w:t xml:space="preserve"> </w:t>
      </w:r>
      <w:r>
        <w:t>for</w:t>
      </w:r>
      <w:r>
        <w:rPr>
          <w:spacing w:val="-5"/>
        </w:rPr>
        <w:t xml:space="preserve"> </w:t>
      </w:r>
      <w:r>
        <w:t>HFS</w:t>
      </w:r>
      <w:r>
        <w:rPr>
          <w:spacing w:val="-5"/>
        </w:rPr>
        <w:t xml:space="preserve"> </w:t>
      </w:r>
      <w:r>
        <w:t>when</w:t>
      </w:r>
      <w:r>
        <w:rPr>
          <w:spacing w:val="-5"/>
        </w:rPr>
        <w:t xml:space="preserve"> </w:t>
      </w:r>
      <w:r>
        <w:t>computational</w:t>
      </w:r>
      <w:r>
        <w:rPr>
          <w:spacing w:val="-6"/>
        </w:rPr>
        <w:t xml:space="preserve"> </w:t>
      </w:r>
      <w:r>
        <w:rPr>
          <w:spacing w:val="-4"/>
        </w:rPr>
        <w:t>time</w:t>
      </w:r>
    </w:p>
    <w:p w14:paraId="66255E4B" w14:textId="206895BA" w:rsidR="0096722D" w:rsidRDefault="00BE2784">
      <w:pPr>
        <w:spacing w:before="172"/>
        <w:ind w:left="154"/>
        <w:rPr>
          <w:sz w:val="20"/>
        </w:rPr>
      </w:pPr>
      <w:r>
        <w:rPr>
          <w:sz w:val="20"/>
        </w:rPr>
        <w:t>is</w:t>
      </w:r>
      <w:r>
        <w:rPr>
          <w:spacing w:val="16"/>
          <w:sz w:val="20"/>
        </w:rPr>
        <w:t xml:space="preserve"> </w:t>
      </w:r>
      <w:r>
        <w:rPr>
          <w:sz w:val="20"/>
        </w:rPr>
        <w:t>a</w:t>
      </w:r>
      <w:r>
        <w:rPr>
          <w:spacing w:val="14"/>
          <w:sz w:val="20"/>
        </w:rPr>
        <w:t xml:space="preserve"> </w:t>
      </w:r>
      <w:r>
        <w:rPr>
          <w:spacing w:val="-2"/>
          <w:sz w:val="20"/>
        </w:rPr>
        <w:t>constraint.</w:t>
      </w:r>
    </w:p>
    <w:p w14:paraId="429F53B7" w14:textId="6744D024" w:rsidR="0096722D" w:rsidRDefault="00BE2784">
      <w:pPr>
        <w:pStyle w:val="BodyText"/>
        <w:tabs>
          <w:tab w:val="left" w:pos="818"/>
        </w:tabs>
      </w:pPr>
      <w:r>
        <w:rPr>
          <w:rFonts w:ascii="Arial"/>
          <w:sz w:val="10"/>
        </w:rPr>
        <w:tab/>
      </w:r>
      <w:r>
        <w:t>To</w:t>
      </w:r>
      <w:r>
        <w:rPr>
          <w:spacing w:val="7"/>
        </w:rPr>
        <w:t xml:space="preserve"> </w:t>
      </w:r>
      <w:r>
        <w:t>further</w:t>
      </w:r>
      <w:r>
        <w:rPr>
          <w:spacing w:val="7"/>
        </w:rPr>
        <w:t xml:space="preserve"> </w:t>
      </w:r>
      <w:r>
        <w:t>demonstrate</w:t>
      </w:r>
      <w:r>
        <w:rPr>
          <w:spacing w:val="7"/>
        </w:rPr>
        <w:t xml:space="preserve"> </w:t>
      </w:r>
      <w:r>
        <w:t>the</w:t>
      </w:r>
      <w:r>
        <w:rPr>
          <w:spacing w:val="7"/>
        </w:rPr>
        <w:t xml:space="preserve"> </w:t>
      </w:r>
      <w:r>
        <w:t>effectiveness</w:t>
      </w:r>
      <w:r>
        <w:rPr>
          <w:spacing w:val="7"/>
        </w:rPr>
        <w:t xml:space="preserve"> </w:t>
      </w:r>
      <w:r>
        <w:t>of</w:t>
      </w:r>
      <w:r>
        <w:rPr>
          <w:spacing w:val="7"/>
        </w:rPr>
        <w:t xml:space="preserve"> </w:t>
      </w:r>
      <w:r>
        <w:t>our</w:t>
      </w:r>
      <w:r>
        <w:rPr>
          <w:spacing w:val="7"/>
        </w:rPr>
        <w:t xml:space="preserve"> </w:t>
      </w:r>
      <w:r>
        <w:t>Stochastic</w:t>
      </w:r>
      <w:r>
        <w:rPr>
          <w:spacing w:val="7"/>
        </w:rPr>
        <w:t xml:space="preserve"> </w:t>
      </w:r>
      <w:r>
        <w:t>pix2vid</w:t>
      </w:r>
      <w:r>
        <w:rPr>
          <w:spacing w:val="7"/>
        </w:rPr>
        <w:t xml:space="preserve"> </w:t>
      </w:r>
      <w:r>
        <w:t>model</w:t>
      </w:r>
      <w:r>
        <w:rPr>
          <w:spacing w:val="7"/>
        </w:rPr>
        <w:t xml:space="preserve"> </w:t>
      </w:r>
      <w:r>
        <w:t>for</w:t>
      </w:r>
      <w:r>
        <w:rPr>
          <w:spacing w:val="7"/>
        </w:rPr>
        <w:t xml:space="preserve"> </w:t>
      </w:r>
      <w:r>
        <w:t>geologic</w:t>
      </w:r>
      <w:r>
        <w:rPr>
          <w:spacing w:val="8"/>
        </w:rPr>
        <w:t xml:space="preserve"> </w:t>
      </w:r>
      <w:r>
        <w:t>CO</w:t>
      </w:r>
      <w:r>
        <w:rPr>
          <w:rFonts w:ascii="Kepler Std Ext Subh"/>
          <w:vertAlign w:val="subscript"/>
        </w:rPr>
        <w:t>2</w:t>
      </w:r>
      <w:r>
        <w:rPr>
          <w:rFonts w:ascii="Kepler Std Ext Subh"/>
          <w:spacing w:val="20"/>
        </w:rPr>
        <w:t xml:space="preserve"> </w:t>
      </w:r>
      <w:r>
        <w:t>storage</w:t>
      </w:r>
      <w:r>
        <w:rPr>
          <w:spacing w:val="7"/>
        </w:rPr>
        <w:t xml:space="preserve"> </w:t>
      </w:r>
      <w:r>
        <w:rPr>
          <w:spacing w:val="-5"/>
        </w:rPr>
        <w:t>op-</w:t>
      </w:r>
    </w:p>
    <w:p w14:paraId="755B769C" w14:textId="55F1F188" w:rsidR="0096722D" w:rsidRDefault="00BE2784">
      <w:pPr>
        <w:pStyle w:val="BodyText"/>
        <w:spacing w:before="140"/>
      </w:pPr>
      <w:r>
        <w:t>erations,</w:t>
      </w:r>
      <w:r>
        <w:rPr>
          <w:spacing w:val="16"/>
        </w:rPr>
        <w:t xml:space="preserve"> </w:t>
      </w:r>
      <w:r>
        <w:t>we</w:t>
      </w:r>
      <w:r>
        <w:rPr>
          <w:spacing w:val="13"/>
        </w:rPr>
        <w:t xml:space="preserve"> </w:t>
      </w:r>
      <w:r>
        <w:t>plot</w:t>
      </w:r>
      <w:r>
        <w:rPr>
          <w:spacing w:val="14"/>
        </w:rPr>
        <w:t xml:space="preserve"> </w:t>
      </w:r>
      <w:r>
        <w:t>the</w:t>
      </w:r>
      <w:r>
        <w:rPr>
          <w:spacing w:val="13"/>
        </w:rPr>
        <w:t xml:space="preserve"> </w:t>
      </w:r>
      <w:r>
        <w:t>cumulative</w:t>
      </w:r>
      <w:r>
        <w:rPr>
          <w:spacing w:val="14"/>
        </w:rPr>
        <w:t xml:space="preserve"> </w:t>
      </w:r>
      <w:r>
        <w:t>pixel-wise</w:t>
      </w:r>
      <w:r>
        <w:rPr>
          <w:spacing w:val="13"/>
        </w:rPr>
        <w:t xml:space="preserve"> </w:t>
      </w:r>
      <w:r>
        <w:t>CO</w:t>
      </w:r>
      <w:r>
        <w:rPr>
          <w:rFonts w:ascii="Kepler Std Ext Subh"/>
          <w:vertAlign w:val="subscript"/>
        </w:rPr>
        <w:t>2</w:t>
      </w:r>
      <w:r>
        <w:rPr>
          <w:rFonts w:ascii="Kepler Std Ext Subh"/>
          <w:spacing w:val="28"/>
        </w:rPr>
        <w:t xml:space="preserve"> </w:t>
      </w:r>
      <w:r>
        <w:t>saturation</w:t>
      </w:r>
      <w:r>
        <w:rPr>
          <w:spacing w:val="14"/>
        </w:rPr>
        <w:t xml:space="preserve"> </w:t>
      </w:r>
      <w:r>
        <w:t>as</w:t>
      </w:r>
      <w:r>
        <w:rPr>
          <w:spacing w:val="13"/>
        </w:rPr>
        <w:t xml:space="preserve"> </w:t>
      </w:r>
      <w:r>
        <w:t>a</w:t>
      </w:r>
      <w:r>
        <w:rPr>
          <w:spacing w:val="14"/>
        </w:rPr>
        <w:t xml:space="preserve"> </w:t>
      </w:r>
      <w:r>
        <w:t>surrogate</w:t>
      </w:r>
      <w:r>
        <w:rPr>
          <w:spacing w:val="13"/>
        </w:rPr>
        <w:t xml:space="preserve"> </w:t>
      </w:r>
      <w:r>
        <w:t>for</w:t>
      </w:r>
      <w:r>
        <w:rPr>
          <w:spacing w:val="14"/>
        </w:rPr>
        <w:t xml:space="preserve"> </w:t>
      </w:r>
      <w:r>
        <w:t>the</w:t>
      </w:r>
      <w:r>
        <w:rPr>
          <w:spacing w:val="13"/>
        </w:rPr>
        <w:t xml:space="preserve"> </w:t>
      </w:r>
      <w:r>
        <w:t>cumulative</w:t>
      </w:r>
      <w:r>
        <w:rPr>
          <w:spacing w:val="14"/>
        </w:rPr>
        <w:t xml:space="preserve"> </w:t>
      </w:r>
      <w:r>
        <w:t>CO</w:t>
      </w:r>
      <w:r>
        <w:rPr>
          <w:rFonts w:ascii="Kepler Std Ext Subh"/>
          <w:vertAlign w:val="subscript"/>
        </w:rPr>
        <w:t>2</w:t>
      </w:r>
      <w:r>
        <w:rPr>
          <w:rFonts w:ascii="Kepler Std Ext Subh"/>
          <w:spacing w:val="28"/>
        </w:rPr>
        <w:t xml:space="preserve"> </w:t>
      </w:r>
      <w:proofErr w:type="gramStart"/>
      <w:r>
        <w:rPr>
          <w:spacing w:val="-2"/>
        </w:rPr>
        <w:t>volume</w:t>
      </w:r>
      <w:proofErr w:type="gramEnd"/>
    </w:p>
    <w:p w14:paraId="50E2246C" w14:textId="3DCBE34B" w:rsidR="0096722D" w:rsidRDefault="00BE2784">
      <w:pPr>
        <w:pStyle w:val="BodyText"/>
        <w:spacing w:before="139"/>
      </w:pPr>
      <w:r>
        <w:t>injected.</w:t>
      </w:r>
      <w:r>
        <w:rPr>
          <w:spacing w:val="13"/>
        </w:rPr>
        <w:t xml:space="preserve"> </w:t>
      </w:r>
      <w:r>
        <w:t>For</w:t>
      </w:r>
      <w:r>
        <w:rPr>
          <w:spacing w:val="-5"/>
        </w:rPr>
        <w:t xml:space="preserve"> </w:t>
      </w:r>
      <w:r>
        <w:t>all</w:t>
      </w:r>
      <w:r>
        <w:rPr>
          <w:spacing w:val="-5"/>
        </w:rPr>
        <w:t xml:space="preserve"> </w:t>
      </w:r>
      <w:r>
        <w:t>training</w:t>
      </w:r>
      <w:r>
        <w:rPr>
          <w:spacing w:val="-5"/>
        </w:rPr>
        <w:t xml:space="preserve"> </w:t>
      </w:r>
      <w:r>
        <w:t>and</w:t>
      </w:r>
      <w:r>
        <w:rPr>
          <w:spacing w:val="-6"/>
        </w:rPr>
        <w:t xml:space="preserve"> </w:t>
      </w:r>
      <w:r>
        <w:t>testing</w:t>
      </w:r>
      <w:r>
        <w:rPr>
          <w:spacing w:val="-5"/>
        </w:rPr>
        <w:t xml:space="preserve"> </w:t>
      </w:r>
      <w:r>
        <w:t>realizations,</w:t>
      </w:r>
      <w:r>
        <w:rPr>
          <w:spacing w:val="-4"/>
        </w:rPr>
        <w:t xml:space="preserve"> </w:t>
      </w:r>
      <w:r>
        <w:t>Figure</w:t>
      </w:r>
      <w:r>
        <w:rPr>
          <w:spacing w:val="-5"/>
        </w:rPr>
        <w:t xml:space="preserve"> </w:t>
      </w:r>
      <w:hyperlink w:anchor="_bookmark25" w:history="1">
        <w:r>
          <w:rPr>
            <w:color w:val="0000FF"/>
          </w:rPr>
          <w:t>23</w:t>
        </w:r>
      </w:hyperlink>
      <w:r>
        <w:rPr>
          <w:color w:val="0000FF"/>
          <w:spacing w:val="-6"/>
        </w:rPr>
        <w:t xml:space="preserve"> </w:t>
      </w:r>
      <w:r>
        <w:t>shows</w:t>
      </w:r>
      <w:r>
        <w:rPr>
          <w:spacing w:val="-5"/>
        </w:rPr>
        <w:t xml:space="preserve"> </w:t>
      </w:r>
      <w:r>
        <w:t>the</w:t>
      </w:r>
      <w:r>
        <w:rPr>
          <w:spacing w:val="-5"/>
        </w:rPr>
        <w:t xml:space="preserve"> </w:t>
      </w:r>
      <w:r>
        <w:t>sum</w:t>
      </w:r>
      <w:r>
        <w:rPr>
          <w:spacing w:val="-5"/>
        </w:rPr>
        <w:t xml:space="preserve"> </w:t>
      </w:r>
      <w:r>
        <w:t>of</w:t>
      </w:r>
      <w:r>
        <w:rPr>
          <w:spacing w:val="-6"/>
        </w:rPr>
        <w:t xml:space="preserve"> </w:t>
      </w:r>
      <w:r>
        <w:t>pixel-wise</w:t>
      </w:r>
      <w:r>
        <w:rPr>
          <w:spacing w:val="-5"/>
        </w:rPr>
        <w:t xml:space="preserve"> </w:t>
      </w:r>
      <w:r>
        <w:t>CO</w:t>
      </w:r>
      <w:r>
        <w:rPr>
          <w:rFonts w:ascii="Kepler Std Ext Subh"/>
          <w:vertAlign w:val="subscript"/>
        </w:rPr>
        <w:t>2</w:t>
      </w:r>
      <w:r>
        <w:rPr>
          <w:rFonts w:ascii="Kepler Std Ext Subh"/>
          <w:spacing w:val="8"/>
        </w:rPr>
        <w:t xml:space="preserve"> </w:t>
      </w:r>
      <w:r>
        <w:t>saturation</w:t>
      </w:r>
      <w:r>
        <w:rPr>
          <w:spacing w:val="-5"/>
        </w:rPr>
        <w:t xml:space="preserve"> and</w:t>
      </w:r>
    </w:p>
    <w:p w14:paraId="0E9C36DA" w14:textId="51DB9BDF" w:rsidR="0096722D" w:rsidRDefault="00BE2784">
      <w:pPr>
        <w:pStyle w:val="BodyText"/>
        <w:spacing w:before="113"/>
      </w:pPr>
      <w:r>
        <w:t>the</w:t>
      </w:r>
      <w:r>
        <w:rPr>
          <w:spacing w:val="10"/>
        </w:rPr>
        <w:t xml:space="preserve"> </w:t>
      </w:r>
      <w:r>
        <w:t>probability</w:t>
      </w:r>
      <w:r>
        <w:rPr>
          <w:spacing w:val="9"/>
        </w:rPr>
        <w:t xml:space="preserve"> </w:t>
      </w:r>
      <w:r>
        <w:t>density</w:t>
      </w:r>
      <w:r>
        <w:rPr>
          <w:spacing w:val="10"/>
        </w:rPr>
        <w:t xml:space="preserve"> </w:t>
      </w:r>
      <w:r>
        <w:t>function</w:t>
      </w:r>
      <w:r>
        <w:rPr>
          <w:spacing w:val="9"/>
        </w:rPr>
        <w:t xml:space="preserve"> </w:t>
      </w:r>
      <w:r>
        <w:t>(PDF)</w:t>
      </w:r>
      <w:r>
        <w:rPr>
          <w:spacing w:val="10"/>
        </w:rPr>
        <w:t xml:space="preserve"> </w:t>
      </w:r>
      <w:r>
        <w:t>of</w:t>
      </w:r>
      <w:r>
        <w:rPr>
          <w:spacing w:val="9"/>
        </w:rPr>
        <w:t xml:space="preserve"> </w:t>
      </w:r>
      <w:r>
        <w:t>the</w:t>
      </w:r>
      <w:r>
        <w:rPr>
          <w:spacing w:val="9"/>
        </w:rPr>
        <w:t xml:space="preserve"> </w:t>
      </w:r>
      <w:r>
        <w:t>true</w:t>
      </w:r>
      <w:r>
        <w:rPr>
          <w:spacing w:val="9"/>
        </w:rPr>
        <w:t xml:space="preserve"> </w:t>
      </w:r>
      <w:r>
        <w:t>versus</w:t>
      </w:r>
      <w:r>
        <w:rPr>
          <w:spacing w:val="9"/>
        </w:rPr>
        <w:t xml:space="preserve"> </w:t>
      </w:r>
      <w:r>
        <w:t>predicted</w:t>
      </w:r>
      <w:r>
        <w:rPr>
          <w:spacing w:val="10"/>
        </w:rPr>
        <w:t xml:space="preserve"> </w:t>
      </w:r>
      <w:r>
        <w:t>saturations.</w:t>
      </w:r>
      <w:r>
        <w:rPr>
          <w:spacing w:val="35"/>
        </w:rPr>
        <w:t xml:space="preserve"> </w:t>
      </w:r>
      <w:r>
        <w:t>We</w:t>
      </w:r>
      <w:r>
        <w:rPr>
          <w:spacing w:val="9"/>
        </w:rPr>
        <w:t xml:space="preserve"> </w:t>
      </w:r>
      <w:r>
        <w:t>observe</w:t>
      </w:r>
      <w:r>
        <w:rPr>
          <w:spacing w:val="10"/>
        </w:rPr>
        <w:t xml:space="preserve"> </w:t>
      </w:r>
      <w:r>
        <w:t>an</w:t>
      </w:r>
      <w:r>
        <w:rPr>
          <w:spacing w:val="8"/>
        </w:rPr>
        <w:t xml:space="preserve"> </w:t>
      </w:r>
      <w:r>
        <w:rPr>
          <w:rFonts w:ascii="Palatino Linotype"/>
          <w:i/>
        </w:rPr>
        <w:t>R</w:t>
      </w:r>
      <w:r>
        <w:rPr>
          <w:rFonts w:ascii="Kepler Std Ext Subh"/>
          <w:vertAlign w:val="superscript"/>
        </w:rPr>
        <w:t>2</w:t>
      </w:r>
      <w:r>
        <w:rPr>
          <w:rFonts w:ascii="Kepler Std Ext Subh"/>
          <w:spacing w:val="23"/>
        </w:rPr>
        <w:t xml:space="preserve"> </w:t>
      </w:r>
      <w:r>
        <w:t>of</w:t>
      </w:r>
      <w:r>
        <w:rPr>
          <w:spacing w:val="10"/>
        </w:rPr>
        <w:t xml:space="preserve"> </w:t>
      </w:r>
      <w:r>
        <w:rPr>
          <w:spacing w:val="-5"/>
        </w:rPr>
        <w:t>98%</w:t>
      </w:r>
    </w:p>
    <w:p w14:paraId="19F10717" w14:textId="70F79BDE" w:rsidR="0096722D" w:rsidRDefault="00BE2784">
      <w:pPr>
        <w:pStyle w:val="BodyText"/>
        <w:spacing w:before="140"/>
      </w:pPr>
      <w:r>
        <w:t>for</w:t>
      </w:r>
      <w:r>
        <w:rPr>
          <w:spacing w:val="17"/>
        </w:rPr>
        <w:t xml:space="preserve"> </w:t>
      </w:r>
      <w:r>
        <w:t>training</w:t>
      </w:r>
      <w:r>
        <w:rPr>
          <w:spacing w:val="15"/>
        </w:rPr>
        <w:t xml:space="preserve"> </w:t>
      </w:r>
      <w:r>
        <w:t>and</w:t>
      </w:r>
      <w:r>
        <w:rPr>
          <w:spacing w:val="15"/>
        </w:rPr>
        <w:t xml:space="preserve"> </w:t>
      </w:r>
      <w:r>
        <w:t>96%</w:t>
      </w:r>
      <w:r>
        <w:rPr>
          <w:spacing w:val="16"/>
        </w:rPr>
        <w:t xml:space="preserve"> </w:t>
      </w:r>
      <w:r>
        <w:t>for</w:t>
      </w:r>
      <w:r>
        <w:rPr>
          <w:spacing w:val="15"/>
        </w:rPr>
        <w:t xml:space="preserve"> </w:t>
      </w:r>
      <w:r>
        <w:t>testing</w:t>
      </w:r>
      <w:r>
        <w:rPr>
          <w:spacing w:val="16"/>
        </w:rPr>
        <w:t xml:space="preserve"> </w:t>
      </w:r>
      <w:r>
        <w:t>in</w:t>
      </w:r>
      <w:r>
        <w:rPr>
          <w:spacing w:val="15"/>
        </w:rPr>
        <w:t xml:space="preserve"> </w:t>
      </w:r>
      <w:r>
        <w:t>the</w:t>
      </w:r>
      <w:r>
        <w:rPr>
          <w:spacing w:val="16"/>
        </w:rPr>
        <w:t xml:space="preserve"> </w:t>
      </w:r>
      <w:r>
        <w:t>cumulative</w:t>
      </w:r>
      <w:r>
        <w:rPr>
          <w:spacing w:val="15"/>
        </w:rPr>
        <w:t xml:space="preserve"> </w:t>
      </w:r>
      <w:r>
        <w:t>CO</w:t>
      </w:r>
      <w:r>
        <w:rPr>
          <w:rFonts w:ascii="Kepler Std Ext Subh"/>
          <w:vertAlign w:val="subscript"/>
        </w:rPr>
        <w:t>2</w:t>
      </w:r>
      <w:r>
        <w:rPr>
          <w:rFonts w:ascii="Kepler Std Ext Subh"/>
          <w:spacing w:val="30"/>
        </w:rPr>
        <w:t xml:space="preserve"> </w:t>
      </w:r>
      <w:r>
        <w:t>saturation</w:t>
      </w:r>
      <w:r>
        <w:rPr>
          <w:spacing w:val="15"/>
        </w:rPr>
        <w:t xml:space="preserve"> </w:t>
      </w:r>
      <w:r>
        <w:t>of</w:t>
      </w:r>
      <w:r>
        <w:rPr>
          <w:spacing w:val="16"/>
        </w:rPr>
        <w:t xml:space="preserve"> </w:t>
      </w:r>
      <w:r>
        <w:t>true</w:t>
      </w:r>
      <w:r>
        <w:rPr>
          <w:spacing w:val="15"/>
        </w:rPr>
        <w:t xml:space="preserve"> </w:t>
      </w:r>
      <w:r>
        <w:t>versus</w:t>
      </w:r>
      <w:r>
        <w:rPr>
          <w:spacing w:val="16"/>
        </w:rPr>
        <w:t xml:space="preserve"> </w:t>
      </w:r>
      <w:r>
        <w:t>predicted</w:t>
      </w:r>
      <w:r>
        <w:rPr>
          <w:spacing w:val="15"/>
        </w:rPr>
        <w:t xml:space="preserve"> </w:t>
      </w:r>
      <w:r>
        <w:t>results,</w:t>
      </w:r>
      <w:r>
        <w:rPr>
          <w:spacing w:val="18"/>
        </w:rPr>
        <w:t xml:space="preserve"> </w:t>
      </w:r>
      <w:r>
        <w:t>and</w:t>
      </w:r>
      <w:r>
        <w:rPr>
          <w:spacing w:val="16"/>
        </w:rPr>
        <w:t xml:space="preserve"> </w:t>
      </w:r>
      <w:r>
        <w:rPr>
          <w:spacing w:val="-10"/>
        </w:rPr>
        <w:t>a</w:t>
      </w:r>
    </w:p>
    <w:p w14:paraId="4EA9B22E" w14:textId="66237607" w:rsidR="0096722D" w:rsidRDefault="00BE2784">
      <w:pPr>
        <w:pStyle w:val="BodyText"/>
        <w:spacing w:before="139"/>
      </w:pPr>
      <w:r>
        <w:t>conformable</w:t>
      </w:r>
      <w:r>
        <w:rPr>
          <w:spacing w:val="7"/>
        </w:rPr>
        <w:t xml:space="preserve"> </w:t>
      </w:r>
      <w:r>
        <w:t>PDFs</w:t>
      </w:r>
      <w:r>
        <w:rPr>
          <w:spacing w:val="6"/>
        </w:rPr>
        <w:t xml:space="preserve"> </w:t>
      </w:r>
      <w:r>
        <w:t>for</w:t>
      </w:r>
      <w:r>
        <w:rPr>
          <w:spacing w:val="6"/>
        </w:rPr>
        <w:t xml:space="preserve"> </w:t>
      </w:r>
      <w:r>
        <w:t>both</w:t>
      </w:r>
      <w:r>
        <w:rPr>
          <w:spacing w:val="5"/>
        </w:rPr>
        <w:t xml:space="preserve"> </w:t>
      </w:r>
      <w:r>
        <w:t>training</w:t>
      </w:r>
      <w:r>
        <w:rPr>
          <w:spacing w:val="6"/>
        </w:rPr>
        <w:t xml:space="preserve"> </w:t>
      </w:r>
      <w:r>
        <w:t>and</w:t>
      </w:r>
      <w:r>
        <w:rPr>
          <w:spacing w:val="6"/>
        </w:rPr>
        <w:t xml:space="preserve"> </w:t>
      </w:r>
      <w:r>
        <w:rPr>
          <w:spacing w:val="-2"/>
        </w:rPr>
        <w:t>testing.</w:t>
      </w:r>
      <w:commentRangeEnd w:id="256"/>
      <w:r w:rsidR="00852F4B">
        <w:rPr>
          <w:rStyle w:val="CommentReference"/>
        </w:rPr>
        <w:commentReference w:id="256"/>
      </w:r>
    </w:p>
    <w:p w14:paraId="5F256AB9" w14:textId="77777777" w:rsidR="0096722D" w:rsidRDefault="0096722D">
      <w:pPr>
        <w:pStyle w:val="BodyText"/>
        <w:spacing w:before="280"/>
        <w:ind w:left="0"/>
        <w:rPr>
          <w:sz w:val="28"/>
        </w:rPr>
      </w:pPr>
    </w:p>
    <w:p w14:paraId="397C1725" w14:textId="7973D769" w:rsidR="0096722D" w:rsidRDefault="00BE2784">
      <w:pPr>
        <w:ind w:left="154"/>
        <w:rPr>
          <w:b/>
          <w:sz w:val="28"/>
        </w:rPr>
      </w:pPr>
      <w:r>
        <w:rPr>
          <w:b/>
          <w:sz w:val="28"/>
        </w:rPr>
        <w:t>4</w:t>
      </w:r>
      <w:r>
        <w:rPr>
          <w:b/>
          <w:spacing w:val="28"/>
          <w:sz w:val="28"/>
        </w:rPr>
        <w:t xml:space="preserve"> </w:t>
      </w:r>
      <w:r>
        <w:rPr>
          <w:b/>
          <w:spacing w:val="-2"/>
          <w:sz w:val="28"/>
        </w:rPr>
        <w:t>Conclusions</w:t>
      </w:r>
    </w:p>
    <w:p w14:paraId="6890BB68" w14:textId="77777777" w:rsidR="0096722D" w:rsidRDefault="0096722D">
      <w:pPr>
        <w:pStyle w:val="BodyText"/>
        <w:spacing w:before="123"/>
        <w:ind w:left="0"/>
        <w:rPr>
          <w:b/>
        </w:rPr>
      </w:pPr>
    </w:p>
    <w:p w14:paraId="1372843D" w14:textId="004845B5" w:rsidR="0096722D" w:rsidRDefault="00BE2784">
      <w:pPr>
        <w:pStyle w:val="BodyText"/>
        <w:spacing w:before="1"/>
      </w:pPr>
      <w:r>
        <w:rPr>
          <w:spacing w:val="-2"/>
        </w:rPr>
        <w:t>We</w:t>
      </w:r>
      <w:r>
        <w:rPr>
          <w:spacing w:val="8"/>
        </w:rPr>
        <w:t xml:space="preserve"> </w:t>
      </w:r>
      <w:r>
        <w:rPr>
          <w:spacing w:val="-2"/>
        </w:rPr>
        <w:t>develop</w:t>
      </w:r>
      <w:r>
        <w:rPr>
          <w:spacing w:val="8"/>
        </w:rPr>
        <w:t xml:space="preserve"> </w:t>
      </w:r>
      <w:r>
        <w:rPr>
          <w:spacing w:val="-2"/>
        </w:rPr>
        <w:t>a</w:t>
      </w:r>
      <w:r>
        <w:rPr>
          <w:spacing w:val="9"/>
        </w:rPr>
        <w:t xml:space="preserve"> </w:t>
      </w:r>
      <w:r>
        <w:rPr>
          <w:spacing w:val="-2"/>
        </w:rPr>
        <w:t>deep</w:t>
      </w:r>
      <w:r>
        <w:rPr>
          <w:spacing w:val="8"/>
        </w:rPr>
        <w:t xml:space="preserve"> </w:t>
      </w:r>
      <w:r>
        <w:rPr>
          <w:spacing w:val="-2"/>
        </w:rPr>
        <w:t>learning-based</w:t>
      </w:r>
      <w:r>
        <w:rPr>
          <w:spacing w:val="8"/>
        </w:rPr>
        <w:t xml:space="preserve"> </w:t>
      </w:r>
      <w:r>
        <w:rPr>
          <w:spacing w:val="-2"/>
        </w:rPr>
        <w:t>spatiotemporal</w:t>
      </w:r>
      <w:r>
        <w:rPr>
          <w:spacing w:val="8"/>
        </w:rPr>
        <w:t xml:space="preserve"> </w:t>
      </w:r>
      <w:r>
        <w:rPr>
          <w:spacing w:val="-2"/>
        </w:rPr>
        <w:t>proxy</w:t>
      </w:r>
      <w:r>
        <w:rPr>
          <w:spacing w:val="8"/>
        </w:rPr>
        <w:t xml:space="preserve"> </w:t>
      </w:r>
      <w:r>
        <w:rPr>
          <w:spacing w:val="-2"/>
        </w:rPr>
        <w:t>model</w:t>
      </w:r>
      <w:r>
        <w:rPr>
          <w:spacing w:val="8"/>
        </w:rPr>
        <w:t xml:space="preserve"> </w:t>
      </w:r>
      <w:r>
        <w:rPr>
          <w:spacing w:val="-2"/>
        </w:rPr>
        <w:t>to</w:t>
      </w:r>
      <w:r>
        <w:rPr>
          <w:spacing w:val="8"/>
        </w:rPr>
        <w:t xml:space="preserve"> </w:t>
      </w:r>
      <w:r>
        <w:rPr>
          <w:spacing w:val="-2"/>
        </w:rPr>
        <w:t>provide</w:t>
      </w:r>
      <w:r>
        <w:rPr>
          <w:spacing w:val="8"/>
        </w:rPr>
        <w:t xml:space="preserve"> </w:t>
      </w:r>
      <w:ins w:id="257" w:author="Pyrcz, Michael" w:date="2023-09-16T10:13:00Z">
        <w:r w:rsidR="00852F4B">
          <w:rPr>
            <w:spacing w:val="8"/>
          </w:rPr>
          <w:t xml:space="preserve">efficient </w:t>
        </w:r>
      </w:ins>
      <w:r>
        <w:rPr>
          <w:spacing w:val="-2"/>
        </w:rPr>
        <w:t>flow</w:t>
      </w:r>
      <w:r>
        <w:rPr>
          <w:spacing w:val="8"/>
        </w:rPr>
        <w:t xml:space="preserve"> </w:t>
      </w:r>
      <w:r>
        <w:rPr>
          <w:spacing w:val="-2"/>
        </w:rPr>
        <w:t>predictions</w:t>
      </w:r>
      <w:r>
        <w:rPr>
          <w:spacing w:val="8"/>
        </w:rPr>
        <w:t xml:space="preserve"> </w:t>
      </w:r>
      <w:r>
        <w:rPr>
          <w:spacing w:val="-2"/>
        </w:rPr>
        <w:t>for</w:t>
      </w:r>
      <w:r>
        <w:rPr>
          <w:spacing w:val="8"/>
        </w:rPr>
        <w:t xml:space="preserve"> </w:t>
      </w:r>
      <w:r>
        <w:rPr>
          <w:spacing w:val="-2"/>
        </w:rPr>
        <w:t>a</w:t>
      </w:r>
      <w:r>
        <w:rPr>
          <w:spacing w:val="8"/>
        </w:rPr>
        <w:t xml:space="preserve"> </w:t>
      </w:r>
      <w:r>
        <w:rPr>
          <w:spacing w:val="-2"/>
        </w:rPr>
        <w:t>large-scale</w:t>
      </w:r>
    </w:p>
    <w:p w14:paraId="2B47CA83" w14:textId="2877D1F9" w:rsidR="0096722D" w:rsidRDefault="00BE2784">
      <w:pPr>
        <w:pStyle w:val="BodyText"/>
      </w:pPr>
      <w:r>
        <w:t>GCS</w:t>
      </w:r>
      <w:r>
        <w:rPr>
          <w:spacing w:val="2"/>
        </w:rPr>
        <w:t xml:space="preserve"> </w:t>
      </w:r>
      <w:r>
        <w:t>operation</w:t>
      </w:r>
      <w:ins w:id="258" w:author="Pyrcz, Michael" w:date="2023-09-16T10:14:00Z">
        <w:r w:rsidR="00852F4B">
          <w:t>s</w:t>
        </w:r>
      </w:ins>
      <w:ins w:id="259" w:author="Pyrcz, Michael" w:date="2023-09-16T10:13:00Z">
        <w:r w:rsidR="00852F4B">
          <w:t xml:space="preserve"> </w:t>
        </w:r>
      </w:ins>
      <w:ins w:id="260" w:author="Pyrcz, Michael" w:date="2023-09-16T10:14:00Z">
        <w:r w:rsidR="00852F4B">
          <w:t>to support optimum decision making …</w:t>
        </w:r>
      </w:ins>
      <w:r>
        <w:t>.</w:t>
      </w:r>
      <w:r>
        <w:rPr>
          <w:spacing w:val="20"/>
        </w:rPr>
        <w:t xml:space="preserve"> </w:t>
      </w:r>
      <w:ins w:id="261" w:author="Pyrcz, Michael" w:date="2023-09-16T10:14:00Z">
        <w:r w:rsidR="00852F4B">
          <w:rPr>
            <w:spacing w:val="20"/>
          </w:rPr>
          <w:t>Our p</w:t>
        </w:r>
      </w:ins>
      <w:ins w:id="262" w:author="Pyrcz, Michael" w:date="2023-09-16T10:15:00Z">
        <w:r w:rsidR="00852F4B">
          <w:rPr>
            <w:spacing w:val="20"/>
          </w:rPr>
          <w:t>roposed method, Stochastic pix2vid</w:t>
        </w:r>
      </w:ins>
      <w:r>
        <w:t xml:space="preserve">The </w:t>
      </w:r>
      <w:del w:id="263" w:author="Pyrcz, Michael" w:date="2023-09-16T10:15:00Z">
        <w:r w:rsidDel="00852F4B">
          <w:delText>key</w:delText>
        </w:r>
        <w:r w:rsidDel="00852F4B">
          <w:rPr>
            <w:spacing w:val="1"/>
          </w:rPr>
          <w:delText xml:space="preserve"> </w:delText>
        </w:r>
        <w:r w:rsidDel="00852F4B">
          <w:delText>extension</w:delText>
        </w:r>
        <w:r w:rsidDel="00852F4B">
          <w:rPr>
            <w:spacing w:val="1"/>
          </w:rPr>
          <w:delText xml:space="preserve"> </w:delText>
        </w:r>
      </w:del>
      <w:r>
        <w:t>introduce</w:t>
      </w:r>
      <w:ins w:id="264" w:author="Pyrcz, Michael" w:date="2023-09-16T10:15:00Z">
        <w:r w:rsidR="00852F4B">
          <w:t>s</w:t>
        </w:r>
      </w:ins>
      <w:del w:id="265" w:author="Pyrcz, Michael" w:date="2023-09-16T10:15:00Z">
        <w:r w:rsidDel="00852F4B">
          <w:delText>d</w:delText>
        </w:r>
        <w:r w:rsidDel="00852F4B">
          <w:rPr>
            <w:spacing w:val="1"/>
          </w:rPr>
          <w:delText xml:space="preserve"> </w:delText>
        </w:r>
        <w:r w:rsidDel="00852F4B">
          <w:delText>is</w:delText>
        </w:r>
      </w:del>
      <w:r>
        <w:t xml:space="preserve"> the</w:t>
      </w:r>
      <w:r>
        <w:rPr>
          <w:spacing w:val="1"/>
        </w:rPr>
        <w:t xml:space="preserve"> </w:t>
      </w:r>
      <w:r>
        <w:t>use of</w:t>
      </w:r>
      <w:r>
        <w:rPr>
          <w:spacing w:val="1"/>
        </w:rPr>
        <w:t xml:space="preserve"> </w:t>
      </w:r>
      <w:r>
        <w:t>a spatiotemporal</w:t>
      </w:r>
      <w:r>
        <w:rPr>
          <w:spacing w:val="1"/>
        </w:rPr>
        <w:t xml:space="preserve"> </w:t>
      </w:r>
      <w:r>
        <w:t>convolutional-recurrent</w:t>
      </w:r>
      <w:r>
        <w:rPr>
          <w:spacing w:val="1"/>
        </w:rPr>
        <w:t xml:space="preserve"> </w:t>
      </w:r>
      <w:r>
        <w:rPr>
          <w:spacing w:val="-2"/>
        </w:rPr>
        <w:t>archi-</w:t>
      </w:r>
    </w:p>
    <w:p w14:paraId="7C30DFD3" w14:textId="615A3517" w:rsidR="0096722D" w:rsidRDefault="00BE2784">
      <w:pPr>
        <w:pStyle w:val="BodyText"/>
      </w:pPr>
      <w:r>
        <w:t>tecture</w:t>
      </w:r>
      <w:r>
        <w:rPr>
          <w:spacing w:val="-8"/>
        </w:rPr>
        <w:t xml:space="preserve"> </w:t>
      </w:r>
      <w:r>
        <w:t>for</w:t>
      </w:r>
      <w:r>
        <w:rPr>
          <w:spacing w:val="-9"/>
        </w:rPr>
        <w:t xml:space="preserve"> </w:t>
      </w:r>
      <w:r>
        <w:t>dynamic</w:t>
      </w:r>
      <w:r>
        <w:rPr>
          <w:spacing w:val="-10"/>
        </w:rPr>
        <w:t xml:space="preserve"> </w:t>
      </w:r>
      <w:r>
        <w:t>predictions</w:t>
      </w:r>
      <w:r>
        <w:rPr>
          <w:spacing w:val="-9"/>
        </w:rPr>
        <w:t xml:space="preserve"> </w:t>
      </w:r>
      <w:r>
        <w:t>of</w:t>
      </w:r>
      <w:r>
        <w:rPr>
          <w:spacing w:val="-9"/>
        </w:rPr>
        <w:t xml:space="preserve"> </w:t>
      </w:r>
      <w:r>
        <w:t>CO</w:t>
      </w:r>
      <w:r>
        <w:rPr>
          <w:rFonts w:ascii="Kepler Std Ext Subh"/>
          <w:vertAlign w:val="subscript"/>
        </w:rPr>
        <w:t>2</w:t>
      </w:r>
      <w:r>
        <w:rPr>
          <w:rFonts w:ascii="Kepler Std Ext Subh"/>
          <w:spacing w:val="4"/>
        </w:rPr>
        <w:t xml:space="preserve"> </w:t>
      </w:r>
      <w:r>
        <w:t>pressure</w:t>
      </w:r>
      <w:r>
        <w:rPr>
          <w:spacing w:val="-10"/>
        </w:rPr>
        <w:t xml:space="preserve"> </w:t>
      </w:r>
      <w:r>
        <w:t>and</w:t>
      </w:r>
      <w:r>
        <w:rPr>
          <w:spacing w:val="-9"/>
        </w:rPr>
        <w:t xml:space="preserve"> </w:t>
      </w:r>
      <w:r>
        <w:t>saturation</w:t>
      </w:r>
      <w:r>
        <w:rPr>
          <w:spacing w:val="-9"/>
        </w:rPr>
        <w:t xml:space="preserve"> </w:t>
      </w:r>
      <w:r>
        <w:t>distributions</w:t>
      </w:r>
      <w:r>
        <w:rPr>
          <w:spacing w:val="-10"/>
        </w:rPr>
        <w:t xml:space="preserve"> </w:t>
      </w:r>
      <w:r>
        <w:t>over</w:t>
      </w:r>
      <w:r>
        <w:rPr>
          <w:spacing w:val="-9"/>
        </w:rPr>
        <w:t xml:space="preserve"> </w:t>
      </w:r>
      <w:r>
        <w:t>time</w:t>
      </w:r>
      <w:r>
        <w:rPr>
          <w:spacing w:val="-9"/>
        </w:rPr>
        <w:t xml:space="preserve"> </w:t>
      </w:r>
      <w:r>
        <w:t>from</w:t>
      </w:r>
      <w:r>
        <w:rPr>
          <w:spacing w:val="-9"/>
        </w:rPr>
        <w:t xml:space="preserve"> </w:t>
      </w:r>
      <w:r>
        <w:t>a</w:t>
      </w:r>
      <w:r>
        <w:rPr>
          <w:spacing w:val="-10"/>
        </w:rPr>
        <w:t xml:space="preserve"> </w:t>
      </w:r>
      <w:r>
        <w:t>static</w:t>
      </w:r>
      <w:r>
        <w:rPr>
          <w:spacing w:val="-9"/>
        </w:rPr>
        <w:t xml:space="preserve"> </w:t>
      </w:r>
      <w:r>
        <w:rPr>
          <w:spacing w:val="-2"/>
        </w:rPr>
        <w:t>geologic</w:t>
      </w:r>
    </w:p>
    <w:p w14:paraId="7A07927E" w14:textId="5CB3A04D" w:rsidR="0096722D" w:rsidRDefault="00BE2784">
      <w:pPr>
        <w:pStyle w:val="BodyText"/>
        <w:spacing w:before="140"/>
      </w:pPr>
      <w:r>
        <w:rPr>
          <w:spacing w:val="-2"/>
        </w:rPr>
        <w:t>realization</w:t>
      </w:r>
      <w:r>
        <w:rPr>
          <w:spacing w:val="-5"/>
        </w:rPr>
        <w:t xml:space="preserve"> </w:t>
      </w:r>
      <w:r>
        <w:rPr>
          <w:spacing w:val="-2"/>
        </w:rPr>
        <w:t>representing</w:t>
      </w:r>
      <w:r>
        <w:rPr>
          <w:spacing w:val="-4"/>
        </w:rPr>
        <w:t xml:space="preserve"> </w:t>
      </w:r>
      <w:r>
        <w:rPr>
          <w:spacing w:val="-2"/>
        </w:rPr>
        <w:t>the</w:t>
      </w:r>
      <w:r>
        <w:rPr>
          <w:spacing w:val="-4"/>
        </w:rPr>
        <w:t xml:space="preserve"> </w:t>
      </w:r>
      <w:r>
        <w:rPr>
          <w:spacing w:val="-2"/>
        </w:rPr>
        <w:t>subsurface</w:t>
      </w:r>
      <w:r>
        <w:rPr>
          <w:spacing w:val="-4"/>
        </w:rPr>
        <w:t xml:space="preserve"> </w:t>
      </w:r>
      <w:r>
        <w:rPr>
          <w:spacing w:val="-2"/>
        </w:rPr>
        <w:t>uncertainty</w:t>
      </w:r>
      <w:r>
        <w:rPr>
          <w:spacing w:val="-5"/>
        </w:rPr>
        <w:t xml:space="preserve"> </w:t>
      </w:r>
      <w:r>
        <w:rPr>
          <w:spacing w:val="-2"/>
        </w:rPr>
        <w:t>model.</w:t>
      </w:r>
      <w:r>
        <w:rPr>
          <w:spacing w:val="18"/>
        </w:rPr>
        <w:t xml:space="preserve"> </w:t>
      </w:r>
      <w:r>
        <w:rPr>
          <w:spacing w:val="-2"/>
        </w:rPr>
        <w:t>The</w:t>
      </w:r>
      <w:r>
        <w:rPr>
          <w:spacing w:val="-5"/>
        </w:rPr>
        <w:t xml:space="preserve"> </w:t>
      </w:r>
      <w:r>
        <w:rPr>
          <w:spacing w:val="-2"/>
        </w:rPr>
        <w:t>framework</w:t>
      </w:r>
      <w:r>
        <w:rPr>
          <w:spacing w:val="-4"/>
        </w:rPr>
        <w:t xml:space="preserve"> </w:t>
      </w:r>
      <w:r>
        <w:rPr>
          <w:spacing w:val="-2"/>
        </w:rPr>
        <w:t>is</w:t>
      </w:r>
      <w:r>
        <w:rPr>
          <w:spacing w:val="-4"/>
        </w:rPr>
        <w:t xml:space="preserve"> </w:t>
      </w:r>
      <w:r>
        <w:rPr>
          <w:spacing w:val="-2"/>
        </w:rPr>
        <w:t>developed</w:t>
      </w:r>
      <w:r>
        <w:rPr>
          <w:spacing w:val="-5"/>
        </w:rPr>
        <w:t xml:space="preserve"> </w:t>
      </w:r>
      <w:r>
        <w:rPr>
          <w:spacing w:val="-2"/>
        </w:rPr>
        <w:t>as</w:t>
      </w:r>
      <w:r>
        <w:rPr>
          <w:spacing w:val="-4"/>
        </w:rPr>
        <w:t xml:space="preserve"> </w:t>
      </w:r>
      <w:r>
        <w:rPr>
          <w:spacing w:val="-2"/>
        </w:rPr>
        <w:t>an</w:t>
      </w:r>
      <w:r>
        <w:rPr>
          <w:spacing w:val="-4"/>
        </w:rPr>
        <w:t xml:space="preserve"> </w:t>
      </w:r>
      <w:r>
        <w:rPr>
          <w:spacing w:val="-2"/>
        </w:rPr>
        <w:t>image-to-</w:t>
      </w:r>
      <w:proofErr w:type="gramStart"/>
      <w:r>
        <w:rPr>
          <w:spacing w:val="-2"/>
        </w:rPr>
        <w:t>video</w:t>
      </w:r>
      <w:proofErr w:type="gramEnd"/>
    </w:p>
    <w:p w14:paraId="0F8BDAE5" w14:textId="72199EDC" w:rsidR="0096722D" w:rsidRDefault="00BE2784">
      <w:pPr>
        <w:pStyle w:val="BodyText"/>
      </w:pPr>
      <w:r>
        <w:rPr>
          <w:spacing w:val="-4"/>
        </w:rPr>
        <w:t>prediction,</w:t>
      </w:r>
      <w:r>
        <w:rPr>
          <w:spacing w:val="2"/>
        </w:rPr>
        <w:t xml:space="preserve"> </w:t>
      </w:r>
      <w:r>
        <w:rPr>
          <w:spacing w:val="-4"/>
        </w:rPr>
        <w:t>which</w:t>
      </w:r>
      <w:r>
        <w:rPr>
          <w:spacing w:val="-2"/>
        </w:rPr>
        <w:t xml:space="preserve"> </w:t>
      </w:r>
      <w:r>
        <w:rPr>
          <w:spacing w:val="-4"/>
        </w:rPr>
        <w:t>is</w:t>
      </w:r>
      <w:r>
        <w:rPr>
          <w:spacing w:val="-1"/>
        </w:rPr>
        <w:t xml:space="preserve"> </w:t>
      </w:r>
      <w:r>
        <w:rPr>
          <w:spacing w:val="-4"/>
        </w:rPr>
        <w:t>an</w:t>
      </w:r>
      <w:r>
        <w:rPr>
          <w:spacing w:val="-2"/>
        </w:rPr>
        <w:t xml:space="preserve"> </w:t>
      </w:r>
      <w:r>
        <w:rPr>
          <w:spacing w:val="-4"/>
        </w:rPr>
        <w:t>under-determined</w:t>
      </w:r>
      <w:r>
        <w:rPr>
          <w:spacing w:val="-2"/>
        </w:rPr>
        <w:t xml:space="preserve"> </w:t>
      </w:r>
      <w:r>
        <w:rPr>
          <w:spacing w:val="-4"/>
        </w:rPr>
        <w:t>estimation</w:t>
      </w:r>
      <w:r>
        <w:rPr>
          <w:spacing w:val="-1"/>
        </w:rPr>
        <w:t xml:space="preserve"> </w:t>
      </w:r>
      <w:r>
        <w:rPr>
          <w:spacing w:val="-4"/>
        </w:rPr>
        <w:t>problem.</w:t>
      </w:r>
      <w:r>
        <w:rPr>
          <w:spacing w:val="29"/>
        </w:rPr>
        <w:t xml:space="preserve"> </w:t>
      </w:r>
      <w:r>
        <w:rPr>
          <w:spacing w:val="-4"/>
        </w:rPr>
        <w:t>Specifically,</w:t>
      </w:r>
      <w:r>
        <w:rPr>
          <w:spacing w:val="1"/>
        </w:rPr>
        <w:t xml:space="preserve"> </w:t>
      </w:r>
      <w:r>
        <w:rPr>
          <w:spacing w:val="-4"/>
        </w:rPr>
        <w:t>the</w:t>
      </w:r>
      <w:r>
        <w:rPr>
          <w:spacing w:val="-1"/>
        </w:rPr>
        <w:t xml:space="preserve"> </w:t>
      </w:r>
      <w:r>
        <w:rPr>
          <w:spacing w:val="-4"/>
        </w:rPr>
        <w:t>implementation</w:t>
      </w:r>
      <w:r>
        <w:rPr>
          <w:spacing w:val="-2"/>
        </w:rPr>
        <w:t xml:space="preserve"> </w:t>
      </w:r>
      <w:r>
        <w:rPr>
          <w:spacing w:val="-4"/>
        </w:rPr>
        <w:t>expands</w:t>
      </w:r>
      <w:r>
        <w:rPr>
          <w:spacing w:val="-2"/>
        </w:rPr>
        <w:t xml:space="preserve"> </w:t>
      </w:r>
      <w:r>
        <w:rPr>
          <w:spacing w:val="-4"/>
        </w:rPr>
        <w:t>upon</w:t>
      </w:r>
    </w:p>
    <w:p w14:paraId="0359450F" w14:textId="5BF0458C" w:rsidR="0096722D" w:rsidRDefault="00BE2784">
      <w:pPr>
        <w:pStyle w:val="BodyText"/>
        <w:spacing w:before="172"/>
      </w:pPr>
      <w:r>
        <w:t>the architectures</w:t>
      </w:r>
      <w:r>
        <w:rPr>
          <w:spacing w:val="1"/>
        </w:rPr>
        <w:t xml:space="preserve"> </w:t>
      </w:r>
      <w:r>
        <w:t>of current</w:t>
      </w:r>
      <w:r>
        <w:rPr>
          <w:spacing w:val="1"/>
        </w:rPr>
        <w:t xml:space="preserve"> </w:t>
      </w:r>
      <w:r>
        <w:t>encoder-recurrent-decoder models</w:t>
      </w:r>
      <w:r>
        <w:rPr>
          <w:spacing w:val="1"/>
        </w:rPr>
        <w:t xml:space="preserve"> </w:t>
      </w:r>
      <w:r>
        <w:t>and</w:t>
      </w:r>
      <w:r>
        <w:rPr>
          <w:spacing w:val="1"/>
        </w:rPr>
        <w:t xml:space="preserve"> </w:t>
      </w:r>
      <w:r>
        <w:t>provides a</w:t>
      </w:r>
      <w:r>
        <w:rPr>
          <w:spacing w:val="1"/>
        </w:rPr>
        <w:t xml:space="preserve"> </w:t>
      </w:r>
      <w:r>
        <w:t>fast and</w:t>
      </w:r>
      <w:r>
        <w:rPr>
          <w:spacing w:val="1"/>
        </w:rPr>
        <w:t xml:space="preserve"> </w:t>
      </w:r>
      <w:r>
        <w:t>accurate proxy</w:t>
      </w:r>
      <w:r>
        <w:rPr>
          <w:spacing w:val="1"/>
        </w:rPr>
        <w:t xml:space="preserve"> </w:t>
      </w:r>
      <w:r>
        <w:t xml:space="preserve">as </w:t>
      </w:r>
      <w:r>
        <w:rPr>
          <w:spacing w:val="-10"/>
        </w:rPr>
        <w:t>a</w:t>
      </w:r>
    </w:p>
    <w:p w14:paraId="12BAF6F7" w14:textId="2BA8EDCB" w:rsidR="0096722D" w:rsidRDefault="00BE2784">
      <w:pPr>
        <w:pStyle w:val="BodyText"/>
      </w:pPr>
      <w:r>
        <w:rPr>
          <w:spacing w:val="-2"/>
        </w:rPr>
        <w:t>replacement for</w:t>
      </w:r>
      <w:r>
        <w:rPr>
          <w:spacing w:val="-1"/>
        </w:rPr>
        <w:t xml:space="preserve"> </w:t>
      </w:r>
      <w:r>
        <w:rPr>
          <w:spacing w:val="-2"/>
        </w:rPr>
        <w:t>physics-based numerical</w:t>
      </w:r>
      <w:r>
        <w:rPr>
          <w:spacing w:val="-1"/>
        </w:rPr>
        <w:t xml:space="preserve"> </w:t>
      </w:r>
      <w:r>
        <w:rPr>
          <w:spacing w:val="-2"/>
        </w:rPr>
        <w:t>reservoir</w:t>
      </w:r>
      <w:r>
        <w:rPr>
          <w:spacing w:val="-1"/>
        </w:rPr>
        <w:t xml:space="preserve"> </w:t>
      </w:r>
      <w:r>
        <w:rPr>
          <w:spacing w:val="-2"/>
        </w:rPr>
        <w:t>simulation.</w:t>
      </w:r>
    </w:p>
    <w:p w14:paraId="29A12325" w14:textId="0AB747BC" w:rsidR="0096722D" w:rsidRDefault="00BE2784">
      <w:pPr>
        <w:pStyle w:val="BodyText"/>
        <w:tabs>
          <w:tab w:val="left" w:pos="818"/>
        </w:tabs>
      </w:pPr>
      <w:r>
        <w:rPr>
          <w:rFonts w:ascii="Arial"/>
          <w:sz w:val="10"/>
        </w:rPr>
        <w:tab/>
      </w:r>
      <w:r>
        <w:t>The</w:t>
      </w:r>
      <w:r>
        <w:rPr>
          <w:spacing w:val="22"/>
        </w:rPr>
        <w:t xml:space="preserve"> </w:t>
      </w:r>
      <w:r>
        <w:t>spatiotemporal</w:t>
      </w:r>
      <w:r>
        <w:rPr>
          <w:spacing w:val="23"/>
        </w:rPr>
        <w:t xml:space="preserve"> </w:t>
      </w:r>
      <w:r>
        <w:t>proxy</w:t>
      </w:r>
      <w:r>
        <w:rPr>
          <w:spacing w:val="24"/>
        </w:rPr>
        <w:t xml:space="preserve"> </w:t>
      </w:r>
      <w:r>
        <w:t>is</w:t>
      </w:r>
      <w:r>
        <w:rPr>
          <w:spacing w:val="22"/>
        </w:rPr>
        <w:t xml:space="preserve"> </w:t>
      </w:r>
      <w:r>
        <w:t>applied</w:t>
      </w:r>
      <w:r>
        <w:rPr>
          <w:spacing w:val="23"/>
        </w:rPr>
        <w:t xml:space="preserve"> </w:t>
      </w:r>
      <w:r>
        <w:t>to</w:t>
      </w:r>
      <w:r>
        <w:rPr>
          <w:spacing w:val="23"/>
        </w:rPr>
        <w:t xml:space="preserve"> </w:t>
      </w:r>
      <w:r>
        <w:t>a</w:t>
      </w:r>
      <w:r>
        <w:rPr>
          <w:spacing w:val="23"/>
        </w:rPr>
        <w:t xml:space="preserve"> </w:t>
      </w:r>
      <w:r>
        <w:t>synthetic</w:t>
      </w:r>
      <w:r>
        <w:rPr>
          <w:spacing w:val="23"/>
        </w:rPr>
        <w:t xml:space="preserve"> </w:t>
      </w:r>
      <w:r>
        <w:t>2D</w:t>
      </w:r>
      <w:r>
        <w:rPr>
          <w:spacing w:val="23"/>
        </w:rPr>
        <w:t xml:space="preserve"> </w:t>
      </w:r>
      <w:r>
        <w:t>GCS</w:t>
      </w:r>
      <w:r>
        <w:rPr>
          <w:spacing w:val="23"/>
        </w:rPr>
        <w:t xml:space="preserve"> </w:t>
      </w:r>
      <w:r>
        <w:t>project</w:t>
      </w:r>
      <w:r>
        <w:rPr>
          <w:spacing w:val="23"/>
        </w:rPr>
        <w:t xml:space="preserve"> </w:t>
      </w:r>
      <w:r>
        <w:t>with</w:t>
      </w:r>
      <w:r>
        <w:rPr>
          <w:spacing w:val="24"/>
        </w:rPr>
        <w:t xml:space="preserve"> </w:t>
      </w:r>
      <w:r>
        <w:t>multiple</w:t>
      </w:r>
      <w:r>
        <w:rPr>
          <w:spacing w:val="22"/>
        </w:rPr>
        <w:t xml:space="preserve"> </w:t>
      </w:r>
      <w:r>
        <w:t>uncertain</w:t>
      </w:r>
      <w:r>
        <w:rPr>
          <w:spacing w:val="23"/>
        </w:rPr>
        <w:t xml:space="preserve"> </w:t>
      </w:r>
      <w:proofErr w:type="gramStart"/>
      <w:r>
        <w:rPr>
          <w:spacing w:val="-2"/>
        </w:rPr>
        <w:t>geologic</w:t>
      </w:r>
      <w:proofErr w:type="gramEnd"/>
    </w:p>
    <w:p w14:paraId="25CE0BE0" w14:textId="3447B99C" w:rsidR="0096722D" w:rsidRDefault="00BE2784">
      <w:pPr>
        <w:pStyle w:val="BodyText"/>
        <w:spacing w:before="172"/>
      </w:pPr>
      <w:r>
        <w:rPr>
          <w:spacing w:val="-2"/>
        </w:rPr>
        <w:t>scenarios</w:t>
      </w:r>
      <w:r>
        <w:rPr>
          <w:spacing w:val="-6"/>
        </w:rPr>
        <w:t xml:space="preserve"> </w:t>
      </w:r>
      <w:r>
        <w:rPr>
          <w:spacing w:val="-2"/>
        </w:rPr>
        <w:t>and</w:t>
      </w:r>
      <w:r>
        <w:rPr>
          <w:spacing w:val="-7"/>
        </w:rPr>
        <w:t xml:space="preserve"> </w:t>
      </w:r>
      <w:r>
        <w:rPr>
          <w:spacing w:val="-2"/>
        </w:rPr>
        <w:t>random</w:t>
      </w:r>
      <w:r>
        <w:rPr>
          <w:spacing w:val="-6"/>
        </w:rPr>
        <w:t xml:space="preserve"> </w:t>
      </w:r>
      <w:r>
        <w:rPr>
          <w:spacing w:val="-2"/>
        </w:rPr>
        <w:t>number</w:t>
      </w:r>
      <w:r>
        <w:rPr>
          <w:spacing w:val="-6"/>
        </w:rPr>
        <w:t xml:space="preserve"> </w:t>
      </w:r>
      <w:r>
        <w:rPr>
          <w:spacing w:val="-2"/>
        </w:rPr>
        <w:t>and</w:t>
      </w:r>
      <w:r>
        <w:rPr>
          <w:spacing w:val="-6"/>
        </w:rPr>
        <w:t xml:space="preserve"> </w:t>
      </w:r>
      <w:r>
        <w:rPr>
          <w:spacing w:val="-2"/>
        </w:rPr>
        <w:t>location</w:t>
      </w:r>
      <w:r>
        <w:rPr>
          <w:spacing w:val="-6"/>
        </w:rPr>
        <w:t xml:space="preserve"> </w:t>
      </w:r>
      <w:r>
        <w:rPr>
          <w:spacing w:val="-2"/>
        </w:rPr>
        <w:t>of</w:t>
      </w:r>
      <w:r>
        <w:rPr>
          <w:spacing w:val="-6"/>
        </w:rPr>
        <w:t xml:space="preserve"> </w:t>
      </w:r>
      <w:r>
        <w:rPr>
          <w:spacing w:val="-2"/>
        </w:rPr>
        <w:t>injection</w:t>
      </w:r>
      <w:r>
        <w:rPr>
          <w:spacing w:val="-6"/>
        </w:rPr>
        <w:t xml:space="preserve"> </w:t>
      </w:r>
      <w:r>
        <w:rPr>
          <w:spacing w:val="-2"/>
        </w:rPr>
        <w:t>well(s).</w:t>
      </w:r>
      <w:r>
        <w:rPr>
          <w:spacing w:val="17"/>
        </w:rPr>
        <w:t xml:space="preserve"> </w:t>
      </w:r>
      <w:r>
        <w:rPr>
          <w:spacing w:val="-2"/>
        </w:rPr>
        <w:t>A</w:t>
      </w:r>
      <w:r>
        <w:rPr>
          <w:spacing w:val="-6"/>
        </w:rPr>
        <w:t xml:space="preserve"> </w:t>
      </w:r>
      <w:r>
        <w:rPr>
          <w:spacing w:val="-2"/>
        </w:rPr>
        <w:t>total</w:t>
      </w:r>
      <w:r>
        <w:rPr>
          <w:spacing w:val="-6"/>
        </w:rPr>
        <w:t xml:space="preserve"> </w:t>
      </w:r>
      <w:r>
        <w:rPr>
          <w:spacing w:val="-2"/>
        </w:rPr>
        <w:t>of</w:t>
      </w:r>
      <w:r>
        <w:rPr>
          <w:spacing w:val="-6"/>
        </w:rPr>
        <w:t xml:space="preserve"> </w:t>
      </w:r>
      <w:r>
        <w:rPr>
          <w:spacing w:val="-2"/>
        </w:rPr>
        <w:t>1,000</w:t>
      </w:r>
      <w:r>
        <w:rPr>
          <w:spacing w:val="-6"/>
        </w:rPr>
        <w:t xml:space="preserve"> </w:t>
      </w:r>
      <w:r>
        <w:rPr>
          <w:spacing w:val="-2"/>
        </w:rPr>
        <w:t>geologic</w:t>
      </w:r>
      <w:r>
        <w:rPr>
          <w:spacing w:val="-6"/>
        </w:rPr>
        <w:t xml:space="preserve"> </w:t>
      </w:r>
      <w:r>
        <w:rPr>
          <w:spacing w:val="-2"/>
        </w:rPr>
        <w:t>models</w:t>
      </w:r>
      <w:r>
        <w:rPr>
          <w:spacing w:val="-7"/>
        </w:rPr>
        <w:t xml:space="preserve"> </w:t>
      </w:r>
      <w:r>
        <w:rPr>
          <w:spacing w:val="-2"/>
        </w:rPr>
        <w:t>are</w:t>
      </w:r>
      <w:r>
        <w:rPr>
          <w:spacing w:val="-6"/>
        </w:rPr>
        <w:t xml:space="preserve"> </w:t>
      </w:r>
      <w:proofErr w:type="gramStart"/>
      <w:r>
        <w:rPr>
          <w:spacing w:val="-2"/>
        </w:rPr>
        <w:t>obtained</w:t>
      </w:r>
      <w:proofErr w:type="gramEnd"/>
    </w:p>
    <w:p w14:paraId="6CAA4426" w14:textId="3EA865FF" w:rsidR="0096722D" w:rsidRDefault="00BE2784">
      <w:pPr>
        <w:pStyle w:val="BodyText"/>
      </w:pPr>
      <w:r>
        <w:t>from</w:t>
      </w:r>
      <w:r>
        <w:rPr>
          <w:spacing w:val="5"/>
        </w:rPr>
        <w:t xml:space="preserve"> </w:t>
      </w:r>
      <w:r>
        <w:t>a</w:t>
      </w:r>
      <w:r>
        <w:rPr>
          <w:spacing w:val="5"/>
        </w:rPr>
        <w:t xml:space="preserve"> </w:t>
      </w:r>
      <w:r>
        <w:t>variety</w:t>
      </w:r>
      <w:r>
        <w:rPr>
          <w:spacing w:val="5"/>
        </w:rPr>
        <w:t xml:space="preserve"> </w:t>
      </w:r>
      <w:r>
        <w:t>of</w:t>
      </w:r>
      <w:r>
        <w:rPr>
          <w:spacing w:val="5"/>
        </w:rPr>
        <w:t xml:space="preserve"> </w:t>
      </w:r>
      <w:r>
        <w:t>possible</w:t>
      </w:r>
      <w:r>
        <w:rPr>
          <w:spacing w:val="5"/>
        </w:rPr>
        <w:t xml:space="preserve"> </w:t>
      </w:r>
      <w:r>
        <w:t>geologic</w:t>
      </w:r>
      <w:r>
        <w:rPr>
          <w:spacing w:val="5"/>
        </w:rPr>
        <w:t xml:space="preserve"> </w:t>
      </w:r>
      <w:r>
        <w:t>scenarios</w:t>
      </w:r>
      <w:r>
        <w:rPr>
          <w:spacing w:val="5"/>
        </w:rPr>
        <w:t xml:space="preserve"> </w:t>
      </w:r>
      <w:r>
        <w:t>including</w:t>
      </w:r>
      <w:r>
        <w:rPr>
          <w:spacing w:val="5"/>
        </w:rPr>
        <w:t xml:space="preserve"> </w:t>
      </w:r>
      <w:r>
        <w:t>fluvial,</w:t>
      </w:r>
      <w:r>
        <w:rPr>
          <w:spacing w:val="6"/>
        </w:rPr>
        <w:t xml:space="preserve"> </w:t>
      </w:r>
      <w:r>
        <w:t>turbidite,</w:t>
      </w:r>
      <w:r>
        <w:rPr>
          <w:spacing w:val="7"/>
        </w:rPr>
        <w:t xml:space="preserve"> </w:t>
      </w:r>
      <w:r>
        <w:t>and</w:t>
      </w:r>
      <w:r>
        <w:rPr>
          <w:spacing w:val="5"/>
        </w:rPr>
        <w:t xml:space="preserve"> </w:t>
      </w:r>
      <w:r>
        <w:t>deepwater</w:t>
      </w:r>
      <w:r>
        <w:rPr>
          <w:spacing w:val="5"/>
        </w:rPr>
        <w:t xml:space="preserve"> </w:t>
      </w:r>
      <w:r>
        <w:t>lobe</w:t>
      </w:r>
      <w:r>
        <w:rPr>
          <w:spacing w:val="5"/>
        </w:rPr>
        <w:t xml:space="preserve"> </w:t>
      </w:r>
      <w:r>
        <w:t>systems.</w:t>
      </w:r>
      <w:r>
        <w:rPr>
          <w:spacing w:val="34"/>
        </w:rPr>
        <w:t xml:space="preserve"> </w:t>
      </w:r>
      <w:r>
        <w:rPr>
          <w:spacing w:val="-5"/>
        </w:rPr>
        <w:t>The</w:t>
      </w:r>
    </w:p>
    <w:p w14:paraId="5B055359" w14:textId="5D5DB6AF" w:rsidR="0096722D" w:rsidRDefault="00BE2784">
      <w:pPr>
        <w:pStyle w:val="BodyText"/>
      </w:pPr>
      <w:r>
        <w:rPr>
          <w:spacing w:val="-2"/>
        </w:rPr>
        <w:t>spatial</w:t>
      </w:r>
      <w:r>
        <w:rPr>
          <w:spacing w:val="-8"/>
        </w:rPr>
        <w:t xml:space="preserve"> </w:t>
      </w:r>
      <w:r>
        <w:rPr>
          <w:spacing w:val="-2"/>
        </w:rPr>
        <w:t>distribution</w:t>
      </w:r>
      <w:r>
        <w:rPr>
          <w:spacing w:val="-10"/>
        </w:rPr>
        <w:t xml:space="preserve"> </w:t>
      </w:r>
      <w:r>
        <w:rPr>
          <w:spacing w:val="-2"/>
        </w:rPr>
        <w:t>of</w:t>
      </w:r>
      <w:r>
        <w:rPr>
          <w:spacing w:val="-10"/>
        </w:rPr>
        <w:t xml:space="preserve"> </w:t>
      </w:r>
      <w:r>
        <w:rPr>
          <w:spacing w:val="-2"/>
        </w:rPr>
        <w:t>porosity,</w:t>
      </w:r>
      <w:r>
        <w:rPr>
          <w:spacing w:val="-6"/>
        </w:rPr>
        <w:t xml:space="preserve"> </w:t>
      </w:r>
      <w:r>
        <w:rPr>
          <w:spacing w:val="-2"/>
        </w:rPr>
        <w:t>permeability</w:t>
      </w:r>
      <w:r>
        <w:rPr>
          <w:spacing w:val="-10"/>
        </w:rPr>
        <w:t xml:space="preserve"> </w:t>
      </w:r>
      <w:r>
        <w:rPr>
          <w:spacing w:val="-2"/>
        </w:rPr>
        <w:t>and</w:t>
      </w:r>
      <w:r>
        <w:rPr>
          <w:spacing w:val="-10"/>
        </w:rPr>
        <w:t xml:space="preserve"> </w:t>
      </w:r>
      <w:r>
        <w:rPr>
          <w:spacing w:val="-2"/>
        </w:rPr>
        <w:t>facies,</w:t>
      </w:r>
      <w:r>
        <w:rPr>
          <w:spacing w:val="-6"/>
        </w:rPr>
        <w:t xml:space="preserve"> </w:t>
      </w:r>
      <w:r>
        <w:rPr>
          <w:spacing w:val="-2"/>
        </w:rPr>
        <w:t>and</w:t>
      </w:r>
      <w:r>
        <w:rPr>
          <w:spacing w:val="-10"/>
        </w:rPr>
        <w:t xml:space="preserve"> </w:t>
      </w:r>
      <w:r>
        <w:rPr>
          <w:spacing w:val="-2"/>
        </w:rPr>
        <w:t>the</w:t>
      </w:r>
      <w:r>
        <w:rPr>
          <w:spacing w:val="-10"/>
        </w:rPr>
        <w:t xml:space="preserve"> </w:t>
      </w:r>
      <w:r>
        <w:rPr>
          <w:spacing w:val="-2"/>
        </w:rPr>
        <w:t>spatial</w:t>
      </w:r>
      <w:r>
        <w:rPr>
          <w:spacing w:val="-10"/>
        </w:rPr>
        <w:t xml:space="preserve"> </w:t>
      </w:r>
      <w:r>
        <w:rPr>
          <w:spacing w:val="-2"/>
        </w:rPr>
        <w:t>location</w:t>
      </w:r>
      <w:r>
        <w:rPr>
          <w:spacing w:val="-9"/>
        </w:rPr>
        <w:t xml:space="preserve"> </w:t>
      </w:r>
      <w:r>
        <w:rPr>
          <w:spacing w:val="-2"/>
        </w:rPr>
        <w:t>of</w:t>
      </w:r>
      <w:r>
        <w:rPr>
          <w:spacing w:val="-10"/>
        </w:rPr>
        <w:t xml:space="preserve"> </w:t>
      </w:r>
      <w:r>
        <w:rPr>
          <w:spacing w:val="-2"/>
        </w:rPr>
        <w:t>the</w:t>
      </w:r>
      <w:r>
        <w:rPr>
          <w:spacing w:val="-10"/>
        </w:rPr>
        <w:t xml:space="preserve"> </w:t>
      </w:r>
      <w:r>
        <w:rPr>
          <w:spacing w:val="-2"/>
        </w:rPr>
        <w:t>injector</w:t>
      </w:r>
      <w:r>
        <w:rPr>
          <w:spacing w:val="-10"/>
        </w:rPr>
        <w:t xml:space="preserve"> </w:t>
      </w:r>
      <w:r>
        <w:rPr>
          <w:spacing w:val="-2"/>
        </w:rPr>
        <w:t>well(s)</w:t>
      </w:r>
      <w:r>
        <w:rPr>
          <w:spacing w:val="-9"/>
        </w:rPr>
        <w:t xml:space="preserve"> </w:t>
      </w:r>
      <w:r>
        <w:rPr>
          <w:spacing w:val="-2"/>
        </w:rPr>
        <w:t>are</w:t>
      </w:r>
      <w:r>
        <w:rPr>
          <w:spacing w:val="-10"/>
        </w:rPr>
        <w:t xml:space="preserve"> </w:t>
      </w:r>
      <w:proofErr w:type="gramStart"/>
      <w:r>
        <w:rPr>
          <w:spacing w:val="-4"/>
        </w:rPr>
        <w:t>used</w:t>
      </w:r>
      <w:proofErr w:type="gramEnd"/>
    </w:p>
    <w:p w14:paraId="765B6CBF" w14:textId="77777777" w:rsidR="0096722D" w:rsidRDefault="00BE2784">
      <w:pPr>
        <w:pStyle w:val="BodyText"/>
        <w:spacing w:before="172"/>
      </w:pPr>
      <w:proofErr w:type="gramStart"/>
      <w:r>
        <w:rPr>
          <w:rFonts w:ascii="Arial"/>
          <w:sz w:val="10"/>
        </w:rPr>
        <w:t>396</w:t>
      </w:r>
      <w:r>
        <w:rPr>
          <w:rFonts w:ascii="Arial"/>
          <w:spacing w:val="45"/>
          <w:sz w:val="10"/>
        </w:rPr>
        <w:t xml:space="preserve">  </w:t>
      </w:r>
      <w:r>
        <w:t>as</w:t>
      </w:r>
      <w:proofErr w:type="gramEnd"/>
      <w:r>
        <w:rPr>
          <w:spacing w:val="-3"/>
        </w:rPr>
        <w:t xml:space="preserve"> </w:t>
      </w:r>
      <w:r>
        <w:t>the</w:t>
      </w:r>
      <w:r>
        <w:rPr>
          <w:spacing w:val="-4"/>
        </w:rPr>
        <w:t xml:space="preserve"> </w:t>
      </w:r>
      <w:r>
        <w:t>input</w:t>
      </w:r>
      <w:r>
        <w:rPr>
          <w:spacing w:val="-3"/>
        </w:rPr>
        <w:t xml:space="preserve"> </w:t>
      </w:r>
      <w:r>
        <w:t>data.</w:t>
      </w:r>
      <w:r>
        <w:rPr>
          <w:spacing w:val="15"/>
        </w:rPr>
        <w:t xml:space="preserve"> </w:t>
      </w:r>
      <w:r>
        <w:t>The</w:t>
      </w:r>
      <w:r>
        <w:rPr>
          <w:spacing w:val="-3"/>
        </w:rPr>
        <w:t xml:space="preserve"> </w:t>
      </w:r>
      <w:r>
        <w:t>proxy</w:t>
      </w:r>
      <w:r>
        <w:rPr>
          <w:spacing w:val="-4"/>
        </w:rPr>
        <w:t xml:space="preserve"> </w:t>
      </w:r>
      <w:r>
        <w:t>model</w:t>
      </w:r>
      <w:r>
        <w:rPr>
          <w:spacing w:val="-4"/>
        </w:rPr>
        <w:t xml:space="preserve"> </w:t>
      </w:r>
      <w:r>
        <w:t>is</w:t>
      </w:r>
      <w:r>
        <w:rPr>
          <w:spacing w:val="-3"/>
        </w:rPr>
        <w:t xml:space="preserve"> </w:t>
      </w:r>
      <w:r>
        <w:t>used</w:t>
      </w:r>
      <w:r>
        <w:rPr>
          <w:spacing w:val="-4"/>
        </w:rPr>
        <w:t xml:space="preserve"> </w:t>
      </w:r>
      <w:r>
        <w:t>to</w:t>
      </w:r>
      <w:r>
        <w:rPr>
          <w:spacing w:val="-4"/>
        </w:rPr>
        <w:t xml:space="preserve"> </w:t>
      </w:r>
      <w:r>
        <w:t>predict</w:t>
      </w:r>
      <w:r>
        <w:rPr>
          <w:spacing w:val="-3"/>
        </w:rPr>
        <w:t xml:space="preserve"> </w:t>
      </w:r>
      <w:r>
        <w:t>the</w:t>
      </w:r>
      <w:r>
        <w:rPr>
          <w:spacing w:val="-4"/>
        </w:rPr>
        <w:t xml:space="preserve"> </w:t>
      </w:r>
      <w:r>
        <w:t>dynamic</w:t>
      </w:r>
      <w:r>
        <w:rPr>
          <w:spacing w:val="-3"/>
        </w:rPr>
        <w:t xml:space="preserve"> </w:t>
      </w:r>
      <w:r>
        <w:t>reservoir</w:t>
      </w:r>
      <w:r>
        <w:rPr>
          <w:spacing w:val="-3"/>
        </w:rPr>
        <w:t xml:space="preserve"> </w:t>
      </w:r>
      <w:r>
        <w:t>response</w:t>
      </w:r>
      <w:r>
        <w:rPr>
          <w:spacing w:val="-4"/>
        </w:rPr>
        <w:t xml:space="preserve"> </w:t>
      </w:r>
      <w:r>
        <w:t>over</w:t>
      </w:r>
      <w:r>
        <w:rPr>
          <w:spacing w:val="-4"/>
        </w:rPr>
        <w:t xml:space="preserve"> </w:t>
      </w:r>
      <w:r>
        <w:t>time,</w:t>
      </w:r>
      <w:r>
        <w:rPr>
          <w:spacing w:val="-3"/>
        </w:rPr>
        <w:t xml:space="preserve"> </w:t>
      </w:r>
      <w:r>
        <w:t>namely</w:t>
      </w:r>
      <w:r>
        <w:rPr>
          <w:spacing w:val="-3"/>
        </w:rPr>
        <w:t xml:space="preserve"> </w:t>
      </w:r>
      <w:r>
        <w:rPr>
          <w:spacing w:val="-5"/>
        </w:rPr>
        <w:t>the</w:t>
      </w:r>
    </w:p>
    <w:p w14:paraId="2C67DF69" w14:textId="77777777" w:rsidR="0096722D" w:rsidRDefault="0096722D">
      <w:pPr>
        <w:sectPr w:rsidR="0096722D">
          <w:pgSz w:w="12240" w:h="15840"/>
          <w:pgMar w:top="1400" w:right="1280" w:bottom="980" w:left="920" w:header="0" w:footer="792" w:gutter="0"/>
          <w:cols w:space="720"/>
        </w:sectPr>
      </w:pPr>
    </w:p>
    <w:p w14:paraId="27F29B15" w14:textId="77777777" w:rsidR="0096722D" w:rsidRDefault="0096722D">
      <w:pPr>
        <w:pStyle w:val="BodyText"/>
        <w:spacing w:before="0"/>
        <w:ind w:left="0"/>
      </w:pPr>
    </w:p>
    <w:p w14:paraId="2134499A" w14:textId="77777777" w:rsidR="0096722D" w:rsidRDefault="0096722D">
      <w:pPr>
        <w:pStyle w:val="BodyText"/>
        <w:spacing w:before="0"/>
        <w:ind w:left="0"/>
      </w:pPr>
    </w:p>
    <w:p w14:paraId="6DF84BAB" w14:textId="77777777" w:rsidR="0096722D" w:rsidRDefault="0096722D">
      <w:pPr>
        <w:pStyle w:val="BodyText"/>
        <w:spacing w:before="0"/>
        <w:ind w:left="0"/>
      </w:pPr>
    </w:p>
    <w:p w14:paraId="697BDE33" w14:textId="77777777" w:rsidR="0096722D" w:rsidRDefault="0096722D">
      <w:pPr>
        <w:pStyle w:val="BodyText"/>
        <w:spacing w:before="0"/>
        <w:ind w:left="0"/>
      </w:pPr>
    </w:p>
    <w:p w14:paraId="500826C3" w14:textId="77777777" w:rsidR="0096722D" w:rsidRDefault="0096722D">
      <w:pPr>
        <w:pStyle w:val="BodyText"/>
        <w:spacing w:before="0"/>
        <w:ind w:left="0"/>
      </w:pPr>
    </w:p>
    <w:p w14:paraId="63C3F7AE" w14:textId="77777777" w:rsidR="0096722D" w:rsidRDefault="0096722D">
      <w:pPr>
        <w:pStyle w:val="BodyText"/>
        <w:spacing w:before="0"/>
        <w:ind w:left="0"/>
      </w:pPr>
    </w:p>
    <w:p w14:paraId="7001BD2D" w14:textId="77777777" w:rsidR="0096722D" w:rsidRDefault="0096722D">
      <w:pPr>
        <w:pStyle w:val="BodyText"/>
        <w:spacing w:before="0"/>
        <w:ind w:left="0"/>
      </w:pPr>
    </w:p>
    <w:p w14:paraId="0DC367EE" w14:textId="77777777" w:rsidR="0096722D" w:rsidRDefault="0096722D">
      <w:pPr>
        <w:pStyle w:val="BodyText"/>
        <w:spacing w:before="0"/>
        <w:ind w:left="0"/>
      </w:pPr>
    </w:p>
    <w:p w14:paraId="1C76BD40" w14:textId="77777777" w:rsidR="0096722D" w:rsidRDefault="0096722D">
      <w:pPr>
        <w:pStyle w:val="BodyText"/>
        <w:spacing w:before="0"/>
        <w:ind w:left="0"/>
      </w:pPr>
    </w:p>
    <w:p w14:paraId="1247050A" w14:textId="77777777" w:rsidR="0096722D" w:rsidRDefault="0096722D">
      <w:pPr>
        <w:pStyle w:val="BodyText"/>
        <w:spacing w:before="0"/>
        <w:ind w:left="0"/>
      </w:pPr>
    </w:p>
    <w:p w14:paraId="4998FA5E" w14:textId="77777777" w:rsidR="0096722D" w:rsidRDefault="0096722D">
      <w:pPr>
        <w:pStyle w:val="BodyText"/>
        <w:spacing w:before="0"/>
        <w:ind w:left="0"/>
      </w:pPr>
    </w:p>
    <w:p w14:paraId="0CC9C8A9" w14:textId="77777777" w:rsidR="0096722D" w:rsidRDefault="0096722D">
      <w:pPr>
        <w:pStyle w:val="BodyText"/>
        <w:spacing w:before="103" w:after="1"/>
        <w:ind w:left="0"/>
      </w:pPr>
    </w:p>
    <w:p w14:paraId="3423AD13" w14:textId="77777777" w:rsidR="0096722D" w:rsidRDefault="00BE2784">
      <w:pPr>
        <w:pStyle w:val="BodyText"/>
        <w:spacing w:before="0"/>
        <w:ind w:left="753"/>
      </w:pPr>
      <w:r>
        <w:rPr>
          <w:noProof/>
        </w:rPr>
        <w:drawing>
          <wp:inline distT="0" distB="0" distL="0" distR="0" wp14:anchorId="3E712A90" wp14:editId="167AB3AD">
            <wp:extent cx="5653468" cy="3692175"/>
            <wp:effectExtent l="0" t="0" r="0" b="0"/>
            <wp:docPr id="45" name="Imag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7" cstate="print"/>
                    <a:stretch>
                      <a:fillRect/>
                    </a:stretch>
                  </pic:blipFill>
                  <pic:spPr>
                    <a:xfrm>
                      <a:off x="0" y="0"/>
                      <a:ext cx="5653468" cy="3692175"/>
                    </a:xfrm>
                    <a:prstGeom prst="rect">
                      <a:avLst/>
                    </a:prstGeom>
                  </pic:spPr>
                </pic:pic>
              </a:graphicData>
            </a:graphic>
          </wp:inline>
        </w:drawing>
      </w:r>
    </w:p>
    <w:p w14:paraId="57B375C9" w14:textId="77777777" w:rsidR="0096722D" w:rsidRDefault="0096722D">
      <w:pPr>
        <w:pStyle w:val="BodyText"/>
        <w:spacing w:before="96"/>
        <w:ind w:left="0"/>
      </w:pPr>
    </w:p>
    <w:p w14:paraId="1ABA8F97" w14:textId="77777777" w:rsidR="0096722D" w:rsidRDefault="00BE2784">
      <w:pPr>
        <w:pStyle w:val="BodyText"/>
        <w:spacing w:before="0" w:line="220" w:lineRule="auto"/>
        <w:ind w:left="520"/>
      </w:pPr>
      <w:bookmarkStart w:id="266" w:name="_bookmark25"/>
      <w:bookmarkEnd w:id="266"/>
      <w:r>
        <w:rPr>
          <w:b/>
        </w:rPr>
        <w:t>Figure 23:</w:t>
      </w:r>
      <w:r>
        <w:rPr>
          <w:b/>
          <w:spacing w:val="26"/>
        </w:rPr>
        <w:t xml:space="preserve"> </w:t>
      </w:r>
      <w:r>
        <w:t>(Top) True vs.</w:t>
      </w:r>
      <w:r>
        <w:rPr>
          <w:spacing w:val="19"/>
        </w:rPr>
        <w:t xml:space="preserve"> </w:t>
      </w:r>
      <w:r>
        <w:t>predicted cumulative CO</w:t>
      </w:r>
      <w:r>
        <w:rPr>
          <w:rFonts w:ascii="Kepler Std Ext Subh"/>
          <w:vertAlign w:val="subscript"/>
        </w:rPr>
        <w:t>2</w:t>
      </w:r>
      <w:r>
        <w:rPr>
          <w:rFonts w:ascii="Kepler Std Ext Subh"/>
          <w:spacing w:val="15"/>
        </w:rPr>
        <w:t xml:space="preserve"> </w:t>
      </w:r>
      <w:r>
        <w:t>volume injected via pixel-wise saturation.</w:t>
      </w:r>
      <w:r>
        <w:rPr>
          <w:spacing w:val="20"/>
        </w:rPr>
        <w:t xml:space="preserve"> </w:t>
      </w:r>
      <w:r>
        <w:t>(Bottom) True vs.</w:t>
      </w:r>
      <w:r>
        <w:rPr>
          <w:spacing w:val="36"/>
        </w:rPr>
        <w:t xml:space="preserve"> </w:t>
      </w:r>
      <w:r>
        <w:t>predicted d</w:t>
      </w:r>
      <w:r>
        <w:t>istributions of cumulative CO</w:t>
      </w:r>
      <w:r>
        <w:rPr>
          <w:rFonts w:ascii="Kepler Std Ext Subh"/>
          <w:vertAlign w:val="subscript"/>
        </w:rPr>
        <w:t>2</w:t>
      </w:r>
      <w:r>
        <w:rPr>
          <w:rFonts w:ascii="Kepler Std Ext Subh"/>
          <w:spacing w:val="31"/>
        </w:rPr>
        <w:t xml:space="preserve"> </w:t>
      </w:r>
      <w:r>
        <w:t>saturation for training (left) and testing (right).</w:t>
      </w:r>
    </w:p>
    <w:p w14:paraId="02235918" w14:textId="77777777" w:rsidR="0096722D" w:rsidRDefault="0096722D">
      <w:pPr>
        <w:spacing w:line="220" w:lineRule="auto"/>
        <w:sectPr w:rsidR="0096722D">
          <w:pgSz w:w="12240" w:h="15840"/>
          <w:pgMar w:top="1820" w:right="1280" w:bottom="980" w:left="920" w:header="0" w:footer="792" w:gutter="0"/>
          <w:cols w:space="720"/>
        </w:sectPr>
      </w:pPr>
    </w:p>
    <w:p w14:paraId="211D9AE7" w14:textId="51D3C4B9" w:rsidR="0096722D" w:rsidRDefault="00852F4B">
      <w:pPr>
        <w:pStyle w:val="BodyText"/>
        <w:spacing w:before="56"/>
      </w:pPr>
      <w:ins w:id="267" w:author="Pyrcz, Michael" w:date="2023-09-16T10:16:00Z">
        <w:r>
          <w:t>v</w:t>
        </w:r>
      </w:ins>
      <w:r w:rsidR="00BE2784">
        <w:t>ideo</w:t>
      </w:r>
      <w:r w:rsidR="00BE2784">
        <w:rPr>
          <w:spacing w:val="-1"/>
        </w:rPr>
        <w:t xml:space="preserve"> </w:t>
      </w:r>
      <w:r w:rsidR="00BE2784">
        <w:t>frames, corresponding</w:t>
      </w:r>
      <w:r w:rsidR="00BE2784">
        <w:rPr>
          <w:spacing w:val="-1"/>
        </w:rPr>
        <w:t xml:space="preserve"> </w:t>
      </w:r>
      <w:r w:rsidR="00BE2784">
        <w:t>to the</w:t>
      </w:r>
      <w:r w:rsidR="00BE2784">
        <w:rPr>
          <w:spacing w:val="-1"/>
        </w:rPr>
        <w:t xml:space="preserve"> </w:t>
      </w:r>
      <w:r w:rsidR="00BE2784">
        <w:t>dynamic</w:t>
      </w:r>
      <w:r w:rsidR="00BE2784">
        <w:rPr>
          <w:spacing w:val="-1"/>
        </w:rPr>
        <w:t xml:space="preserve"> </w:t>
      </w:r>
      <w:r w:rsidR="00BE2784">
        <w:t>CO</w:t>
      </w:r>
      <w:r w:rsidR="00BE2784">
        <w:rPr>
          <w:rFonts w:ascii="Kepler Std Ext Subh"/>
          <w:vertAlign w:val="subscript"/>
        </w:rPr>
        <w:t>2</w:t>
      </w:r>
      <w:r w:rsidR="00BE2784">
        <w:rPr>
          <w:rFonts w:ascii="Kepler Std Ext Subh"/>
          <w:spacing w:val="13"/>
        </w:rPr>
        <w:t xml:space="preserve"> </w:t>
      </w:r>
      <w:r w:rsidR="00BE2784">
        <w:t>pressure</w:t>
      </w:r>
      <w:r w:rsidR="00BE2784">
        <w:rPr>
          <w:spacing w:val="-1"/>
        </w:rPr>
        <w:t xml:space="preserve"> </w:t>
      </w:r>
      <w:r w:rsidR="00BE2784">
        <w:t>and</w:t>
      </w:r>
      <w:r w:rsidR="00BE2784">
        <w:rPr>
          <w:spacing w:val="-1"/>
        </w:rPr>
        <w:t xml:space="preserve"> </w:t>
      </w:r>
      <w:r w:rsidR="00BE2784">
        <w:t>saturation distributions, which</w:t>
      </w:r>
      <w:r w:rsidR="00BE2784">
        <w:rPr>
          <w:spacing w:val="-1"/>
        </w:rPr>
        <w:t xml:space="preserve"> </w:t>
      </w:r>
      <w:r w:rsidR="00BE2784">
        <w:t>are</w:t>
      </w:r>
      <w:r w:rsidR="00BE2784">
        <w:rPr>
          <w:spacing w:val="-1"/>
        </w:rPr>
        <w:t xml:space="preserve"> </w:t>
      </w:r>
      <w:proofErr w:type="gramStart"/>
      <w:r w:rsidR="00BE2784">
        <w:rPr>
          <w:spacing w:val="-2"/>
        </w:rPr>
        <w:t>obtained</w:t>
      </w:r>
      <w:proofErr w:type="gramEnd"/>
    </w:p>
    <w:p w14:paraId="07CC57B5" w14:textId="10B2F769" w:rsidR="0096722D" w:rsidRDefault="00BE2784">
      <w:pPr>
        <w:pStyle w:val="BodyText"/>
        <w:spacing w:before="139"/>
      </w:pPr>
      <w:r>
        <w:t>offline</w:t>
      </w:r>
      <w:r>
        <w:rPr>
          <w:spacing w:val="18"/>
        </w:rPr>
        <w:t xml:space="preserve"> </w:t>
      </w:r>
      <w:r>
        <w:t>for</w:t>
      </w:r>
      <w:r>
        <w:rPr>
          <w:spacing w:val="17"/>
        </w:rPr>
        <w:t xml:space="preserve"> </w:t>
      </w:r>
      <w:r>
        <w:t>training</w:t>
      </w:r>
      <w:r>
        <w:rPr>
          <w:spacing w:val="17"/>
        </w:rPr>
        <w:t xml:space="preserve"> </w:t>
      </w:r>
      <w:r>
        <w:t>using</w:t>
      </w:r>
      <w:r>
        <w:rPr>
          <w:spacing w:val="18"/>
        </w:rPr>
        <w:t xml:space="preserve"> </w:t>
      </w:r>
      <w:r>
        <w:t>HFS.</w:t>
      </w:r>
      <w:r>
        <w:rPr>
          <w:spacing w:val="17"/>
        </w:rPr>
        <w:t xml:space="preserve"> </w:t>
      </w:r>
      <w:r>
        <w:t>The</w:t>
      </w:r>
      <w:r>
        <w:rPr>
          <w:spacing w:val="17"/>
        </w:rPr>
        <w:t xml:space="preserve"> </w:t>
      </w:r>
      <w:r>
        <w:t>total</w:t>
      </w:r>
      <w:r>
        <w:rPr>
          <w:spacing w:val="17"/>
        </w:rPr>
        <w:t xml:space="preserve"> </w:t>
      </w:r>
      <w:r>
        <w:t>training</w:t>
      </w:r>
      <w:r>
        <w:rPr>
          <w:spacing w:val="17"/>
        </w:rPr>
        <w:t xml:space="preserve"> </w:t>
      </w:r>
      <w:r>
        <w:t>time</w:t>
      </w:r>
      <w:r>
        <w:rPr>
          <w:spacing w:val="17"/>
        </w:rPr>
        <w:t xml:space="preserve"> </w:t>
      </w:r>
      <w:r>
        <w:t>is</w:t>
      </w:r>
      <w:r>
        <w:rPr>
          <w:spacing w:val="17"/>
        </w:rPr>
        <w:t xml:space="preserve"> </w:t>
      </w:r>
      <w:r>
        <w:t>88</w:t>
      </w:r>
      <w:r>
        <w:rPr>
          <w:spacing w:val="17"/>
        </w:rPr>
        <w:t xml:space="preserve"> </w:t>
      </w:r>
      <w:r>
        <w:t>minutes</w:t>
      </w:r>
      <w:r>
        <w:rPr>
          <w:spacing w:val="17"/>
        </w:rPr>
        <w:t xml:space="preserve"> </w:t>
      </w:r>
      <w:r>
        <w:t>on</w:t>
      </w:r>
      <w:r>
        <w:rPr>
          <w:spacing w:val="18"/>
        </w:rPr>
        <w:t xml:space="preserve"> </w:t>
      </w:r>
      <w:r>
        <w:t>a</w:t>
      </w:r>
      <w:r>
        <w:rPr>
          <w:spacing w:val="17"/>
        </w:rPr>
        <w:t xml:space="preserve"> </w:t>
      </w:r>
      <w:r>
        <w:t>single</w:t>
      </w:r>
      <w:r>
        <w:rPr>
          <w:spacing w:val="17"/>
        </w:rPr>
        <w:t xml:space="preserve"> </w:t>
      </w:r>
      <w:r>
        <w:t>NVIDIA</w:t>
      </w:r>
      <w:r>
        <w:rPr>
          <w:spacing w:val="17"/>
        </w:rPr>
        <w:t xml:space="preserve"> </w:t>
      </w:r>
      <w:r>
        <w:t>Quadro</w:t>
      </w:r>
      <w:r>
        <w:rPr>
          <w:spacing w:val="17"/>
        </w:rPr>
        <w:t xml:space="preserve"> </w:t>
      </w:r>
      <w:r>
        <w:rPr>
          <w:spacing w:val="-2"/>
        </w:rPr>
        <w:t>M6000</w:t>
      </w:r>
    </w:p>
    <w:p w14:paraId="454D5F52" w14:textId="307E7EF2" w:rsidR="0096722D" w:rsidRDefault="00852F4B">
      <w:pPr>
        <w:pStyle w:val="BodyText"/>
      </w:pPr>
      <w:ins w:id="268" w:author="Pyrcz, Michael" w:date="2023-09-16T10:15:00Z">
        <w:r>
          <w:t>C</w:t>
        </w:r>
      </w:ins>
      <w:r w:rsidR="00BE2784">
        <w:t>PU,</w:t>
      </w:r>
      <w:r w:rsidR="00BE2784">
        <w:rPr>
          <w:spacing w:val="-4"/>
        </w:rPr>
        <w:t xml:space="preserve"> </w:t>
      </w:r>
      <w:r w:rsidR="00BE2784">
        <w:t>and</w:t>
      </w:r>
      <w:r w:rsidR="00BE2784">
        <w:rPr>
          <w:spacing w:val="-4"/>
        </w:rPr>
        <w:t xml:space="preserve"> </w:t>
      </w:r>
      <w:r w:rsidR="00BE2784">
        <w:t>predictions</w:t>
      </w:r>
      <w:r w:rsidR="00BE2784">
        <w:rPr>
          <w:spacing w:val="-4"/>
        </w:rPr>
        <w:t xml:space="preserve"> </w:t>
      </w:r>
      <w:r w:rsidR="00BE2784">
        <w:t>are</w:t>
      </w:r>
      <w:r w:rsidR="00BE2784">
        <w:rPr>
          <w:spacing w:val="-3"/>
        </w:rPr>
        <w:t xml:space="preserve"> </w:t>
      </w:r>
      <w:r w:rsidR="00BE2784">
        <w:t>obtained</w:t>
      </w:r>
      <w:r w:rsidR="00BE2784">
        <w:rPr>
          <w:spacing w:val="-4"/>
        </w:rPr>
        <w:t xml:space="preserve"> </w:t>
      </w:r>
      <w:r w:rsidR="00BE2784">
        <w:t>with</w:t>
      </w:r>
      <w:r w:rsidR="00BE2784">
        <w:rPr>
          <w:spacing w:val="-4"/>
        </w:rPr>
        <w:t xml:space="preserve"> </w:t>
      </w:r>
      <w:r w:rsidR="00BE2784">
        <w:t>98-99%</w:t>
      </w:r>
      <w:r w:rsidR="00BE2784">
        <w:rPr>
          <w:spacing w:val="-4"/>
        </w:rPr>
        <w:t xml:space="preserve"> </w:t>
      </w:r>
      <w:r w:rsidR="00BE2784">
        <w:t>accuracy</w:t>
      </w:r>
      <w:r w:rsidR="00BE2784">
        <w:rPr>
          <w:spacing w:val="-4"/>
        </w:rPr>
        <w:t xml:space="preserve"> </w:t>
      </w:r>
      <w:r w:rsidR="00BE2784">
        <w:t>within</w:t>
      </w:r>
      <w:r w:rsidR="00BE2784">
        <w:rPr>
          <w:spacing w:val="-4"/>
        </w:rPr>
        <w:t xml:space="preserve"> </w:t>
      </w:r>
      <w:r w:rsidR="00BE2784">
        <w:t>approximately</w:t>
      </w:r>
      <w:r w:rsidR="00BE2784">
        <w:rPr>
          <w:spacing w:val="-4"/>
        </w:rPr>
        <w:t xml:space="preserve"> </w:t>
      </w:r>
      <w:r w:rsidR="00BE2784">
        <w:t>4.6</w:t>
      </w:r>
      <w:r w:rsidR="00BE2784">
        <w:rPr>
          <w:spacing w:val="-4"/>
        </w:rPr>
        <w:t xml:space="preserve"> </w:t>
      </w:r>
      <w:r w:rsidR="00BE2784">
        <w:t>milliseconds,</w:t>
      </w:r>
      <w:r w:rsidR="00BE2784">
        <w:rPr>
          <w:spacing w:val="-4"/>
        </w:rPr>
        <w:t xml:space="preserve"> </w:t>
      </w:r>
      <w:proofErr w:type="gramStart"/>
      <w:r w:rsidR="00BE2784">
        <w:rPr>
          <w:spacing w:val="-2"/>
        </w:rPr>
        <w:t>compared</w:t>
      </w:r>
      <w:proofErr w:type="gramEnd"/>
    </w:p>
    <w:p w14:paraId="444E98D7" w14:textId="3DCFF438" w:rsidR="0096722D" w:rsidRDefault="00852F4B">
      <w:pPr>
        <w:pStyle w:val="BodyText"/>
        <w:spacing w:before="109"/>
        <w:rPr>
          <w:ins w:id="269" w:author="Pyrcz, Michael" w:date="2023-09-16T10:16:00Z"/>
          <w:spacing w:val="-2"/>
        </w:rPr>
      </w:pPr>
      <w:ins w:id="270" w:author="Pyrcz, Michael" w:date="2023-09-16T10:15:00Z">
        <w:r>
          <w:t>t</w:t>
        </w:r>
      </w:ins>
      <w:r w:rsidR="00BE2784">
        <w:t>o</w:t>
      </w:r>
      <w:r w:rsidR="00BE2784">
        <w:rPr>
          <w:spacing w:val="-5"/>
        </w:rPr>
        <w:t xml:space="preserve"> </w:t>
      </w:r>
      <w:r w:rsidR="00BE2784">
        <w:t>the</w:t>
      </w:r>
      <w:r w:rsidR="00BE2784">
        <w:rPr>
          <w:spacing w:val="-5"/>
        </w:rPr>
        <w:t xml:space="preserve"> </w:t>
      </w:r>
      <w:r w:rsidR="00BE2784">
        <w:t>approximate</w:t>
      </w:r>
      <w:r w:rsidR="00BE2784">
        <w:rPr>
          <w:spacing w:val="-5"/>
        </w:rPr>
        <w:t xml:space="preserve"> </w:t>
      </w:r>
      <w:r w:rsidR="00BE2784">
        <w:t>30</w:t>
      </w:r>
      <w:r w:rsidR="00BE2784">
        <w:rPr>
          <w:spacing w:val="-5"/>
        </w:rPr>
        <w:t xml:space="preserve"> </w:t>
      </w:r>
      <w:r w:rsidR="00BE2784">
        <w:t>seconds</w:t>
      </w:r>
      <w:r w:rsidR="00BE2784">
        <w:rPr>
          <w:spacing w:val="-5"/>
        </w:rPr>
        <w:t xml:space="preserve"> </w:t>
      </w:r>
      <w:r w:rsidR="00BE2784">
        <w:t>required</w:t>
      </w:r>
      <w:r w:rsidR="00BE2784">
        <w:rPr>
          <w:spacing w:val="-4"/>
        </w:rPr>
        <w:t xml:space="preserve"> </w:t>
      </w:r>
      <w:r w:rsidR="00BE2784">
        <w:t>for</w:t>
      </w:r>
      <w:r w:rsidR="00BE2784">
        <w:rPr>
          <w:spacing w:val="-3"/>
        </w:rPr>
        <w:t xml:space="preserve"> </w:t>
      </w:r>
      <w:r w:rsidR="00BE2784">
        <w:t>HFS</w:t>
      </w:r>
      <w:r w:rsidR="00BE2784">
        <w:rPr>
          <w:spacing w:val="-3"/>
        </w:rPr>
        <w:t xml:space="preserve"> </w:t>
      </w:r>
      <w:r w:rsidR="00BE2784">
        <w:t>–</w:t>
      </w:r>
      <w:r w:rsidR="00BE2784">
        <w:rPr>
          <w:spacing w:val="-3"/>
        </w:rPr>
        <w:t xml:space="preserve"> </w:t>
      </w:r>
      <w:r w:rsidR="00BE2784">
        <w:t>a</w:t>
      </w:r>
      <w:r w:rsidR="00BE2784">
        <w:rPr>
          <w:spacing w:val="-3"/>
        </w:rPr>
        <w:t xml:space="preserve"> </w:t>
      </w:r>
      <w:r w:rsidR="00BE2784">
        <w:t>6</w:t>
      </w:r>
      <w:r w:rsidR="00BE2784">
        <w:rPr>
          <w:rFonts w:ascii="Palatino Linotype" w:hAnsi="Palatino Linotype"/>
          <w:i/>
        </w:rPr>
        <w:t>,</w:t>
      </w:r>
      <w:r w:rsidR="00BE2784">
        <w:rPr>
          <w:rFonts w:ascii="Palatino Linotype" w:hAnsi="Palatino Linotype"/>
          <w:i/>
          <w:spacing w:val="-17"/>
        </w:rPr>
        <w:t xml:space="preserve"> </w:t>
      </w:r>
      <w:r w:rsidR="00BE2784">
        <w:t>500</w:t>
      </w:r>
      <w:r w:rsidR="00BE2784">
        <w:rPr>
          <w:rFonts w:ascii="Meiryo UI" w:hAnsi="Meiryo UI"/>
          <w:i/>
        </w:rPr>
        <w:t>×</w:t>
      </w:r>
      <w:r w:rsidR="00BE2784">
        <w:rPr>
          <w:rFonts w:ascii="Meiryo UI" w:hAnsi="Meiryo UI"/>
          <w:i/>
          <w:spacing w:val="-17"/>
        </w:rPr>
        <w:t xml:space="preserve"> </w:t>
      </w:r>
      <w:r w:rsidR="00BE2784">
        <w:rPr>
          <w:spacing w:val="-2"/>
        </w:rPr>
        <w:t>speedup.</w:t>
      </w:r>
    </w:p>
    <w:p w14:paraId="5FAACB63" w14:textId="77777777" w:rsidR="00852F4B" w:rsidRDefault="00852F4B">
      <w:pPr>
        <w:pStyle w:val="BodyText"/>
        <w:spacing w:before="109"/>
        <w:rPr>
          <w:ins w:id="271" w:author="Pyrcz, Michael" w:date="2023-09-16T10:16:00Z"/>
        </w:rPr>
      </w:pPr>
    </w:p>
    <w:p w14:paraId="3F512B47" w14:textId="59F8650A" w:rsidR="00852F4B" w:rsidRDefault="00852F4B">
      <w:pPr>
        <w:pStyle w:val="BodyText"/>
        <w:spacing w:before="109"/>
      </w:pPr>
      <w:ins w:id="272" w:author="Pyrcz, Michael" w:date="2023-09-16T10:16:00Z">
        <w:r>
          <w:t>LIMITATIONS?</w:t>
        </w:r>
      </w:ins>
    </w:p>
    <w:p w14:paraId="21156962" w14:textId="64FA92FD" w:rsidR="00852F4B" w:rsidRDefault="00852F4B" w:rsidP="00852F4B">
      <w:pPr>
        <w:pStyle w:val="BodyText"/>
        <w:tabs>
          <w:tab w:val="left" w:pos="818"/>
        </w:tabs>
        <w:spacing w:before="131"/>
        <w:ind w:left="0"/>
        <w:rPr>
          <w:ins w:id="273" w:author="Pyrcz, Michael" w:date="2023-09-16T10:16:00Z"/>
          <w:rFonts w:ascii="Arial"/>
          <w:sz w:val="10"/>
        </w:rPr>
        <w:pPrChange w:id="274" w:author="Pyrcz, Michael" w:date="2023-09-16T10:16:00Z">
          <w:pPr>
            <w:pStyle w:val="BodyText"/>
            <w:tabs>
              <w:tab w:val="left" w:pos="818"/>
            </w:tabs>
            <w:spacing w:before="131"/>
          </w:pPr>
        </w:pPrChange>
      </w:pPr>
    </w:p>
    <w:p w14:paraId="0C55F3ED" w14:textId="1E50E95D" w:rsidR="00852F4B" w:rsidRDefault="00BE2784">
      <w:pPr>
        <w:pStyle w:val="BodyText"/>
        <w:tabs>
          <w:tab w:val="left" w:pos="818"/>
        </w:tabs>
        <w:spacing w:before="131"/>
        <w:rPr>
          <w:ins w:id="275" w:author="Pyrcz, Michael" w:date="2023-09-16T10:16:00Z"/>
          <w:rFonts w:ascii="Arial"/>
          <w:sz w:val="10"/>
        </w:rPr>
      </w:pPr>
      <w:r>
        <w:rPr>
          <w:rFonts w:ascii="Arial"/>
          <w:sz w:val="10"/>
        </w:rPr>
        <w:tab/>
      </w:r>
    </w:p>
    <w:p w14:paraId="164A57F5" w14:textId="0C6B52D9" w:rsidR="0096722D" w:rsidRDefault="00BE2784">
      <w:pPr>
        <w:pStyle w:val="BodyText"/>
        <w:tabs>
          <w:tab w:val="left" w:pos="818"/>
        </w:tabs>
        <w:spacing w:before="131"/>
      </w:pPr>
      <w:r>
        <w:t>There</w:t>
      </w:r>
      <w:r>
        <w:rPr>
          <w:spacing w:val="-6"/>
        </w:rPr>
        <w:t xml:space="preserve"> </w:t>
      </w:r>
      <w:r>
        <w:t>are</w:t>
      </w:r>
      <w:r>
        <w:rPr>
          <w:spacing w:val="-5"/>
        </w:rPr>
        <w:t xml:space="preserve"> </w:t>
      </w:r>
      <w:r>
        <w:t>several</w:t>
      </w:r>
      <w:r>
        <w:rPr>
          <w:spacing w:val="-6"/>
        </w:rPr>
        <w:t xml:space="preserve"> </w:t>
      </w:r>
      <w:r>
        <w:t>possible</w:t>
      </w:r>
      <w:r>
        <w:rPr>
          <w:spacing w:val="-5"/>
        </w:rPr>
        <w:t xml:space="preserve"> </w:t>
      </w:r>
      <w:del w:id="276" w:author="Pyrcz, Michael" w:date="2023-09-16T10:16:00Z">
        <w:r w:rsidDel="00852F4B">
          <w:delText>directions</w:delText>
        </w:r>
        <w:r w:rsidDel="00852F4B">
          <w:rPr>
            <w:spacing w:val="-6"/>
          </w:rPr>
          <w:delText xml:space="preserve"> </w:delText>
        </w:r>
        <w:r w:rsidDel="00852F4B">
          <w:delText>that</w:delText>
        </w:r>
        <w:r w:rsidDel="00852F4B">
          <w:rPr>
            <w:spacing w:val="-5"/>
          </w:rPr>
          <w:delText xml:space="preserve"> </w:delText>
        </w:r>
        <w:r w:rsidDel="00852F4B">
          <w:delText>could</w:delText>
        </w:r>
        <w:r w:rsidDel="00852F4B">
          <w:rPr>
            <w:spacing w:val="-6"/>
          </w:rPr>
          <w:delText xml:space="preserve"> </w:delText>
        </w:r>
        <w:r w:rsidDel="00852F4B">
          <w:delText>be</w:delText>
        </w:r>
        <w:r w:rsidDel="00852F4B">
          <w:rPr>
            <w:spacing w:val="-5"/>
          </w:rPr>
          <w:delText xml:space="preserve"> </w:delText>
        </w:r>
        <w:r w:rsidDel="00852F4B">
          <w:delText>considered</w:delText>
        </w:r>
      </w:del>
      <w:ins w:id="277" w:author="Pyrcz, Michael" w:date="2023-09-16T10:16:00Z">
        <w:r w:rsidR="00852F4B">
          <w:t>opportunities</w:t>
        </w:r>
      </w:ins>
      <w:r>
        <w:rPr>
          <w:spacing w:val="-5"/>
        </w:rPr>
        <w:t xml:space="preserve"> </w:t>
      </w:r>
      <w:r>
        <w:t>for</w:t>
      </w:r>
      <w:r>
        <w:rPr>
          <w:spacing w:val="-6"/>
        </w:rPr>
        <w:t xml:space="preserve"> </w:t>
      </w:r>
      <w:r>
        <w:t>future</w:t>
      </w:r>
      <w:r>
        <w:rPr>
          <w:spacing w:val="-5"/>
        </w:rPr>
        <w:t xml:space="preserve"> </w:t>
      </w:r>
      <w:r>
        <w:t>work.</w:t>
      </w:r>
      <w:r>
        <w:rPr>
          <w:spacing w:val="10"/>
        </w:rPr>
        <w:t xml:space="preserve"> </w:t>
      </w:r>
      <w:r>
        <w:t>First,</w:t>
      </w:r>
      <w:r>
        <w:rPr>
          <w:spacing w:val="-6"/>
        </w:rPr>
        <w:t xml:space="preserve"> </w:t>
      </w:r>
      <w:r>
        <w:t>an</w:t>
      </w:r>
      <w:r>
        <w:rPr>
          <w:spacing w:val="-5"/>
        </w:rPr>
        <w:t xml:space="preserve"> </w:t>
      </w:r>
      <w:r>
        <w:t>extension</w:t>
      </w:r>
      <w:r>
        <w:rPr>
          <w:spacing w:val="-6"/>
        </w:rPr>
        <w:t xml:space="preserve"> </w:t>
      </w:r>
      <w:r>
        <w:t>to</w:t>
      </w:r>
      <w:r>
        <w:rPr>
          <w:spacing w:val="-5"/>
        </w:rPr>
        <w:t xml:space="preserve"> 3D</w:t>
      </w:r>
    </w:p>
    <w:p w14:paraId="3D1D2267" w14:textId="4E027774" w:rsidR="0096722D" w:rsidRDefault="00852F4B">
      <w:pPr>
        <w:pStyle w:val="BodyText"/>
        <w:spacing w:before="172"/>
      </w:pPr>
      <w:ins w:id="278" w:author="Pyrcz, Michael" w:date="2023-09-16T10:15:00Z">
        <w:r>
          <w:rPr>
            <w:spacing w:val="-2"/>
          </w:rPr>
          <w:t>g</w:t>
        </w:r>
      </w:ins>
      <w:r w:rsidR="00BE2784">
        <w:rPr>
          <w:spacing w:val="-2"/>
        </w:rPr>
        <w:t>eologic</w:t>
      </w:r>
      <w:r w:rsidR="00BE2784">
        <w:rPr>
          <w:spacing w:val="3"/>
        </w:rPr>
        <w:t xml:space="preserve"> </w:t>
      </w:r>
      <w:r w:rsidR="00BE2784">
        <w:rPr>
          <w:spacing w:val="-2"/>
        </w:rPr>
        <w:t>models</w:t>
      </w:r>
      <w:r w:rsidR="00BE2784">
        <w:rPr>
          <w:spacing w:val="2"/>
        </w:rPr>
        <w:t xml:space="preserve"> </w:t>
      </w:r>
      <w:r w:rsidR="00BE2784">
        <w:rPr>
          <w:spacing w:val="-2"/>
        </w:rPr>
        <w:t>and</w:t>
      </w:r>
      <w:r w:rsidR="00BE2784">
        <w:rPr>
          <w:spacing w:val="2"/>
        </w:rPr>
        <w:t xml:space="preserve"> </w:t>
      </w:r>
      <w:r w:rsidR="00BE2784">
        <w:rPr>
          <w:spacing w:val="-2"/>
        </w:rPr>
        <w:t>their</w:t>
      </w:r>
      <w:r w:rsidR="00BE2784">
        <w:rPr>
          <w:spacing w:val="1"/>
        </w:rPr>
        <w:t xml:space="preserve"> </w:t>
      </w:r>
      <w:r w:rsidR="00BE2784">
        <w:rPr>
          <w:spacing w:val="-2"/>
        </w:rPr>
        <w:t>corresponding</w:t>
      </w:r>
      <w:r w:rsidR="00BE2784">
        <w:rPr>
          <w:spacing w:val="2"/>
        </w:rPr>
        <w:t xml:space="preserve"> </w:t>
      </w:r>
      <w:r w:rsidR="00BE2784">
        <w:rPr>
          <w:spacing w:val="-2"/>
        </w:rPr>
        <w:t>dynamic</w:t>
      </w:r>
      <w:r w:rsidR="00BE2784">
        <w:rPr>
          <w:spacing w:val="1"/>
        </w:rPr>
        <w:t xml:space="preserve"> </w:t>
      </w:r>
      <w:r w:rsidR="00BE2784">
        <w:rPr>
          <w:spacing w:val="-2"/>
        </w:rPr>
        <w:t>predictions</w:t>
      </w:r>
      <w:r w:rsidR="00BE2784">
        <w:rPr>
          <w:spacing w:val="2"/>
        </w:rPr>
        <w:t xml:space="preserve"> </w:t>
      </w:r>
      <w:proofErr w:type="gramStart"/>
      <w:r w:rsidR="00BE2784">
        <w:rPr>
          <w:spacing w:val="-2"/>
        </w:rPr>
        <w:t>is</w:t>
      </w:r>
      <w:proofErr w:type="gramEnd"/>
      <w:r w:rsidR="00BE2784">
        <w:rPr>
          <w:spacing w:val="1"/>
        </w:rPr>
        <w:t xml:space="preserve"> </w:t>
      </w:r>
      <w:r w:rsidR="00BE2784">
        <w:rPr>
          <w:spacing w:val="-2"/>
        </w:rPr>
        <w:t>key</w:t>
      </w:r>
      <w:r w:rsidR="00BE2784">
        <w:rPr>
          <w:spacing w:val="1"/>
        </w:rPr>
        <w:t xml:space="preserve"> </w:t>
      </w:r>
      <w:r w:rsidR="00BE2784">
        <w:rPr>
          <w:spacing w:val="-2"/>
        </w:rPr>
        <w:t>to</w:t>
      </w:r>
      <w:r w:rsidR="00BE2784">
        <w:rPr>
          <w:spacing w:val="1"/>
        </w:rPr>
        <w:t xml:space="preserve"> </w:t>
      </w:r>
      <w:r w:rsidR="00BE2784">
        <w:rPr>
          <w:spacing w:val="-2"/>
        </w:rPr>
        <w:t>scaling</w:t>
      </w:r>
      <w:r w:rsidR="00BE2784">
        <w:rPr>
          <w:spacing w:val="1"/>
        </w:rPr>
        <w:t xml:space="preserve"> </w:t>
      </w:r>
      <w:r w:rsidR="00BE2784">
        <w:rPr>
          <w:spacing w:val="-2"/>
        </w:rPr>
        <w:t>up</w:t>
      </w:r>
      <w:r w:rsidR="00BE2784">
        <w:rPr>
          <w:spacing w:val="2"/>
        </w:rPr>
        <w:t xml:space="preserve"> </w:t>
      </w:r>
      <w:r w:rsidR="00BE2784">
        <w:rPr>
          <w:spacing w:val="-2"/>
        </w:rPr>
        <w:t>this</w:t>
      </w:r>
      <w:r w:rsidR="00BE2784">
        <w:rPr>
          <w:spacing w:val="1"/>
        </w:rPr>
        <w:t xml:space="preserve"> </w:t>
      </w:r>
      <w:r w:rsidR="00BE2784">
        <w:rPr>
          <w:spacing w:val="-2"/>
        </w:rPr>
        <w:t>method</w:t>
      </w:r>
      <w:r w:rsidR="00BE2784">
        <w:rPr>
          <w:spacing w:val="2"/>
        </w:rPr>
        <w:t xml:space="preserve"> </w:t>
      </w:r>
      <w:r w:rsidR="00BE2784">
        <w:rPr>
          <w:spacing w:val="-2"/>
        </w:rPr>
        <w:t>for</w:t>
      </w:r>
      <w:r w:rsidR="00BE2784">
        <w:rPr>
          <w:spacing w:val="2"/>
        </w:rPr>
        <w:t xml:space="preserve"> </w:t>
      </w:r>
      <w:r w:rsidR="00BE2784">
        <w:rPr>
          <w:spacing w:val="-2"/>
        </w:rPr>
        <w:t>real-world</w:t>
      </w:r>
    </w:p>
    <w:p w14:paraId="21BD9F70" w14:textId="0C26C5CE" w:rsidR="0096722D" w:rsidRDefault="00852F4B">
      <w:pPr>
        <w:pStyle w:val="BodyText"/>
      </w:pPr>
      <w:ins w:id="279" w:author="Pyrcz, Michael" w:date="2023-09-16T10:15:00Z">
        <w:r>
          <w:t>a</w:t>
        </w:r>
      </w:ins>
      <w:r w:rsidR="00BE2784">
        <w:t>pplications.</w:t>
      </w:r>
      <w:r w:rsidR="00BE2784">
        <w:rPr>
          <w:spacing w:val="12"/>
        </w:rPr>
        <w:t xml:space="preserve"> </w:t>
      </w:r>
      <w:r w:rsidR="00BE2784">
        <w:t>Similarly,</w:t>
      </w:r>
      <w:r w:rsidR="00BE2784">
        <w:rPr>
          <w:spacing w:val="-6"/>
        </w:rPr>
        <w:t xml:space="preserve"> </w:t>
      </w:r>
      <w:r w:rsidR="00BE2784">
        <w:t>although</w:t>
      </w:r>
      <w:r w:rsidR="00BE2784">
        <w:rPr>
          <w:spacing w:val="-8"/>
        </w:rPr>
        <w:t xml:space="preserve"> </w:t>
      </w:r>
      <w:r w:rsidR="00BE2784">
        <w:t>the</w:t>
      </w:r>
      <w:r w:rsidR="00BE2784">
        <w:rPr>
          <w:spacing w:val="-7"/>
        </w:rPr>
        <w:t xml:space="preserve"> </w:t>
      </w:r>
      <w:r w:rsidR="00BE2784">
        <w:t>Stochastic</w:t>
      </w:r>
      <w:r w:rsidR="00BE2784">
        <w:rPr>
          <w:spacing w:val="-8"/>
        </w:rPr>
        <w:t xml:space="preserve"> </w:t>
      </w:r>
      <w:r w:rsidR="00BE2784">
        <w:t>pix2vid</w:t>
      </w:r>
      <w:r w:rsidR="00BE2784">
        <w:rPr>
          <w:spacing w:val="-8"/>
        </w:rPr>
        <w:t xml:space="preserve"> </w:t>
      </w:r>
      <w:r w:rsidR="00BE2784">
        <w:t>proxy</w:t>
      </w:r>
      <w:r w:rsidR="00BE2784">
        <w:rPr>
          <w:spacing w:val="-7"/>
        </w:rPr>
        <w:t xml:space="preserve"> </w:t>
      </w:r>
      <w:r w:rsidR="00BE2784">
        <w:t>model</w:t>
      </w:r>
      <w:r w:rsidR="00BE2784">
        <w:rPr>
          <w:spacing w:val="-8"/>
        </w:rPr>
        <w:t xml:space="preserve"> </w:t>
      </w:r>
      <w:ins w:id="280" w:author="Pyrcz, Michael" w:date="2023-09-16T10:17:00Z">
        <w:r>
          <w:t>i</w:t>
        </w:r>
      </w:ins>
      <w:del w:id="281" w:author="Pyrcz, Michael" w:date="2023-09-16T10:17:00Z">
        <w:r w:rsidR="00BE2784" w:rsidDel="00852F4B">
          <w:delText>wa</w:delText>
        </w:r>
      </w:del>
      <w:r w:rsidR="00BE2784">
        <w:t>s</w:t>
      </w:r>
      <w:r w:rsidR="00BE2784">
        <w:rPr>
          <w:spacing w:val="-8"/>
        </w:rPr>
        <w:t xml:space="preserve"> </w:t>
      </w:r>
      <w:r w:rsidR="00BE2784">
        <w:t>only</w:t>
      </w:r>
      <w:r w:rsidR="00BE2784">
        <w:rPr>
          <w:spacing w:val="-7"/>
        </w:rPr>
        <w:t xml:space="preserve"> </w:t>
      </w:r>
      <w:r w:rsidR="00BE2784">
        <w:t>trained</w:t>
      </w:r>
      <w:r w:rsidR="00BE2784">
        <w:rPr>
          <w:spacing w:val="-8"/>
        </w:rPr>
        <w:t xml:space="preserve"> </w:t>
      </w:r>
      <w:r w:rsidR="00BE2784">
        <w:t>for</w:t>
      </w:r>
      <w:r w:rsidR="00BE2784">
        <w:rPr>
          <w:spacing w:val="-8"/>
        </w:rPr>
        <w:t xml:space="preserve"> </w:t>
      </w:r>
      <w:r w:rsidR="00BE2784">
        <w:t>GCS</w:t>
      </w:r>
      <w:r w:rsidR="00BE2784">
        <w:rPr>
          <w:spacing w:val="-7"/>
        </w:rPr>
        <w:t xml:space="preserve"> </w:t>
      </w:r>
      <w:r w:rsidR="00BE2784">
        <w:t>prediction,</w:t>
      </w:r>
      <w:r w:rsidR="00BE2784">
        <w:rPr>
          <w:spacing w:val="-7"/>
        </w:rPr>
        <w:t xml:space="preserve"> </w:t>
      </w:r>
      <w:proofErr w:type="gramStart"/>
      <w:r w:rsidR="00BE2784">
        <w:rPr>
          <w:spacing w:val="-5"/>
        </w:rPr>
        <w:t>it</w:t>
      </w:r>
      <w:proofErr w:type="gramEnd"/>
    </w:p>
    <w:p w14:paraId="029A5340" w14:textId="0DE0BEED" w:rsidR="0096722D" w:rsidRDefault="00852F4B">
      <w:pPr>
        <w:pStyle w:val="BodyText"/>
      </w:pPr>
      <w:ins w:id="282" w:author="Pyrcz, Michael" w:date="2023-09-16T10:16:00Z">
        <w:r>
          <w:rPr>
            <w:spacing w:val="-2"/>
          </w:rPr>
          <w:t>i</w:t>
        </w:r>
      </w:ins>
      <w:r w:rsidR="00BE2784">
        <w:rPr>
          <w:spacing w:val="-2"/>
        </w:rPr>
        <w:t>s applicable</w:t>
      </w:r>
      <w:r w:rsidR="00BE2784">
        <w:rPr>
          <w:spacing w:val="-3"/>
        </w:rPr>
        <w:t xml:space="preserve"> </w:t>
      </w:r>
      <w:r w:rsidR="00BE2784">
        <w:rPr>
          <w:spacing w:val="-2"/>
        </w:rPr>
        <w:t>for a range</w:t>
      </w:r>
      <w:r w:rsidR="00BE2784">
        <w:rPr>
          <w:spacing w:val="-3"/>
        </w:rPr>
        <w:t xml:space="preserve"> </w:t>
      </w:r>
      <w:r w:rsidR="00BE2784">
        <w:rPr>
          <w:spacing w:val="-2"/>
        </w:rPr>
        <w:t>of processes such</w:t>
      </w:r>
      <w:r w:rsidR="00BE2784">
        <w:rPr>
          <w:spacing w:val="-3"/>
        </w:rPr>
        <w:t xml:space="preserve"> </w:t>
      </w:r>
      <w:r w:rsidR="00BE2784">
        <w:rPr>
          <w:spacing w:val="-2"/>
        </w:rPr>
        <w:t xml:space="preserve">as </w:t>
      </w:r>
      <w:proofErr w:type="gramStart"/>
      <w:ins w:id="283" w:author="Pyrcz, Michael" w:date="2023-09-16T10:17:00Z">
        <w:r>
          <w:rPr>
            <w:spacing w:val="-2"/>
          </w:rPr>
          <w:t>ground-water</w:t>
        </w:r>
        <w:proofErr w:type="gramEnd"/>
        <w:r>
          <w:rPr>
            <w:spacing w:val="-2"/>
          </w:rPr>
          <w:t xml:space="preserve">, </w:t>
        </w:r>
      </w:ins>
      <w:r w:rsidR="00BE2784">
        <w:rPr>
          <w:spacing w:val="-2"/>
        </w:rPr>
        <w:t>compositional,</w:t>
      </w:r>
      <w:r w:rsidR="00BE2784">
        <w:rPr>
          <w:spacing w:val="-1"/>
        </w:rPr>
        <w:t xml:space="preserve"> </w:t>
      </w:r>
      <w:r w:rsidR="00BE2784">
        <w:rPr>
          <w:spacing w:val="-2"/>
        </w:rPr>
        <w:t>geothermal,</w:t>
      </w:r>
      <w:r w:rsidR="00BE2784">
        <w:t xml:space="preserve"> </w:t>
      </w:r>
      <w:r w:rsidR="00BE2784">
        <w:rPr>
          <w:spacing w:val="-2"/>
        </w:rPr>
        <w:t>or</w:t>
      </w:r>
      <w:r w:rsidR="00BE2784">
        <w:rPr>
          <w:spacing w:val="-3"/>
        </w:rPr>
        <w:t xml:space="preserve"> </w:t>
      </w:r>
      <w:r w:rsidR="00BE2784">
        <w:rPr>
          <w:spacing w:val="-2"/>
        </w:rPr>
        <w:t>conventional oil and</w:t>
      </w:r>
      <w:r w:rsidR="00BE2784">
        <w:rPr>
          <w:spacing w:val="-3"/>
        </w:rPr>
        <w:t xml:space="preserve"> </w:t>
      </w:r>
      <w:r w:rsidR="00BE2784">
        <w:rPr>
          <w:spacing w:val="-2"/>
        </w:rPr>
        <w:t>gas systems.</w:t>
      </w:r>
    </w:p>
    <w:p w14:paraId="75785D44" w14:textId="54F8D8D0" w:rsidR="0096722D" w:rsidRDefault="00BE2784">
      <w:pPr>
        <w:pStyle w:val="BodyText"/>
        <w:spacing w:before="172"/>
      </w:pPr>
      <w:r>
        <w:t>Moreover,</w:t>
      </w:r>
      <w:r>
        <w:rPr>
          <w:spacing w:val="22"/>
        </w:rPr>
        <w:t xml:space="preserve"> </w:t>
      </w:r>
      <w:r>
        <w:t>it</w:t>
      </w:r>
      <w:r>
        <w:rPr>
          <w:spacing w:val="17"/>
        </w:rPr>
        <w:t xml:space="preserve"> </w:t>
      </w:r>
      <w:r>
        <w:t>is</w:t>
      </w:r>
      <w:r>
        <w:rPr>
          <w:spacing w:val="17"/>
        </w:rPr>
        <w:t xml:space="preserve"> </w:t>
      </w:r>
      <w:r>
        <w:t>possible</w:t>
      </w:r>
      <w:r>
        <w:rPr>
          <w:spacing w:val="18"/>
        </w:rPr>
        <w:t xml:space="preserve"> </w:t>
      </w:r>
      <w:r>
        <w:t>to</w:t>
      </w:r>
      <w:r>
        <w:rPr>
          <w:spacing w:val="17"/>
        </w:rPr>
        <w:t xml:space="preserve"> </w:t>
      </w:r>
      <w:r>
        <w:t>extend</w:t>
      </w:r>
      <w:r>
        <w:rPr>
          <w:spacing w:val="18"/>
        </w:rPr>
        <w:t xml:space="preserve"> </w:t>
      </w:r>
      <w:r>
        <w:t>the</w:t>
      </w:r>
      <w:r>
        <w:rPr>
          <w:spacing w:val="17"/>
        </w:rPr>
        <w:t xml:space="preserve"> </w:t>
      </w:r>
      <w:r>
        <w:t>Stochastic</w:t>
      </w:r>
      <w:r>
        <w:rPr>
          <w:spacing w:val="18"/>
        </w:rPr>
        <w:t xml:space="preserve"> </w:t>
      </w:r>
      <w:r>
        <w:t>pix2vid</w:t>
      </w:r>
      <w:r>
        <w:rPr>
          <w:spacing w:val="17"/>
        </w:rPr>
        <w:t xml:space="preserve"> </w:t>
      </w:r>
      <w:r>
        <w:t>model</w:t>
      </w:r>
      <w:r>
        <w:rPr>
          <w:spacing w:val="17"/>
        </w:rPr>
        <w:t xml:space="preserve"> </w:t>
      </w:r>
      <w:r>
        <w:t>from</w:t>
      </w:r>
      <w:r>
        <w:rPr>
          <w:spacing w:val="18"/>
        </w:rPr>
        <w:t xml:space="preserve"> </w:t>
      </w:r>
      <w:r>
        <w:t>a</w:t>
      </w:r>
      <w:r>
        <w:rPr>
          <w:spacing w:val="17"/>
        </w:rPr>
        <w:t xml:space="preserve"> </w:t>
      </w:r>
      <w:r>
        <w:t>data-driven</w:t>
      </w:r>
      <w:r>
        <w:rPr>
          <w:spacing w:val="18"/>
        </w:rPr>
        <w:t xml:space="preserve"> </w:t>
      </w:r>
      <w:r>
        <w:t>mapping</w:t>
      </w:r>
      <w:r>
        <w:rPr>
          <w:spacing w:val="17"/>
        </w:rPr>
        <w:t xml:space="preserve"> </w:t>
      </w:r>
      <w:r>
        <w:t>operator</w:t>
      </w:r>
      <w:r>
        <w:rPr>
          <w:spacing w:val="17"/>
        </w:rPr>
        <w:t xml:space="preserve"> </w:t>
      </w:r>
      <w:r>
        <w:rPr>
          <w:spacing w:val="-5"/>
        </w:rPr>
        <w:t>to</w:t>
      </w:r>
    </w:p>
    <w:p w14:paraId="259F018D" w14:textId="69A279CE" w:rsidR="0096722D" w:rsidRDefault="00BE2784">
      <w:pPr>
        <w:pStyle w:val="BodyText"/>
      </w:pPr>
      <w:r>
        <w:rPr>
          <w:spacing w:val="18"/>
        </w:rPr>
        <w:t xml:space="preserve"> </w:t>
      </w:r>
      <w:r>
        <w:t>PINN</w:t>
      </w:r>
      <w:r>
        <w:rPr>
          <w:spacing w:val="17"/>
        </w:rPr>
        <w:t xml:space="preserve"> </w:t>
      </w:r>
      <w:r>
        <w:t>by</w:t>
      </w:r>
      <w:r>
        <w:rPr>
          <w:spacing w:val="18"/>
        </w:rPr>
        <w:t xml:space="preserve"> </w:t>
      </w:r>
      <w:r>
        <w:t>including</w:t>
      </w:r>
      <w:r>
        <w:rPr>
          <w:spacing w:val="17"/>
        </w:rPr>
        <w:t xml:space="preserve"> </w:t>
      </w:r>
      <w:r>
        <w:t>the</w:t>
      </w:r>
      <w:r>
        <w:rPr>
          <w:spacing w:val="18"/>
        </w:rPr>
        <w:t xml:space="preserve"> </w:t>
      </w:r>
      <w:r>
        <w:t>discretized</w:t>
      </w:r>
      <w:r>
        <w:rPr>
          <w:spacing w:val="18"/>
        </w:rPr>
        <w:t xml:space="preserve"> </w:t>
      </w:r>
      <w:r>
        <w:t>form</w:t>
      </w:r>
      <w:r>
        <w:rPr>
          <w:spacing w:val="17"/>
        </w:rPr>
        <w:t xml:space="preserve"> </w:t>
      </w:r>
      <w:r>
        <w:t>of</w:t>
      </w:r>
      <w:r>
        <w:rPr>
          <w:spacing w:val="17"/>
        </w:rPr>
        <w:t xml:space="preserve"> </w:t>
      </w:r>
      <w:r>
        <w:t>the</w:t>
      </w:r>
      <w:r>
        <w:rPr>
          <w:spacing w:val="18"/>
        </w:rPr>
        <w:t xml:space="preserve"> </w:t>
      </w:r>
      <w:r>
        <w:t>governing</w:t>
      </w:r>
      <w:r>
        <w:rPr>
          <w:spacing w:val="17"/>
        </w:rPr>
        <w:t xml:space="preserve"> </w:t>
      </w:r>
      <w:r>
        <w:t>PDE</w:t>
      </w:r>
      <w:r>
        <w:rPr>
          <w:spacing w:val="17"/>
        </w:rPr>
        <w:t xml:space="preserve"> </w:t>
      </w:r>
      <w:r>
        <w:t>in</w:t>
      </w:r>
      <w:r>
        <w:rPr>
          <w:spacing w:val="18"/>
        </w:rPr>
        <w:t xml:space="preserve"> </w:t>
      </w:r>
      <w:r>
        <w:t>the</w:t>
      </w:r>
      <w:r>
        <w:rPr>
          <w:spacing w:val="18"/>
        </w:rPr>
        <w:t xml:space="preserve"> </w:t>
      </w:r>
      <w:r>
        <w:t>loss</w:t>
      </w:r>
      <w:r>
        <w:rPr>
          <w:spacing w:val="17"/>
        </w:rPr>
        <w:t xml:space="preserve"> </w:t>
      </w:r>
      <w:r>
        <w:t>function</w:t>
      </w:r>
      <w:r>
        <w:rPr>
          <w:spacing w:val="17"/>
        </w:rPr>
        <w:t xml:space="preserve"> </w:t>
      </w:r>
      <w:r>
        <w:t>and</w:t>
      </w:r>
      <w:r>
        <w:rPr>
          <w:spacing w:val="17"/>
        </w:rPr>
        <w:t xml:space="preserve"> </w:t>
      </w:r>
      <w:r>
        <w:t>minimizing</w:t>
      </w:r>
      <w:r>
        <w:rPr>
          <w:spacing w:val="18"/>
        </w:rPr>
        <w:t xml:space="preserve"> </w:t>
      </w:r>
      <w:r>
        <w:rPr>
          <w:spacing w:val="-5"/>
        </w:rPr>
        <w:t>the</w:t>
      </w:r>
    </w:p>
    <w:p w14:paraId="600B54C3" w14:textId="3C33C32C" w:rsidR="0096722D" w:rsidRDefault="00852F4B">
      <w:pPr>
        <w:pStyle w:val="BodyText"/>
      </w:pPr>
      <w:ins w:id="284" w:author="Pyrcz, Michael" w:date="2023-09-16T10:16:00Z">
        <w:r>
          <w:t>r</w:t>
        </w:r>
      </w:ins>
      <w:r w:rsidR="00BE2784">
        <w:t>esiduals.</w:t>
      </w:r>
      <w:r w:rsidR="00BE2784">
        <w:rPr>
          <w:spacing w:val="55"/>
        </w:rPr>
        <w:t xml:space="preserve"> </w:t>
      </w:r>
      <w:r w:rsidR="00BE2784">
        <w:t>Another</w:t>
      </w:r>
      <w:r w:rsidR="00BE2784">
        <w:rPr>
          <w:spacing w:val="15"/>
        </w:rPr>
        <w:t xml:space="preserve"> </w:t>
      </w:r>
      <w:r w:rsidR="00BE2784">
        <w:t>future</w:t>
      </w:r>
      <w:r w:rsidR="00BE2784">
        <w:rPr>
          <w:spacing w:val="14"/>
        </w:rPr>
        <w:t xml:space="preserve"> </w:t>
      </w:r>
      <w:del w:id="285" w:author="Pyrcz, Michael" w:date="2023-09-16T10:17:00Z">
        <w:r w:rsidR="00BE2784" w:rsidDel="00852F4B">
          <w:delText>direction</w:delText>
        </w:r>
        <w:r w:rsidR="00BE2784" w:rsidDel="00852F4B">
          <w:rPr>
            <w:spacing w:val="15"/>
          </w:rPr>
          <w:delText xml:space="preserve"> </w:delText>
        </w:r>
      </w:del>
      <w:ins w:id="286" w:author="Pyrcz, Michael" w:date="2023-09-16T10:17:00Z">
        <w:r>
          <w:t>opportunity</w:t>
        </w:r>
        <w:r>
          <w:rPr>
            <w:spacing w:val="15"/>
          </w:rPr>
          <w:t xml:space="preserve"> </w:t>
        </w:r>
      </w:ins>
      <w:del w:id="287" w:author="Pyrcz, Michael" w:date="2023-09-16T10:17:00Z">
        <w:r w:rsidR="00BE2784" w:rsidDel="00852F4B">
          <w:delText>would</w:delText>
        </w:r>
        <w:r w:rsidR="00BE2784" w:rsidDel="00852F4B">
          <w:rPr>
            <w:spacing w:val="14"/>
          </w:rPr>
          <w:delText xml:space="preserve"> </w:delText>
        </w:r>
        <w:r w:rsidR="00BE2784" w:rsidDel="00852F4B">
          <w:delText>be</w:delText>
        </w:r>
      </w:del>
      <w:ins w:id="288" w:author="Pyrcz, Michael" w:date="2023-09-16T10:17:00Z">
        <w:r>
          <w:t>is</w:t>
        </w:r>
      </w:ins>
      <w:r w:rsidR="00BE2784">
        <w:rPr>
          <w:spacing w:val="15"/>
        </w:rPr>
        <w:t xml:space="preserve"> </w:t>
      </w:r>
      <w:r w:rsidR="00BE2784">
        <w:t>to</w:t>
      </w:r>
      <w:r w:rsidR="00BE2784">
        <w:rPr>
          <w:spacing w:val="14"/>
        </w:rPr>
        <w:t xml:space="preserve"> </w:t>
      </w:r>
      <w:r w:rsidR="00BE2784">
        <w:t>test</w:t>
      </w:r>
      <w:r w:rsidR="00BE2784">
        <w:rPr>
          <w:spacing w:val="14"/>
        </w:rPr>
        <w:t xml:space="preserve"> </w:t>
      </w:r>
      <w:r w:rsidR="00BE2784">
        <w:t>the</w:t>
      </w:r>
      <w:r w:rsidR="00BE2784">
        <w:rPr>
          <w:spacing w:val="16"/>
        </w:rPr>
        <w:t xml:space="preserve"> </w:t>
      </w:r>
      <w:r w:rsidR="00BE2784">
        <w:t>performance</w:t>
      </w:r>
      <w:r w:rsidR="00BE2784">
        <w:rPr>
          <w:spacing w:val="14"/>
        </w:rPr>
        <w:t xml:space="preserve"> </w:t>
      </w:r>
      <w:r w:rsidR="00BE2784">
        <w:t>of</w:t>
      </w:r>
      <w:r w:rsidR="00BE2784">
        <w:rPr>
          <w:spacing w:val="14"/>
        </w:rPr>
        <w:t xml:space="preserve"> </w:t>
      </w:r>
      <w:r w:rsidR="00BE2784">
        <w:t>the</w:t>
      </w:r>
      <w:r w:rsidR="00BE2784">
        <w:rPr>
          <w:spacing w:val="15"/>
        </w:rPr>
        <w:t xml:space="preserve"> </w:t>
      </w:r>
      <w:r w:rsidR="00BE2784">
        <w:t>Stochastic</w:t>
      </w:r>
      <w:r w:rsidR="00BE2784">
        <w:rPr>
          <w:spacing w:val="14"/>
        </w:rPr>
        <w:t xml:space="preserve"> </w:t>
      </w:r>
      <w:r w:rsidR="00BE2784">
        <w:t>pix2vid</w:t>
      </w:r>
      <w:r w:rsidR="00BE2784">
        <w:rPr>
          <w:spacing w:val="15"/>
        </w:rPr>
        <w:t xml:space="preserve"> </w:t>
      </w:r>
      <w:r w:rsidR="00BE2784">
        <w:t>model</w:t>
      </w:r>
      <w:r w:rsidR="00BE2784">
        <w:rPr>
          <w:spacing w:val="14"/>
        </w:rPr>
        <w:t xml:space="preserve"> </w:t>
      </w:r>
      <w:r w:rsidR="00BE2784">
        <w:rPr>
          <w:spacing w:val="-5"/>
        </w:rPr>
        <w:t>on</w:t>
      </w:r>
    </w:p>
    <w:p w14:paraId="2DBFB52D" w14:textId="22A332FF" w:rsidR="0096722D" w:rsidRDefault="00BE2784">
      <w:pPr>
        <w:pStyle w:val="BodyText"/>
        <w:spacing w:before="172"/>
      </w:pPr>
      <w:r>
        <w:rPr>
          <w:spacing w:val="-2"/>
        </w:rPr>
        <w:t>unseen</w:t>
      </w:r>
      <w:r>
        <w:rPr>
          <w:spacing w:val="1"/>
        </w:rPr>
        <w:t xml:space="preserve"> </w:t>
      </w:r>
      <w:r>
        <w:rPr>
          <w:spacing w:val="-2"/>
        </w:rPr>
        <w:t>timesteps,</w:t>
      </w:r>
      <w:r>
        <w:rPr>
          <w:spacing w:val="2"/>
        </w:rPr>
        <w:t xml:space="preserve"> </w:t>
      </w:r>
      <w:r>
        <w:rPr>
          <w:spacing w:val="-2"/>
        </w:rPr>
        <w:t>either</w:t>
      </w:r>
      <w:r>
        <w:rPr>
          <w:spacing w:val="-1"/>
        </w:rPr>
        <w:t xml:space="preserve"> </w:t>
      </w:r>
      <w:r>
        <w:rPr>
          <w:spacing w:val="-2"/>
        </w:rPr>
        <w:t>interpolating</w:t>
      </w:r>
      <w:r>
        <w:t xml:space="preserve"> </w:t>
      </w:r>
      <w:r>
        <w:rPr>
          <w:spacing w:val="-2"/>
        </w:rPr>
        <w:t>the</w:t>
      </w:r>
      <w:r>
        <w:rPr>
          <w:spacing w:val="1"/>
        </w:rPr>
        <w:t xml:space="preserve"> </w:t>
      </w:r>
      <w:r>
        <w:rPr>
          <w:spacing w:val="-2"/>
        </w:rPr>
        <w:t>training</w:t>
      </w:r>
      <w:r>
        <w:rPr>
          <w:spacing w:val="-1"/>
        </w:rPr>
        <w:t xml:space="preserve"> </w:t>
      </w:r>
      <w:r>
        <w:rPr>
          <w:spacing w:val="-2"/>
        </w:rPr>
        <w:t>timesteps</w:t>
      </w:r>
      <w:r>
        <w:rPr>
          <w:spacing w:val="1"/>
        </w:rPr>
        <w:t xml:space="preserve"> </w:t>
      </w:r>
      <w:r>
        <w:rPr>
          <w:spacing w:val="-2"/>
        </w:rPr>
        <w:t>or</w:t>
      </w:r>
      <w:r>
        <w:t xml:space="preserve"> </w:t>
      </w:r>
      <w:r>
        <w:rPr>
          <w:spacing w:val="-2"/>
        </w:rPr>
        <w:t>extrapolating</w:t>
      </w:r>
      <w:r>
        <w:t xml:space="preserve"> </w:t>
      </w:r>
      <w:r>
        <w:rPr>
          <w:spacing w:val="-2"/>
        </w:rPr>
        <w:t>beyond</w:t>
      </w:r>
      <w:r>
        <w:rPr>
          <w:spacing w:val="-1"/>
        </w:rPr>
        <w:t xml:space="preserve"> </w:t>
      </w:r>
      <w:r>
        <w:rPr>
          <w:spacing w:val="-2"/>
        </w:rPr>
        <w:t>the</w:t>
      </w:r>
      <w:r>
        <w:rPr>
          <w:spacing w:val="1"/>
        </w:rPr>
        <w:t xml:space="preserve"> </w:t>
      </w:r>
      <w:r>
        <w:rPr>
          <w:spacing w:val="-2"/>
        </w:rPr>
        <w:t>training</w:t>
      </w:r>
      <w:r>
        <w:t xml:space="preserve"> </w:t>
      </w:r>
      <w:r>
        <w:rPr>
          <w:spacing w:val="-2"/>
        </w:rPr>
        <w:t>timesteps.</w:t>
      </w:r>
    </w:p>
    <w:p w14:paraId="2E964E40" w14:textId="3A086872" w:rsidR="0096722D" w:rsidRDefault="00852F4B">
      <w:pPr>
        <w:pStyle w:val="BodyText"/>
      </w:pPr>
      <w:ins w:id="289" w:author="Pyrcz, Michael" w:date="2023-09-16T10:16:00Z">
        <w:r>
          <w:t>f</w:t>
        </w:r>
      </w:ins>
      <w:r w:rsidR="00BE2784">
        <w:t>urthermore,</w:t>
      </w:r>
      <w:r w:rsidR="00BE2784">
        <w:rPr>
          <w:spacing w:val="12"/>
        </w:rPr>
        <w:t xml:space="preserve"> </w:t>
      </w:r>
      <w:r w:rsidR="00BE2784">
        <w:t>the</w:t>
      </w:r>
      <w:r w:rsidR="00BE2784">
        <w:rPr>
          <w:spacing w:val="8"/>
        </w:rPr>
        <w:t xml:space="preserve"> </w:t>
      </w:r>
      <w:r w:rsidR="00BE2784">
        <w:t>Stochastic</w:t>
      </w:r>
      <w:r w:rsidR="00BE2784">
        <w:rPr>
          <w:spacing w:val="8"/>
        </w:rPr>
        <w:t xml:space="preserve"> </w:t>
      </w:r>
      <w:r w:rsidR="00BE2784">
        <w:t>pix2vid</w:t>
      </w:r>
      <w:r w:rsidR="00BE2784">
        <w:rPr>
          <w:spacing w:val="9"/>
        </w:rPr>
        <w:t xml:space="preserve"> </w:t>
      </w:r>
      <w:r w:rsidR="00BE2784">
        <w:t>model</w:t>
      </w:r>
      <w:r w:rsidR="00BE2784">
        <w:rPr>
          <w:spacing w:val="8"/>
        </w:rPr>
        <w:t xml:space="preserve"> </w:t>
      </w:r>
      <w:r w:rsidR="00BE2784">
        <w:t>can</w:t>
      </w:r>
      <w:r w:rsidR="00BE2784">
        <w:rPr>
          <w:spacing w:val="9"/>
        </w:rPr>
        <w:t xml:space="preserve"> </w:t>
      </w:r>
      <w:r w:rsidR="00BE2784">
        <w:t>be</w:t>
      </w:r>
      <w:r w:rsidR="00BE2784">
        <w:rPr>
          <w:spacing w:val="8"/>
        </w:rPr>
        <w:t xml:space="preserve"> </w:t>
      </w:r>
      <w:r w:rsidR="00BE2784">
        <w:t>used</w:t>
      </w:r>
      <w:r w:rsidR="00BE2784">
        <w:rPr>
          <w:spacing w:val="9"/>
        </w:rPr>
        <w:t xml:space="preserve"> </w:t>
      </w:r>
      <w:r w:rsidR="00BE2784">
        <w:t>as</w:t>
      </w:r>
      <w:r w:rsidR="00BE2784">
        <w:rPr>
          <w:spacing w:val="8"/>
        </w:rPr>
        <w:t xml:space="preserve"> </w:t>
      </w:r>
      <w:r w:rsidR="00BE2784">
        <w:t>a</w:t>
      </w:r>
      <w:r w:rsidR="00BE2784">
        <w:rPr>
          <w:spacing w:val="8"/>
        </w:rPr>
        <w:t xml:space="preserve"> </w:t>
      </w:r>
      <w:r w:rsidR="00BE2784">
        <w:t>proxy</w:t>
      </w:r>
      <w:r w:rsidR="00BE2784">
        <w:rPr>
          <w:spacing w:val="9"/>
        </w:rPr>
        <w:t xml:space="preserve"> </w:t>
      </w:r>
      <w:r w:rsidR="00BE2784">
        <w:t>in</w:t>
      </w:r>
      <w:r w:rsidR="00BE2784">
        <w:rPr>
          <w:spacing w:val="8"/>
        </w:rPr>
        <w:t xml:space="preserve"> </w:t>
      </w:r>
      <w:r w:rsidR="00BE2784">
        <w:t>workflows</w:t>
      </w:r>
      <w:r w:rsidR="00BE2784">
        <w:rPr>
          <w:spacing w:val="9"/>
        </w:rPr>
        <w:t xml:space="preserve"> </w:t>
      </w:r>
      <w:r w:rsidR="00BE2784">
        <w:t>for</w:t>
      </w:r>
      <w:r w:rsidR="00BE2784">
        <w:rPr>
          <w:spacing w:val="8"/>
        </w:rPr>
        <w:t xml:space="preserve"> </w:t>
      </w:r>
      <w:r w:rsidR="00BE2784">
        <w:t>history</w:t>
      </w:r>
      <w:r w:rsidR="00BE2784">
        <w:rPr>
          <w:spacing w:val="8"/>
        </w:rPr>
        <w:t xml:space="preserve"> </w:t>
      </w:r>
      <w:r w:rsidR="00BE2784">
        <w:t>matching</w:t>
      </w:r>
      <w:r w:rsidR="00BE2784">
        <w:rPr>
          <w:spacing w:val="9"/>
        </w:rPr>
        <w:t xml:space="preserve"> </w:t>
      </w:r>
      <w:r w:rsidR="00BE2784">
        <w:rPr>
          <w:spacing w:val="-5"/>
        </w:rPr>
        <w:t>and</w:t>
      </w:r>
    </w:p>
    <w:p w14:paraId="5744AAFD" w14:textId="60D06648" w:rsidR="0096722D" w:rsidRDefault="00852F4B">
      <w:pPr>
        <w:pStyle w:val="BodyText"/>
      </w:pPr>
      <w:ins w:id="290" w:author="Pyrcz, Michael" w:date="2023-09-16T10:16:00Z">
        <w:r>
          <w:rPr>
            <w:spacing w:val="-2"/>
          </w:rPr>
          <w:t>c</w:t>
        </w:r>
      </w:ins>
      <w:r w:rsidR="00BE2784">
        <w:rPr>
          <w:spacing w:val="-2"/>
        </w:rPr>
        <w:t>losed-loop</w:t>
      </w:r>
      <w:r w:rsidR="00BE2784">
        <w:rPr>
          <w:spacing w:val="4"/>
        </w:rPr>
        <w:t xml:space="preserve"> </w:t>
      </w:r>
      <w:r w:rsidR="00BE2784">
        <w:rPr>
          <w:spacing w:val="-2"/>
        </w:rPr>
        <w:t>reservoir</w:t>
      </w:r>
      <w:r w:rsidR="00BE2784">
        <w:rPr>
          <w:spacing w:val="4"/>
        </w:rPr>
        <w:t xml:space="preserve"> </w:t>
      </w:r>
      <w:r w:rsidR="00BE2784">
        <w:rPr>
          <w:spacing w:val="-2"/>
        </w:rPr>
        <w:t>management.</w:t>
      </w:r>
    </w:p>
    <w:p w14:paraId="00609F87" w14:textId="77777777" w:rsidR="0096722D" w:rsidRDefault="0096722D">
      <w:pPr>
        <w:pStyle w:val="BodyText"/>
        <w:spacing w:before="279"/>
        <w:ind w:left="0"/>
        <w:rPr>
          <w:sz w:val="28"/>
        </w:rPr>
      </w:pPr>
    </w:p>
    <w:p w14:paraId="15D4BBF0" w14:textId="4CB725DA" w:rsidR="0096722D" w:rsidRDefault="00BE2784">
      <w:pPr>
        <w:spacing w:before="1"/>
        <w:ind w:left="154"/>
        <w:rPr>
          <w:b/>
          <w:sz w:val="28"/>
        </w:rPr>
      </w:pPr>
      <w:r>
        <w:rPr>
          <w:b/>
          <w:spacing w:val="-2"/>
          <w:sz w:val="28"/>
        </w:rPr>
        <w:t>Reproducibility</w:t>
      </w:r>
    </w:p>
    <w:p w14:paraId="1D3A9B04" w14:textId="77777777" w:rsidR="0096722D" w:rsidRDefault="0096722D">
      <w:pPr>
        <w:pStyle w:val="BodyText"/>
        <w:spacing w:before="123"/>
        <w:ind w:left="0"/>
        <w:rPr>
          <w:b/>
        </w:rPr>
      </w:pPr>
    </w:p>
    <w:p w14:paraId="6C59AC78" w14:textId="2933EFE4" w:rsidR="0096722D" w:rsidRDefault="00BE2784">
      <w:pPr>
        <w:pStyle w:val="BodyText"/>
        <w:spacing w:before="1"/>
      </w:pPr>
      <w:r>
        <w:t>The</w:t>
      </w:r>
      <w:r>
        <w:rPr>
          <w:spacing w:val="37"/>
        </w:rPr>
        <w:t xml:space="preserve"> </w:t>
      </w:r>
      <w:r>
        <w:t>code</w:t>
      </w:r>
      <w:r>
        <w:rPr>
          <w:spacing w:val="36"/>
        </w:rPr>
        <w:t xml:space="preserve"> </w:t>
      </w:r>
      <w:r>
        <w:t>will</w:t>
      </w:r>
      <w:r>
        <w:rPr>
          <w:spacing w:val="37"/>
        </w:rPr>
        <w:t xml:space="preserve"> </w:t>
      </w:r>
      <w:r>
        <w:t>be</w:t>
      </w:r>
      <w:r>
        <w:rPr>
          <w:spacing w:val="36"/>
        </w:rPr>
        <w:t xml:space="preserve"> </w:t>
      </w:r>
      <w:r>
        <w:t>made</w:t>
      </w:r>
      <w:r>
        <w:rPr>
          <w:spacing w:val="36"/>
        </w:rPr>
        <w:t xml:space="preserve"> </w:t>
      </w:r>
      <w:r>
        <w:t>publicly</w:t>
      </w:r>
      <w:r>
        <w:rPr>
          <w:spacing w:val="36"/>
        </w:rPr>
        <w:t xml:space="preserve"> </w:t>
      </w:r>
      <w:r>
        <w:t>available</w:t>
      </w:r>
      <w:r>
        <w:rPr>
          <w:spacing w:val="36"/>
        </w:rPr>
        <w:t xml:space="preserve"> </w:t>
      </w:r>
      <w:r>
        <w:t>on</w:t>
      </w:r>
      <w:r>
        <w:rPr>
          <w:spacing w:val="36"/>
        </w:rPr>
        <w:t xml:space="preserve"> </w:t>
      </w:r>
      <w:r>
        <w:t>the</w:t>
      </w:r>
      <w:r>
        <w:rPr>
          <w:spacing w:val="36"/>
        </w:rPr>
        <w:t xml:space="preserve"> </w:t>
      </w:r>
      <w:r>
        <w:t>author’s</w:t>
      </w:r>
      <w:r>
        <w:rPr>
          <w:spacing w:val="37"/>
        </w:rPr>
        <w:t xml:space="preserve"> </w:t>
      </w:r>
      <w:r>
        <w:t>repository</w:t>
      </w:r>
      <w:r>
        <w:rPr>
          <w:spacing w:val="36"/>
        </w:rPr>
        <w:t xml:space="preserve"> </w:t>
      </w:r>
      <w:r>
        <w:t>(github.com/misaelmmorales</w:t>
      </w:r>
      <w:r>
        <w:rPr>
          <w:spacing w:val="36"/>
        </w:rPr>
        <w:t xml:space="preserve"> </w:t>
      </w:r>
      <w:r>
        <w:rPr>
          <w:spacing w:val="-5"/>
        </w:rPr>
        <w:t>and</w:t>
      </w:r>
    </w:p>
    <w:p w14:paraId="473A569A" w14:textId="4886D38C" w:rsidR="0096722D" w:rsidRDefault="00BE2784">
      <w:pPr>
        <w:pStyle w:val="BodyText"/>
      </w:pPr>
      <w:r>
        <w:rPr>
          <w:spacing w:val="-2"/>
        </w:rPr>
        <w:t>github.com/GeostatsGuy).</w:t>
      </w:r>
    </w:p>
    <w:p w14:paraId="24193813" w14:textId="77777777" w:rsidR="0096722D" w:rsidRDefault="0096722D">
      <w:pPr>
        <w:pStyle w:val="BodyText"/>
        <w:spacing w:before="279"/>
        <w:ind w:left="0"/>
        <w:rPr>
          <w:sz w:val="28"/>
        </w:rPr>
      </w:pPr>
    </w:p>
    <w:p w14:paraId="7688FA7B" w14:textId="776E73E7" w:rsidR="0096722D" w:rsidRDefault="00BE2784">
      <w:pPr>
        <w:ind w:left="154"/>
        <w:rPr>
          <w:b/>
          <w:sz w:val="28"/>
        </w:rPr>
      </w:pPr>
      <w:r>
        <w:rPr>
          <w:b/>
          <w:spacing w:val="-2"/>
          <w:sz w:val="28"/>
        </w:rPr>
        <w:t>Funding</w:t>
      </w:r>
    </w:p>
    <w:p w14:paraId="7FFE28C1" w14:textId="77777777" w:rsidR="0096722D" w:rsidRDefault="0096722D">
      <w:pPr>
        <w:pStyle w:val="BodyText"/>
        <w:spacing w:before="124"/>
        <w:ind w:left="0"/>
        <w:rPr>
          <w:b/>
        </w:rPr>
      </w:pPr>
    </w:p>
    <w:p w14:paraId="546E7FDB" w14:textId="63616126" w:rsidR="0096722D" w:rsidRDefault="00BE2784">
      <w:pPr>
        <w:pStyle w:val="BodyText"/>
        <w:spacing w:before="0"/>
      </w:pPr>
      <w:r>
        <w:rPr>
          <w:spacing w:val="-2"/>
        </w:rPr>
        <w:t>This</w:t>
      </w:r>
      <w:r>
        <w:t xml:space="preserve"> </w:t>
      </w:r>
      <w:r>
        <w:rPr>
          <w:spacing w:val="-2"/>
        </w:rPr>
        <w:t>research</w:t>
      </w:r>
      <w:r>
        <w:rPr>
          <w:spacing w:val="-1"/>
        </w:rPr>
        <w:t xml:space="preserve"> </w:t>
      </w:r>
      <w:r>
        <w:rPr>
          <w:spacing w:val="-2"/>
        </w:rPr>
        <w:t>did</w:t>
      </w:r>
      <w:r>
        <w:t xml:space="preserve"> </w:t>
      </w:r>
      <w:r>
        <w:rPr>
          <w:spacing w:val="-2"/>
        </w:rPr>
        <w:t>not</w:t>
      </w:r>
      <w:r>
        <w:rPr>
          <w:spacing w:val="-1"/>
        </w:rPr>
        <w:t xml:space="preserve"> </w:t>
      </w:r>
      <w:r>
        <w:rPr>
          <w:spacing w:val="-2"/>
        </w:rPr>
        <w:t>receive</w:t>
      </w:r>
      <w:r>
        <w:rPr>
          <w:spacing w:val="-1"/>
        </w:rPr>
        <w:t xml:space="preserve"> </w:t>
      </w:r>
      <w:r>
        <w:rPr>
          <w:spacing w:val="-2"/>
        </w:rPr>
        <w:t>any</w:t>
      </w:r>
      <w:r>
        <w:t xml:space="preserve"> </w:t>
      </w:r>
      <w:r>
        <w:rPr>
          <w:spacing w:val="-2"/>
        </w:rPr>
        <w:t>specific</w:t>
      </w:r>
      <w:r>
        <w:rPr>
          <w:spacing w:val="-1"/>
        </w:rPr>
        <w:t xml:space="preserve"> </w:t>
      </w:r>
      <w:r>
        <w:rPr>
          <w:spacing w:val="-2"/>
        </w:rPr>
        <w:t>grant</w:t>
      </w:r>
      <w:r>
        <w:rPr>
          <w:spacing w:val="-1"/>
        </w:rPr>
        <w:t xml:space="preserve"> </w:t>
      </w:r>
      <w:r>
        <w:rPr>
          <w:spacing w:val="-2"/>
        </w:rPr>
        <w:t>from</w:t>
      </w:r>
      <w:r>
        <w:t xml:space="preserve"> </w:t>
      </w:r>
      <w:r>
        <w:rPr>
          <w:spacing w:val="-2"/>
        </w:rPr>
        <w:t>funding</w:t>
      </w:r>
      <w:r>
        <w:rPr>
          <w:spacing w:val="-1"/>
        </w:rPr>
        <w:t xml:space="preserve"> </w:t>
      </w:r>
      <w:r>
        <w:rPr>
          <w:spacing w:val="-2"/>
        </w:rPr>
        <w:t>agencies</w:t>
      </w:r>
      <w:r>
        <w:rPr>
          <w:spacing w:val="-1"/>
        </w:rPr>
        <w:t xml:space="preserve"> </w:t>
      </w:r>
      <w:r>
        <w:rPr>
          <w:spacing w:val="-2"/>
        </w:rPr>
        <w:t>in</w:t>
      </w:r>
      <w:r>
        <w:t xml:space="preserve"> </w:t>
      </w:r>
      <w:r>
        <w:rPr>
          <w:spacing w:val="-2"/>
        </w:rPr>
        <w:t>the</w:t>
      </w:r>
      <w:r>
        <w:rPr>
          <w:spacing w:val="-1"/>
        </w:rPr>
        <w:t xml:space="preserve"> </w:t>
      </w:r>
      <w:r>
        <w:rPr>
          <w:spacing w:val="-2"/>
        </w:rPr>
        <w:t>public,</w:t>
      </w:r>
      <w:r>
        <w:t xml:space="preserve"> </w:t>
      </w:r>
      <w:r>
        <w:rPr>
          <w:spacing w:val="-2"/>
        </w:rPr>
        <w:t>or</w:t>
      </w:r>
      <w:r>
        <w:rPr>
          <w:spacing w:val="-1"/>
        </w:rPr>
        <w:t xml:space="preserve"> </w:t>
      </w:r>
      <w:r>
        <w:rPr>
          <w:spacing w:val="-2"/>
        </w:rPr>
        <w:t>not-for-profit</w:t>
      </w:r>
      <w:r>
        <w:t xml:space="preserve"> </w:t>
      </w:r>
      <w:r>
        <w:rPr>
          <w:spacing w:val="-2"/>
        </w:rPr>
        <w:t>sectors.</w:t>
      </w:r>
    </w:p>
    <w:p w14:paraId="2E2BC542" w14:textId="77777777" w:rsidR="0096722D" w:rsidRDefault="0096722D">
      <w:pPr>
        <w:pStyle w:val="BodyText"/>
        <w:spacing w:before="279"/>
        <w:ind w:left="0"/>
        <w:rPr>
          <w:sz w:val="28"/>
        </w:rPr>
      </w:pPr>
    </w:p>
    <w:p w14:paraId="603B4081" w14:textId="29D8CEF0" w:rsidR="0096722D" w:rsidRDefault="00BE2784">
      <w:pPr>
        <w:spacing w:before="1"/>
        <w:ind w:left="154"/>
        <w:rPr>
          <w:b/>
          <w:sz w:val="28"/>
        </w:rPr>
      </w:pPr>
      <w:r>
        <w:rPr>
          <w:b/>
          <w:spacing w:val="-2"/>
          <w:sz w:val="28"/>
        </w:rPr>
        <w:t>Declarations</w:t>
      </w:r>
    </w:p>
    <w:p w14:paraId="5C26724C" w14:textId="77777777" w:rsidR="0096722D" w:rsidRDefault="0096722D">
      <w:pPr>
        <w:pStyle w:val="BodyText"/>
        <w:spacing w:before="123"/>
        <w:ind w:left="0"/>
        <w:rPr>
          <w:b/>
        </w:rPr>
      </w:pPr>
    </w:p>
    <w:p w14:paraId="49FBBADB" w14:textId="7D87A8BF" w:rsidR="0096722D" w:rsidRDefault="00BE2784">
      <w:pPr>
        <w:pStyle w:val="BodyText"/>
        <w:spacing w:before="0"/>
      </w:pPr>
      <w:r>
        <w:t>The</w:t>
      </w:r>
      <w:r>
        <w:rPr>
          <w:spacing w:val="5"/>
        </w:rPr>
        <w:t xml:space="preserve"> </w:t>
      </w:r>
      <w:r>
        <w:t>authors</w:t>
      </w:r>
      <w:r>
        <w:rPr>
          <w:spacing w:val="4"/>
        </w:rPr>
        <w:t xml:space="preserve"> </w:t>
      </w:r>
      <w:r>
        <w:t>declare</w:t>
      </w:r>
      <w:r>
        <w:rPr>
          <w:spacing w:val="5"/>
        </w:rPr>
        <w:t xml:space="preserve"> </w:t>
      </w:r>
      <w:r>
        <w:t>no</w:t>
      </w:r>
      <w:r>
        <w:rPr>
          <w:spacing w:val="5"/>
        </w:rPr>
        <w:t xml:space="preserve"> </w:t>
      </w:r>
      <w:r>
        <w:t>conflict</w:t>
      </w:r>
      <w:r>
        <w:rPr>
          <w:spacing w:val="4"/>
        </w:rPr>
        <w:t xml:space="preserve"> </w:t>
      </w:r>
      <w:r>
        <w:t>of</w:t>
      </w:r>
      <w:r>
        <w:rPr>
          <w:spacing w:val="5"/>
        </w:rPr>
        <w:t xml:space="preserve"> </w:t>
      </w:r>
      <w:r>
        <w:rPr>
          <w:spacing w:val="-2"/>
        </w:rPr>
        <w:t>interests.</w:t>
      </w:r>
    </w:p>
    <w:p w14:paraId="593C36F4" w14:textId="77777777" w:rsidR="0096722D" w:rsidRDefault="0096722D">
      <w:pPr>
        <w:pStyle w:val="BodyText"/>
        <w:spacing w:before="280"/>
        <w:ind w:left="0"/>
        <w:rPr>
          <w:sz w:val="28"/>
        </w:rPr>
      </w:pPr>
    </w:p>
    <w:p w14:paraId="76150ED8" w14:textId="5861A63D" w:rsidR="0096722D" w:rsidRDefault="00BE2784">
      <w:pPr>
        <w:ind w:left="154"/>
        <w:rPr>
          <w:b/>
          <w:sz w:val="28"/>
        </w:rPr>
      </w:pPr>
      <w:r>
        <w:rPr>
          <w:b/>
          <w:spacing w:val="-2"/>
          <w:sz w:val="28"/>
        </w:rPr>
        <w:t>Acknowledgements</w:t>
      </w:r>
    </w:p>
    <w:p w14:paraId="20E77D5D" w14:textId="77777777" w:rsidR="0096722D" w:rsidRDefault="0096722D">
      <w:pPr>
        <w:pStyle w:val="BodyText"/>
        <w:spacing w:before="123"/>
        <w:ind w:left="0"/>
        <w:rPr>
          <w:b/>
        </w:rPr>
      </w:pPr>
    </w:p>
    <w:p w14:paraId="6BC12D3A" w14:textId="35335FEE" w:rsidR="0096722D" w:rsidRDefault="00BE2784">
      <w:pPr>
        <w:pStyle w:val="BodyText"/>
        <w:spacing w:before="1"/>
      </w:pPr>
      <w:r>
        <w:t>The</w:t>
      </w:r>
      <w:r>
        <w:rPr>
          <w:spacing w:val="-3"/>
        </w:rPr>
        <w:t xml:space="preserve"> </w:t>
      </w:r>
      <w:r>
        <w:t>authors</w:t>
      </w:r>
      <w:r>
        <w:rPr>
          <w:spacing w:val="-3"/>
        </w:rPr>
        <w:t xml:space="preserve"> </w:t>
      </w:r>
      <w:r>
        <w:t>thank</w:t>
      </w:r>
      <w:r>
        <w:rPr>
          <w:spacing w:val="-4"/>
        </w:rPr>
        <w:t xml:space="preserve"> </w:t>
      </w:r>
      <w:r>
        <w:t>the</w:t>
      </w:r>
      <w:r>
        <w:rPr>
          <w:spacing w:val="-3"/>
        </w:rPr>
        <w:t xml:space="preserve"> </w:t>
      </w:r>
      <w:r>
        <w:t>Digital</w:t>
      </w:r>
      <w:r>
        <w:rPr>
          <w:spacing w:val="-4"/>
        </w:rPr>
        <w:t xml:space="preserve"> </w:t>
      </w:r>
      <w:r>
        <w:t>Reservoir</w:t>
      </w:r>
      <w:r>
        <w:rPr>
          <w:spacing w:val="-3"/>
        </w:rPr>
        <w:t xml:space="preserve"> </w:t>
      </w:r>
      <w:r>
        <w:t>Characterization</w:t>
      </w:r>
      <w:r>
        <w:rPr>
          <w:spacing w:val="-4"/>
        </w:rPr>
        <w:t xml:space="preserve"> </w:t>
      </w:r>
      <w:r>
        <w:t>Technology</w:t>
      </w:r>
      <w:r>
        <w:rPr>
          <w:spacing w:val="-3"/>
        </w:rPr>
        <w:t xml:space="preserve"> </w:t>
      </w:r>
      <w:r>
        <w:t>(DIRECT)</w:t>
      </w:r>
      <w:r>
        <w:rPr>
          <w:spacing w:val="-4"/>
        </w:rPr>
        <w:t xml:space="preserve"> </w:t>
      </w:r>
      <w:r>
        <w:t>and</w:t>
      </w:r>
      <w:r>
        <w:rPr>
          <w:spacing w:val="-3"/>
        </w:rPr>
        <w:t xml:space="preserve"> </w:t>
      </w:r>
      <w:r>
        <w:t>Formation</w:t>
      </w:r>
      <w:r>
        <w:rPr>
          <w:spacing w:val="-4"/>
        </w:rPr>
        <w:t xml:space="preserve"> </w:t>
      </w:r>
      <w:r>
        <w:rPr>
          <w:spacing w:val="-2"/>
        </w:rPr>
        <w:t>Evaluation</w:t>
      </w:r>
    </w:p>
    <w:p w14:paraId="6CF0FF1B" w14:textId="2BEAD61F" w:rsidR="0096722D" w:rsidRDefault="00BE2784">
      <w:pPr>
        <w:pStyle w:val="BodyText"/>
      </w:pPr>
      <w:r>
        <w:t>(FE)</w:t>
      </w:r>
      <w:r>
        <w:rPr>
          <w:spacing w:val="8"/>
        </w:rPr>
        <w:t xml:space="preserve"> </w:t>
      </w:r>
      <w:r>
        <w:t>Industry</w:t>
      </w:r>
      <w:r>
        <w:rPr>
          <w:spacing w:val="8"/>
        </w:rPr>
        <w:t xml:space="preserve"> </w:t>
      </w:r>
      <w:r>
        <w:t>Affiliate</w:t>
      </w:r>
      <w:r>
        <w:rPr>
          <w:spacing w:val="8"/>
        </w:rPr>
        <w:t xml:space="preserve"> </w:t>
      </w:r>
      <w:r>
        <w:t>Program</w:t>
      </w:r>
      <w:r>
        <w:rPr>
          <w:spacing w:val="9"/>
        </w:rPr>
        <w:t xml:space="preserve"> </w:t>
      </w:r>
      <w:r>
        <w:t>at</w:t>
      </w:r>
      <w:r>
        <w:rPr>
          <w:spacing w:val="8"/>
        </w:rPr>
        <w:t xml:space="preserve"> </w:t>
      </w:r>
      <w:r>
        <w:t>the</w:t>
      </w:r>
      <w:r>
        <w:rPr>
          <w:spacing w:val="8"/>
        </w:rPr>
        <w:t xml:space="preserve"> </w:t>
      </w:r>
      <w:r>
        <w:t>University</w:t>
      </w:r>
      <w:r>
        <w:rPr>
          <w:spacing w:val="8"/>
        </w:rPr>
        <w:t xml:space="preserve"> </w:t>
      </w:r>
      <w:r>
        <w:t>of</w:t>
      </w:r>
      <w:r>
        <w:rPr>
          <w:spacing w:val="8"/>
        </w:rPr>
        <w:t xml:space="preserve"> </w:t>
      </w:r>
      <w:r>
        <w:t>Texas</w:t>
      </w:r>
      <w:r>
        <w:rPr>
          <w:spacing w:val="8"/>
        </w:rPr>
        <w:t xml:space="preserve"> </w:t>
      </w:r>
      <w:r>
        <w:t>at</w:t>
      </w:r>
      <w:r>
        <w:rPr>
          <w:spacing w:val="8"/>
        </w:rPr>
        <w:t xml:space="preserve"> </w:t>
      </w:r>
      <w:r>
        <w:t>Austin</w:t>
      </w:r>
      <w:r>
        <w:rPr>
          <w:spacing w:val="8"/>
        </w:rPr>
        <w:t xml:space="preserve"> </w:t>
      </w:r>
      <w:r>
        <w:t>for</w:t>
      </w:r>
      <w:r>
        <w:rPr>
          <w:spacing w:val="8"/>
        </w:rPr>
        <w:t xml:space="preserve"> </w:t>
      </w:r>
      <w:r>
        <w:t>supporting</w:t>
      </w:r>
      <w:r>
        <w:rPr>
          <w:spacing w:val="8"/>
        </w:rPr>
        <w:t xml:space="preserve"> </w:t>
      </w:r>
      <w:r>
        <w:t>this</w:t>
      </w:r>
      <w:r>
        <w:rPr>
          <w:spacing w:val="8"/>
        </w:rPr>
        <w:t xml:space="preserve"> </w:t>
      </w:r>
      <w:r>
        <w:rPr>
          <w:spacing w:val="-2"/>
        </w:rPr>
        <w:t>work.</w:t>
      </w:r>
    </w:p>
    <w:p w14:paraId="7477A485" w14:textId="77777777" w:rsidR="0096722D" w:rsidRDefault="0096722D">
      <w:pPr>
        <w:sectPr w:rsidR="0096722D">
          <w:pgSz w:w="12240" w:h="15840"/>
          <w:pgMar w:top="1400" w:right="1280" w:bottom="980" w:left="920" w:header="0" w:footer="792" w:gutter="0"/>
          <w:cols w:space="720"/>
        </w:sectPr>
      </w:pPr>
    </w:p>
    <w:p w14:paraId="2CEF69F2" w14:textId="77777777" w:rsidR="0096722D" w:rsidRDefault="00BE2784">
      <w:pPr>
        <w:spacing w:before="42"/>
        <w:ind w:left="154"/>
        <w:rPr>
          <w:b/>
          <w:sz w:val="28"/>
        </w:rPr>
      </w:pPr>
      <w:proofErr w:type="gramStart"/>
      <w:r>
        <w:rPr>
          <w:rFonts w:ascii="Arial"/>
          <w:sz w:val="10"/>
        </w:rPr>
        <w:t>421</w:t>
      </w:r>
      <w:r>
        <w:rPr>
          <w:rFonts w:ascii="Arial"/>
          <w:spacing w:val="70"/>
          <w:sz w:val="10"/>
        </w:rPr>
        <w:t xml:space="preserve">  </w:t>
      </w:r>
      <w:r>
        <w:rPr>
          <w:b/>
          <w:spacing w:val="-2"/>
          <w:sz w:val="28"/>
        </w:rPr>
        <w:t>References</w:t>
      </w:r>
      <w:proofErr w:type="gramEnd"/>
    </w:p>
    <w:p w14:paraId="77C0247B" w14:textId="77777777" w:rsidR="0096722D" w:rsidRDefault="0096722D">
      <w:pPr>
        <w:pStyle w:val="BodyText"/>
        <w:spacing w:before="124"/>
        <w:ind w:left="0"/>
        <w:rPr>
          <w:b/>
        </w:rPr>
      </w:pPr>
    </w:p>
    <w:p w14:paraId="21446C09" w14:textId="77777777" w:rsidR="0096722D" w:rsidRDefault="00BE2784">
      <w:pPr>
        <w:pStyle w:val="BodyText"/>
        <w:tabs>
          <w:tab w:val="left" w:pos="619"/>
        </w:tabs>
        <w:spacing w:before="0"/>
      </w:pPr>
      <w:r>
        <w:rPr>
          <w:rFonts w:ascii="Arial"/>
          <w:spacing w:val="-5"/>
          <w:sz w:val="10"/>
        </w:rPr>
        <w:t>422</w:t>
      </w:r>
      <w:r>
        <w:rPr>
          <w:rFonts w:ascii="Arial"/>
          <w:sz w:val="10"/>
        </w:rPr>
        <w:tab/>
      </w:r>
      <w:bookmarkStart w:id="291" w:name="_bookmark26"/>
      <w:bookmarkEnd w:id="291"/>
      <w:r>
        <w:t>[1]</w:t>
      </w:r>
      <w:r>
        <w:rPr>
          <w:spacing w:val="42"/>
        </w:rPr>
        <w:t xml:space="preserve"> </w:t>
      </w:r>
      <w:r>
        <w:t>K.</w:t>
      </w:r>
      <w:r>
        <w:rPr>
          <w:spacing w:val="43"/>
        </w:rPr>
        <w:t xml:space="preserve"> </w:t>
      </w:r>
      <w:r>
        <w:t>Michael,</w:t>
      </w:r>
      <w:r>
        <w:rPr>
          <w:spacing w:val="51"/>
        </w:rPr>
        <w:t xml:space="preserve"> </w:t>
      </w:r>
      <w:r>
        <w:t>A.</w:t>
      </w:r>
      <w:r>
        <w:rPr>
          <w:spacing w:val="43"/>
        </w:rPr>
        <w:t xml:space="preserve"> </w:t>
      </w:r>
      <w:r>
        <w:t>Golab,</w:t>
      </w:r>
      <w:r>
        <w:rPr>
          <w:spacing w:val="50"/>
        </w:rPr>
        <w:t xml:space="preserve"> </w:t>
      </w:r>
      <w:r>
        <w:t>V.</w:t>
      </w:r>
      <w:r>
        <w:rPr>
          <w:spacing w:val="44"/>
        </w:rPr>
        <w:t xml:space="preserve"> </w:t>
      </w:r>
      <w:r>
        <w:t>Shulakova,</w:t>
      </w:r>
      <w:r>
        <w:rPr>
          <w:spacing w:val="50"/>
        </w:rPr>
        <w:t xml:space="preserve"> </w:t>
      </w:r>
      <w:r>
        <w:t>J.</w:t>
      </w:r>
      <w:r>
        <w:rPr>
          <w:spacing w:val="43"/>
        </w:rPr>
        <w:t xml:space="preserve"> </w:t>
      </w:r>
      <w:r>
        <w:t>Ennis-King,</w:t>
      </w:r>
      <w:r>
        <w:rPr>
          <w:spacing w:val="51"/>
        </w:rPr>
        <w:t xml:space="preserve"> </w:t>
      </w:r>
      <w:r>
        <w:t>G.</w:t>
      </w:r>
      <w:r>
        <w:rPr>
          <w:spacing w:val="43"/>
        </w:rPr>
        <w:t xml:space="preserve"> </w:t>
      </w:r>
      <w:r>
        <w:t>Allinson,</w:t>
      </w:r>
      <w:r>
        <w:rPr>
          <w:spacing w:val="51"/>
        </w:rPr>
        <w:t xml:space="preserve"> </w:t>
      </w:r>
      <w:r>
        <w:t>S.</w:t>
      </w:r>
      <w:r>
        <w:rPr>
          <w:spacing w:val="43"/>
        </w:rPr>
        <w:t xml:space="preserve"> </w:t>
      </w:r>
      <w:r>
        <w:t>Sharma,</w:t>
      </w:r>
      <w:r>
        <w:rPr>
          <w:spacing w:val="51"/>
        </w:rPr>
        <w:t xml:space="preserve"> </w:t>
      </w:r>
      <w:r>
        <w:t>and</w:t>
      </w:r>
      <w:r>
        <w:rPr>
          <w:spacing w:val="43"/>
        </w:rPr>
        <w:t xml:space="preserve"> </w:t>
      </w:r>
      <w:r>
        <w:t>T.</w:t>
      </w:r>
      <w:r>
        <w:rPr>
          <w:spacing w:val="43"/>
        </w:rPr>
        <w:t xml:space="preserve"> </w:t>
      </w:r>
      <w:r>
        <w:t>Aiken.</w:t>
      </w:r>
      <w:r>
        <w:rPr>
          <w:spacing w:val="38"/>
        </w:rPr>
        <w:t xml:space="preserve">  </w:t>
      </w:r>
      <w:r>
        <w:rPr>
          <w:spacing w:val="-5"/>
        </w:rPr>
        <w:t>Ge-</w:t>
      </w:r>
    </w:p>
    <w:p w14:paraId="58F157BB" w14:textId="77777777" w:rsidR="0096722D" w:rsidRDefault="00BE2784">
      <w:pPr>
        <w:pStyle w:val="BodyText"/>
        <w:tabs>
          <w:tab w:val="left" w:pos="929"/>
        </w:tabs>
      </w:pPr>
      <w:r>
        <w:rPr>
          <w:rFonts w:ascii="Arial" w:hAnsi="Arial"/>
          <w:spacing w:val="-5"/>
          <w:sz w:val="10"/>
        </w:rPr>
        <w:t>423</w:t>
      </w:r>
      <w:r>
        <w:rPr>
          <w:rFonts w:ascii="Arial" w:hAnsi="Arial"/>
          <w:sz w:val="10"/>
        </w:rPr>
        <w:tab/>
      </w:r>
      <w:r>
        <w:t>ological</w:t>
      </w:r>
      <w:r>
        <w:rPr>
          <w:spacing w:val="31"/>
        </w:rPr>
        <w:t xml:space="preserve"> </w:t>
      </w:r>
      <w:r>
        <w:t>storage</w:t>
      </w:r>
      <w:r>
        <w:rPr>
          <w:spacing w:val="30"/>
        </w:rPr>
        <w:t xml:space="preserve"> </w:t>
      </w:r>
      <w:r>
        <w:t>of</w:t>
      </w:r>
      <w:r>
        <w:rPr>
          <w:spacing w:val="31"/>
        </w:rPr>
        <w:t xml:space="preserve"> </w:t>
      </w:r>
      <w:r>
        <w:t>co2</w:t>
      </w:r>
      <w:r>
        <w:rPr>
          <w:spacing w:val="30"/>
        </w:rPr>
        <w:t xml:space="preserve"> </w:t>
      </w:r>
      <w:r>
        <w:t>in</w:t>
      </w:r>
      <w:r>
        <w:rPr>
          <w:spacing w:val="31"/>
        </w:rPr>
        <w:t xml:space="preserve"> </w:t>
      </w:r>
      <w:r>
        <w:t>saline</w:t>
      </w:r>
      <w:r>
        <w:rPr>
          <w:spacing w:val="31"/>
        </w:rPr>
        <w:t xml:space="preserve"> </w:t>
      </w:r>
      <w:r>
        <w:t>aquifers—a</w:t>
      </w:r>
      <w:r>
        <w:rPr>
          <w:spacing w:val="30"/>
        </w:rPr>
        <w:t xml:space="preserve"> </w:t>
      </w:r>
      <w:r>
        <w:t>review</w:t>
      </w:r>
      <w:r>
        <w:rPr>
          <w:spacing w:val="30"/>
        </w:rPr>
        <w:t xml:space="preserve"> </w:t>
      </w:r>
      <w:r>
        <w:t>of</w:t>
      </w:r>
      <w:r>
        <w:rPr>
          <w:spacing w:val="31"/>
        </w:rPr>
        <w:t xml:space="preserve"> </w:t>
      </w:r>
      <w:r>
        <w:t>the</w:t>
      </w:r>
      <w:r>
        <w:rPr>
          <w:spacing w:val="31"/>
        </w:rPr>
        <w:t xml:space="preserve"> </w:t>
      </w:r>
      <w:r>
        <w:t>experience</w:t>
      </w:r>
      <w:r>
        <w:rPr>
          <w:spacing w:val="31"/>
        </w:rPr>
        <w:t xml:space="preserve"> </w:t>
      </w:r>
      <w:r>
        <w:t>from</w:t>
      </w:r>
      <w:r>
        <w:rPr>
          <w:spacing w:val="30"/>
        </w:rPr>
        <w:t xml:space="preserve"> </w:t>
      </w:r>
      <w:r>
        <w:t>existing</w:t>
      </w:r>
      <w:r>
        <w:rPr>
          <w:spacing w:val="30"/>
        </w:rPr>
        <w:t xml:space="preserve"> </w:t>
      </w:r>
      <w:r>
        <w:t>storage</w:t>
      </w:r>
      <w:r>
        <w:rPr>
          <w:spacing w:val="30"/>
        </w:rPr>
        <w:t xml:space="preserve"> </w:t>
      </w:r>
      <w:r>
        <w:rPr>
          <w:spacing w:val="-2"/>
        </w:rPr>
        <w:t>opera-</w:t>
      </w:r>
    </w:p>
    <w:p w14:paraId="3DBF7F32" w14:textId="77777777" w:rsidR="0096722D" w:rsidRDefault="00BE2784">
      <w:pPr>
        <w:tabs>
          <w:tab w:val="left" w:pos="929"/>
        </w:tabs>
        <w:spacing w:before="172"/>
        <w:ind w:left="154"/>
        <w:rPr>
          <w:sz w:val="20"/>
        </w:rPr>
      </w:pPr>
      <w:r>
        <w:rPr>
          <w:rFonts w:ascii="Arial" w:hAnsi="Arial"/>
          <w:spacing w:val="-5"/>
          <w:sz w:val="10"/>
        </w:rPr>
        <w:t>424</w:t>
      </w:r>
      <w:r>
        <w:rPr>
          <w:rFonts w:ascii="Arial" w:hAnsi="Arial"/>
          <w:sz w:val="10"/>
        </w:rPr>
        <w:tab/>
      </w:r>
      <w:r>
        <w:rPr>
          <w:spacing w:val="-2"/>
          <w:sz w:val="20"/>
        </w:rPr>
        <w:t>tions.</w:t>
      </w:r>
      <w:r>
        <w:rPr>
          <w:spacing w:val="52"/>
          <w:sz w:val="20"/>
        </w:rPr>
        <w:t xml:space="preserve"> </w:t>
      </w:r>
      <w:r>
        <w:rPr>
          <w:i/>
          <w:spacing w:val="-2"/>
          <w:sz w:val="20"/>
        </w:rPr>
        <w:t>International</w:t>
      </w:r>
      <w:r>
        <w:rPr>
          <w:i/>
          <w:spacing w:val="13"/>
          <w:sz w:val="20"/>
        </w:rPr>
        <w:t xml:space="preserve"> </w:t>
      </w:r>
      <w:r>
        <w:rPr>
          <w:i/>
          <w:spacing w:val="-2"/>
          <w:sz w:val="20"/>
        </w:rPr>
        <w:t>Journal</w:t>
      </w:r>
      <w:r>
        <w:rPr>
          <w:i/>
          <w:spacing w:val="12"/>
          <w:sz w:val="20"/>
        </w:rPr>
        <w:t xml:space="preserve"> </w:t>
      </w:r>
      <w:r>
        <w:rPr>
          <w:i/>
          <w:spacing w:val="-2"/>
          <w:sz w:val="20"/>
        </w:rPr>
        <w:t>of</w:t>
      </w:r>
      <w:r>
        <w:rPr>
          <w:i/>
          <w:spacing w:val="13"/>
          <w:sz w:val="20"/>
        </w:rPr>
        <w:t xml:space="preserve"> </w:t>
      </w:r>
      <w:r>
        <w:rPr>
          <w:i/>
          <w:spacing w:val="-2"/>
          <w:sz w:val="20"/>
        </w:rPr>
        <w:t>Greenhouse</w:t>
      </w:r>
      <w:r>
        <w:rPr>
          <w:i/>
          <w:spacing w:val="12"/>
          <w:sz w:val="20"/>
        </w:rPr>
        <w:t xml:space="preserve"> </w:t>
      </w:r>
      <w:r>
        <w:rPr>
          <w:i/>
          <w:spacing w:val="-2"/>
          <w:sz w:val="20"/>
        </w:rPr>
        <w:t>Gas</w:t>
      </w:r>
      <w:r>
        <w:rPr>
          <w:i/>
          <w:spacing w:val="13"/>
          <w:sz w:val="20"/>
        </w:rPr>
        <w:t xml:space="preserve"> </w:t>
      </w:r>
      <w:r>
        <w:rPr>
          <w:i/>
          <w:spacing w:val="-2"/>
          <w:sz w:val="20"/>
        </w:rPr>
        <w:t>Control</w:t>
      </w:r>
      <w:r>
        <w:rPr>
          <w:spacing w:val="-2"/>
          <w:sz w:val="20"/>
        </w:rPr>
        <w:t>,</w:t>
      </w:r>
      <w:r>
        <w:rPr>
          <w:spacing w:val="14"/>
          <w:sz w:val="20"/>
        </w:rPr>
        <w:t xml:space="preserve"> </w:t>
      </w:r>
      <w:r>
        <w:rPr>
          <w:spacing w:val="-2"/>
          <w:sz w:val="20"/>
        </w:rPr>
        <w:t>4(4):659–667,</w:t>
      </w:r>
      <w:r>
        <w:rPr>
          <w:spacing w:val="14"/>
          <w:sz w:val="20"/>
        </w:rPr>
        <w:t xml:space="preserve"> </w:t>
      </w:r>
      <w:r>
        <w:rPr>
          <w:spacing w:val="-2"/>
          <w:sz w:val="20"/>
        </w:rPr>
        <w:t>2010.</w:t>
      </w:r>
      <w:r>
        <w:rPr>
          <w:spacing w:val="53"/>
          <w:sz w:val="20"/>
        </w:rPr>
        <w:t xml:space="preserve"> </w:t>
      </w:r>
      <w:r>
        <w:rPr>
          <w:spacing w:val="-2"/>
          <w:sz w:val="20"/>
        </w:rPr>
        <w:t>ISSN</w:t>
      </w:r>
      <w:r>
        <w:rPr>
          <w:spacing w:val="11"/>
          <w:sz w:val="20"/>
        </w:rPr>
        <w:t xml:space="preserve"> </w:t>
      </w:r>
      <w:r>
        <w:rPr>
          <w:spacing w:val="-2"/>
          <w:sz w:val="20"/>
        </w:rPr>
        <w:t>1750-5836.</w:t>
      </w:r>
      <w:r>
        <w:rPr>
          <w:spacing w:val="53"/>
          <w:sz w:val="20"/>
        </w:rPr>
        <w:t xml:space="preserve"> </w:t>
      </w:r>
      <w:r>
        <w:rPr>
          <w:spacing w:val="-4"/>
          <w:sz w:val="20"/>
        </w:rPr>
        <w:t>doi:</w:t>
      </w:r>
    </w:p>
    <w:p w14:paraId="767F67F8" w14:textId="77777777" w:rsidR="0096722D" w:rsidRDefault="00BE2784">
      <w:pPr>
        <w:pStyle w:val="BodyText"/>
        <w:tabs>
          <w:tab w:val="left" w:pos="929"/>
        </w:tabs>
      </w:pPr>
      <w:r>
        <w:rPr>
          <w:rFonts w:ascii="Arial"/>
          <w:spacing w:val="-5"/>
          <w:sz w:val="10"/>
        </w:rPr>
        <w:t>425</w:t>
      </w:r>
      <w:r>
        <w:rPr>
          <w:rFonts w:ascii="Arial"/>
          <w:sz w:val="10"/>
        </w:rPr>
        <w:tab/>
      </w:r>
      <w:r>
        <w:rPr>
          <w:spacing w:val="-2"/>
        </w:rPr>
        <w:t>https://doi.org/10.1016/j.ijggc.2009.12.011.</w:t>
      </w:r>
    </w:p>
    <w:p w14:paraId="10C487E3" w14:textId="77777777" w:rsidR="0096722D" w:rsidRDefault="0096722D">
      <w:pPr>
        <w:pStyle w:val="BodyText"/>
        <w:spacing w:before="103"/>
        <w:ind w:left="0"/>
      </w:pPr>
    </w:p>
    <w:p w14:paraId="5E9DCD6E" w14:textId="77777777" w:rsidR="0096722D" w:rsidRDefault="00BE2784">
      <w:pPr>
        <w:pStyle w:val="BodyText"/>
        <w:tabs>
          <w:tab w:val="left" w:pos="619"/>
        </w:tabs>
        <w:spacing w:before="1"/>
      </w:pPr>
      <w:r>
        <w:rPr>
          <w:rFonts w:ascii="Arial"/>
          <w:spacing w:val="-5"/>
          <w:sz w:val="10"/>
        </w:rPr>
        <w:t>426</w:t>
      </w:r>
      <w:r>
        <w:rPr>
          <w:rFonts w:ascii="Arial"/>
          <w:sz w:val="10"/>
        </w:rPr>
        <w:tab/>
      </w:r>
      <w:r>
        <w:t>[2]</w:t>
      </w:r>
      <w:r>
        <w:rPr>
          <w:spacing w:val="45"/>
        </w:rPr>
        <w:t xml:space="preserve"> </w:t>
      </w:r>
      <w:r>
        <w:t>A.</w:t>
      </w:r>
      <w:r>
        <w:rPr>
          <w:spacing w:val="24"/>
        </w:rPr>
        <w:t xml:space="preserve"> </w:t>
      </w:r>
      <w:r>
        <w:t>Goodman,</w:t>
      </w:r>
      <w:r>
        <w:rPr>
          <w:spacing w:val="25"/>
        </w:rPr>
        <w:t xml:space="preserve"> </w:t>
      </w:r>
      <w:r>
        <w:t>G.</w:t>
      </w:r>
      <w:r>
        <w:rPr>
          <w:spacing w:val="23"/>
        </w:rPr>
        <w:t xml:space="preserve"> </w:t>
      </w:r>
      <w:r>
        <w:t>Bromhal,</w:t>
      </w:r>
      <w:r>
        <w:rPr>
          <w:spacing w:val="25"/>
        </w:rPr>
        <w:t xml:space="preserve"> </w:t>
      </w:r>
      <w:r>
        <w:t>B.</w:t>
      </w:r>
      <w:r>
        <w:rPr>
          <w:spacing w:val="23"/>
        </w:rPr>
        <w:t xml:space="preserve"> </w:t>
      </w:r>
      <w:r>
        <w:t>Strazisar,</w:t>
      </w:r>
      <w:r>
        <w:rPr>
          <w:spacing w:val="25"/>
        </w:rPr>
        <w:t xml:space="preserve"> </w:t>
      </w:r>
      <w:r>
        <w:t>T.</w:t>
      </w:r>
      <w:r>
        <w:rPr>
          <w:spacing w:val="24"/>
        </w:rPr>
        <w:t xml:space="preserve"> </w:t>
      </w:r>
      <w:r>
        <w:t>Rodosta,</w:t>
      </w:r>
      <w:r>
        <w:rPr>
          <w:spacing w:val="25"/>
        </w:rPr>
        <w:t xml:space="preserve"> </w:t>
      </w:r>
      <w:r>
        <w:t>W.F.</w:t>
      </w:r>
      <w:r>
        <w:rPr>
          <w:spacing w:val="23"/>
        </w:rPr>
        <w:t xml:space="preserve"> </w:t>
      </w:r>
      <w:r>
        <w:t>Guthrie,</w:t>
      </w:r>
      <w:r>
        <w:rPr>
          <w:spacing w:val="25"/>
        </w:rPr>
        <w:t xml:space="preserve"> </w:t>
      </w:r>
      <w:r>
        <w:t>D.</w:t>
      </w:r>
      <w:r>
        <w:rPr>
          <w:spacing w:val="23"/>
        </w:rPr>
        <w:t xml:space="preserve"> </w:t>
      </w:r>
      <w:r>
        <w:t>Allen,</w:t>
      </w:r>
      <w:r>
        <w:rPr>
          <w:spacing w:val="25"/>
        </w:rPr>
        <w:t xml:space="preserve"> </w:t>
      </w:r>
      <w:r>
        <w:t>and</w:t>
      </w:r>
      <w:r>
        <w:rPr>
          <w:spacing w:val="23"/>
        </w:rPr>
        <w:t xml:space="preserve"> </w:t>
      </w:r>
      <w:r>
        <w:t>G.</w:t>
      </w:r>
      <w:r>
        <w:rPr>
          <w:spacing w:val="24"/>
        </w:rPr>
        <w:t xml:space="preserve"> </w:t>
      </w:r>
      <w:r>
        <w:t>Guthrie.</w:t>
      </w:r>
      <w:r>
        <w:rPr>
          <w:spacing w:val="61"/>
        </w:rPr>
        <w:t xml:space="preserve"> </w:t>
      </w:r>
      <w:r>
        <w:rPr>
          <w:spacing w:val="-4"/>
        </w:rPr>
        <w:t>Com-</w:t>
      </w:r>
    </w:p>
    <w:p w14:paraId="66DED71D" w14:textId="77777777" w:rsidR="0096722D" w:rsidRDefault="00BE2784">
      <w:pPr>
        <w:tabs>
          <w:tab w:val="left" w:pos="929"/>
        </w:tabs>
        <w:spacing w:before="171"/>
        <w:ind w:left="154"/>
        <w:rPr>
          <w:i/>
          <w:sz w:val="20"/>
        </w:rPr>
      </w:pPr>
      <w:r>
        <w:rPr>
          <w:rFonts w:ascii="Arial"/>
          <w:spacing w:val="-5"/>
          <w:sz w:val="10"/>
        </w:rPr>
        <w:t>427</w:t>
      </w:r>
      <w:r>
        <w:rPr>
          <w:rFonts w:ascii="Arial"/>
          <w:sz w:val="10"/>
        </w:rPr>
        <w:tab/>
      </w:r>
      <w:proofErr w:type="gramStart"/>
      <w:r>
        <w:rPr>
          <w:spacing w:val="-2"/>
          <w:sz w:val="20"/>
        </w:rPr>
        <w:t>parison</w:t>
      </w:r>
      <w:proofErr w:type="gramEnd"/>
      <w:r>
        <w:rPr>
          <w:spacing w:val="-7"/>
          <w:sz w:val="20"/>
        </w:rPr>
        <w:t xml:space="preserve"> </w:t>
      </w:r>
      <w:r>
        <w:rPr>
          <w:spacing w:val="-2"/>
          <w:sz w:val="20"/>
        </w:rPr>
        <w:t>of</w:t>
      </w:r>
      <w:r>
        <w:rPr>
          <w:spacing w:val="-6"/>
          <w:sz w:val="20"/>
        </w:rPr>
        <w:t xml:space="preserve"> </w:t>
      </w:r>
      <w:r>
        <w:rPr>
          <w:spacing w:val="-2"/>
          <w:sz w:val="20"/>
        </w:rPr>
        <w:t>methods</w:t>
      </w:r>
      <w:r>
        <w:rPr>
          <w:spacing w:val="-6"/>
          <w:sz w:val="20"/>
        </w:rPr>
        <w:t xml:space="preserve"> </w:t>
      </w:r>
      <w:r>
        <w:rPr>
          <w:spacing w:val="-2"/>
          <w:sz w:val="20"/>
        </w:rPr>
        <w:t>for</w:t>
      </w:r>
      <w:r>
        <w:rPr>
          <w:spacing w:val="-6"/>
          <w:sz w:val="20"/>
        </w:rPr>
        <w:t xml:space="preserve"> </w:t>
      </w:r>
      <w:r>
        <w:rPr>
          <w:spacing w:val="-2"/>
          <w:sz w:val="20"/>
        </w:rPr>
        <w:t>geologic</w:t>
      </w:r>
      <w:r>
        <w:rPr>
          <w:spacing w:val="-7"/>
          <w:sz w:val="20"/>
        </w:rPr>
        <w:t xml:space="preserve"> </w:t>
      </w:r>
      <w:r>
        <w:rPr>
          <w:spacing w:val="-2"/>
          <w:sz w:val="20"/>
        </w:rPr>
        <w:t>storage</w:t>
      </w:r>
      <w:r>
        <w:rPr>
          <w:spacing w:val="-6"/>
          <w:sz w:val="20"/>
        </w:rPr>
        <w:t xml:space="preserve"> </w:t>
      </w:r>
      <w:r>
        <w:rPr>
          <w:spacing w:val="-2"/>
          <w:sz w:val="20"/>
        </w:rPr>
        <w:t>of</w:t>
      </w:r>
      <w:r>
        <w:rPr>
          <w:spacing w:val="-6"/>
          <w:sz w:val="20"/>
        </w:rPr>
        <w:t xml:space="preserve"> </w:t>
      </w:r>
      <w:r>
        <w:rPr>
          <w:spacing w:val="-2"/>
          <w:sz w:val="20"/>
        </w:rPr>
        <w:t>carbon</w:t>
      </w:r>
      <w:r>
        <w:rPr>
          <w:spacing w:val="-6"/>
          <w:sz w:val="20"/>
        </w:rPr>
        <w:t xml:space="preserve"> </w:t>
      </w:r>
      <w:r>
        <w:rPr>
          <w:spacing w:val="-2"/>
          <w:sz w:val="20"/>
        </w:rPr>
        <w:t>dioxide</w:t>
      </w:r>
      <w:r>
        <w:rPr>
          <w:spacing w:val="-6"/>
          <w:sz w:val="20"/>
        </w:rPr>
        <w:t xml:space="preserve"> </w:t>
      </w:r>
      <w:r>
        <w:rPr>
          <w:spacing w:val="-2"/>
          <w:sz w:val="20"/>
        </w:rPr>
        <w:t>in</w:t>
      </w:r>
      <w:r>
        <w:rPr>
          <w:spacing w:val="-7"/>
          <w:sz w:val="20"/>
        </w:rPr>
        <w:t xml:space="preserve"> </w:t>
      </w:r>
      <w:r>
        <w:rPr>
          <w:spacing w:val="-2"/>
          <w:sz w:val="20"/>
        </w:rPr>
        <w:t>saline</w:t>
      </w:r>
      <w:r>
        <w:rPr>
          <w:spacing w:val="-6"/>
          <w:sz w:val="20"/>
        </w:rPr>
        <w:t xml:space="preserve"> </w:t>
      </w:r>
      <w:r>
        <w:rPr>
          <w:spacing w:val="-2"/>
          <w:sz w:val="20"/>
        </w:rPr>
        <w:t>formations.</w:t>
      </w:r>
      <w:r>
        <w:rPr>
          <w:spacing w:val="6"/>
          <w:sz w:val="20"/>
        </w:rPr>
        <w:t xml:space="preserve"> </w:t>
      </w:r>
      <w:r>
        <w:rPr>
          <w:i/>
          <w:spacing w:val="-2"/>
          <w:sz w:val="20"/>
        </w:rPr>
        <w:t>International</w:t>
      </w:r>
      <w:r>
        <w:rPr>
          <w:i/>
          <w:spacing w:val="-3"/>
          <w:sz w:val="20"/>
        </w:rPr>
        <w:t xml:space="preserve"> </w:t>
      </w:r>
      <w:r>
        <w:rPr>
          <w:i/>
          <w:spacing w:val="-2"/>
          <w:sz w:val="20"/>
        </w:rPr>
        <w:t xml:space="preserve">Journal </w:t>
      </w:r>
      <w:r>
        <w:rPr>
          <w:i/>
          <w:spacing w:val="-5"/>
          <w:sz w:val="20"/>
        </w:rPr>
        <w:t>of</w:t>
      </w:r>
    </w:p>
    <w:p w14:paraId="0DEF71CB" w14:textId="77777777" w:rsidR="0096722D" w:rsidRDefault="00BE2784">
      <w:pPr>
        <w:tabs>
          <w:tab w:val="left" w:pos="929"/>
        </w:tabs>
        <w:spacing w:before="171"/>
        <w:ind w:left="154"/>
        <w:rPr>
          <w:sz w:val="20"/>
        </w:rPr>
      </w:pPr>
      <w:r>
        <w:rPr>
          <w:rFonts w:ascii="Arial" w:hAnsi="Arial"/>
          <w:spacing w:val="-5"/>
          <w:sz w:val="10"/>
        </w:rPr>
        <w:t>428</w:t>
      </w:r>
      <w:r>
        <w:rPr>
          <w:rFonts w:ascii="Arial" w:hAnsi="Arial"/>
          <w:sz w:val="10"/>
        </w:rPr>
        <w:tab/>
      </w:r>
      <w:r>
        <w:rPr>
          <w:i/>
          <w:spacing w:val="-4"/>
          <w:sz w:val="20"/>
        </w:rPr>
        <w:t>Greenhouse</w:t>
      </w:r>
      <w:r>
        <w:rPr>
          <w:i/>
          <w:spacing w:val="13"/>
          <w:sz w:val="20"/>
        </w:rPr>
        <w:t xml:space="preserve"> </w:t>
      </w:r>
      <w:r>
        <w:rPr>
          <w:i/>
          <w:spacing w:val="-4"/>
          <w:sz w:val="20"/>
        </w:rPr>
        <w:t>Gas</w:t>
      </w:r>
      <w:r>
        <w:rPr>
          <w:i/>
          <w:spacing w:val="13"/>
          <w:sz w:val="20"/>
        </w:rPr>
        <w:t xml:space="preserve"> </w:t>
      </w:r>
      <w:r>
        <w:rPr>
          <w:i/>
          <w:spacing w:val="-4"/>
          <w:sz w:val="20"/>
        </w:rPr>
        <w:t>Control</w:t>
      </w:r>
      <w:r>
        <w:rPr>
          <w:spacing w:val="-4"/>
          <w:sz w:val="20"/>
        </w:rPr>
        <w:t>,</w:t>
      </w:r>
      <w:r>
        <w:rPr>
          <w:spacing w:val="10"/>
          <w:sz w:val="20"/>
        </w:rPr>
        <w:t xml:space="preserve"> </w:t>
      </w:r>
      <w:r>
        <w:rPr>
          <w:spacing w:val="-4"/>
          <w:sz w:val="20"/>
        </w:rPr>
        <w:t>18:329–342,</w:t>
      </w:r>
      <w:r>
        <w:rPr>
          <w:spacing w:val="10"/>
          <w:sz w:val="20"/>
        </w:rPr>
        <w:t xml:space="preserve"> </w:t>
      </w:r>
      <w:r>
        <w:rPr>
          <w:spacing w:val="-4"/>
          <w:sz w:val="20"/>
        </w:rPr>
        <w:t>2013.</w:t>
      </w:r>
      <w:r>
        <w:rPr>
          <w:spacing w:val="27"/>
          <w:sz w:val="20"/>
        </w:rPr>
        <w:t xml:space="preserve"> </w:t>
      </w:r>
      <w:r>
        <w:rPr>
          <w:spacing w:val="-4"/>
          <w:sz w:val="20"/>
        </w:rPr>
        <w:t>doi:</w:t>
      </w:r>
      <w:r>
        <w:rPr>
          <w:spacing w:val="29"/>
          <w:sz w:val="20"/>
        </w:rPr>
        <w:t xml:space="preserve"> </w:t>
      </w:r>
      <w:r>
        <w:rPr>
          <w:spacing w:val="-4"/>
          <w:sz w:val="20"/>
        </w:rPr>
        <w:t>10.1016/j.ijggc.2013.07.016.</w:t>
      </w:r>
      <w:r>
        <w:rPr>
          <w:spacing w:val="29"/>
          <w:sz w:val="20"/>
        </w:rPr>
        <w:t xml:space="preserve"> </w:t>
      </w:r>
      <w:r>
        <w:rPr>
          <w:spacing w:val="-4"/>
          <w:sz w:val="20"/>
        </w:rPr>
        <w:t>cited</w:t>
      </w:r>
      <w:r>
        <w:rPr>
          <w:spacing w:val="9"/>
          <w:sz w:val="20"/>
        </w:rPr>
        <w:t xml:space="preserve"> </w:t>
      </w:r>
      <w:proofErr w:type="gramStart"/>
      <w:r>
        <w:rPr>
          <w:spacing w:val="-4"/>
          <w:sz w:val="20"/>
        </w:rPr>
        <w:t>By</w:t>
      </w:r>
      <w:proofErr w:type="gramEnd"/>
      <w:r>
        <w:rPr>
          <w:spacing w:val="10"/>
          <w:sz w:val="20"/>
        </w:rPr>
        <w:t xml:space="preserve"> </w:t>
      </w:r>
      <w:r>
        <w:rPr>
          <w:spacing w:val="-5"/>
          <w:sz w:val="20"/>
        </w:rPr>
        <w:t>48.</w:t>
      </w:r>
    </w:p>
    <w:p w14:paraId="35ED2EB2" w14:textId="77777777" w:rsidR="0096722D" w:rsidRDefault="0096722D">
      <w:pPr>
        <w:pStyle w:val="BodyText"/>
        <w:spacing w:before="104"/>
        <w:ind w:left="0"/>
      </w:pPr>
    </w:p>
    <w:p w14:paraId="6725341C" w14:textId="77777777" w:rsidR="0096722D" w:rsidRDefault="00BE2784">
      <w:pPr>
        <w:pStyle w:val="BodyText"/>
        <w:tabs>
          <w:tab w:val="left" w:pos="619"/>
        </w:tabs>
        <w:spacing w:before="0"/>
      </w:pPr>
      <w:r>
        <w:rPr>
          <w:rFonts w:ascii="Arial"/>
          <w:spacing w:val="-5"/>
          <w:sz w:val="10"/>
        </w:rPr>
        <w:t>429</w:t>
      </w:r>
      <w:r>
        <w:rPr>
          <w:rFonts w:ascii="Arial"/>
          <w:sz w:val="10"/>
        </w:rPr>
        <w:tab/>
      </w:r>
      <w:bookmarkStart w:id="292" w:name="_bookmark27"/>
      <w:bookmarkEnd w:id="292"/>
      <w:r>
        <w:t>[3]</w:t>
      </w:r>
      <w:r>
        <w:rPr>
          <w:spacing w:val="32"/>
        </w:rPr>
        <w:t xml:space="preserve"> </w:t>
      </w:r>
      <w:r>
        <w:t>J.S.</w:t>
      </w:r>
      <w:r>
        <w:rPr>
          <w:spacing w:val="-3"/>
        </w:rPr>
        <w:t xml:space="preserve"> </w:t>
      </w:r>
      <w:r>
        <w:t>Levine, I.</w:t>
      </w:r>
      <w:r>
        <w:rPr>
          <w:spacing w:val="-3"/>
        </w:rPr>
        <w:t xml:space="preserve"> </w:t>
      </w:r>
      <w:r>
        <w:t>Fukai,</w:t>
      </w:r>
      <w:r>
        <w:rPr>
          <w:spacing w:val="-1"/>
        </w:rPr>
        <w:t xml:space="preserve"> </w:t>
      </w:r>
      <w:r>
        <w:t>D.J.</w:t>
      </w:r>
      <w:r>
        <w:rPr>
          <w:spacing w:val="-3"/>
        </w:rPr>
        <w:t xml:space="preserve"> </w:t>
      </w:r>
      <w:r>
        <w:t>Soeder,</w:t>
      </w:r>
      <w:r>
        <w:rPr>
          <w:spacing w:val="-1"/>
        </w:rPr>
        <w:t xml:space="preserve"> </w:t>
      </w:r>
      <w:r>
        <w:t>G.</w:t>
      </w:r>
      <w:r>
        <w:rPr>
          <w:spacing w:val="-3"/>
        </w:rPr>
        <w:t xml:space="preserve"> </w:t>
      </w:r>
      <w:r>
        <w:t>Bromhal, R.M.</w:t>
      </w:r>
      <w:r>
        <w:rPr>
          <w:spacing w:val="-3"/>
        </w:rPr>
        <w:t xml:space="preserve"> </w:t>
      </w:r>
      <w:r>
        <w:t>Dilmore,</w:t>
      </w:r>
      <w:r>
        <w:rPr>
          <w:spacing w:val="-1"/>
        </w:rPr>
        <w:t xml:space="preserve"> </w:t>
      </w:r>
      <w:r>
        <w:t>G.D.</w:t>
      </w:r>
      <w:r>
        <w:rPr>
          <w:spacing w:val="-2"/>
        </w:rPr>
        <w:t xml:space="preserve"> </w:t>
      </w:r>
      <w:r>
        <w:t>Guthrie,</w:t>
      </w:r>
      <w:r>
        <w:rPr>
          <w:spacing w:val="-1"/>
        </w:rPr>
        <w:t xml:space="preserve"> </w:t>
      </w:r>
      <w:r>
        <w:t>T.</w:t>
      </w:r>
      <w:r>
        <w:rPr>
          <w:spacing w:val="-3"/>
        </w:rPr>
        <w:t xml:space="preserve"> </w:t>
      </w:r>
      <w:r>
        <w:t>Rodosta,</w:t>
      </w:r>
      <w:r>
        <w:rPr>
          <w:spacing w:val="-1"/>
        </w:rPr>
        <w:t xml:space="preserve"> </w:t>
      </w:r>
      <w:r>
        <w:t>S.</w:t>
      </w:r>
      <w:r>
        <w:rPr>
          <w:spacing w:val="-2"/>
        </w:rPr>
        <w:t xml:space="preserve"> Sanguinito,</w:t>
      </w:r>
    </w:p>
    <w:p w14:paraId="194D0106" w14:textId="77777777" w:rsidR="0096722D" w:rsidRDefault="00BE2784">
      <w:pPr>
        <w:pStyle w:val="BodyText"/>
        <w:tabs>
          <w:tab w:val="left" w:pos="929"/>
        </w:tabs>
      </w:pPr>
      <w:r>
        <w:rPr>
          <w:rFonts w:ascii="Arial"/>
          <w:spacing w:val="-5"/>
          <w:sz w:val="10"/>
        </w:rPr>
        <w:t>430</w:t>
      </w:r>
      <w:r>
        <w:rPr>
          <w:rFonts w:ascii="Arial"/>
          <w:sz w:val="10"/>
        </w:rPr>
        <w:tab/>
      </w:r>
      <w:r>
        <w:t>S.</w:t>
      </w:r>
      <w:r>
        <w:rPr>
          <w:spacing w:val="25"/>
        </w:rPr>
        <w:t xml:space="preserve"> </w:t>
      </w:r>
      <w:r>
        <w:t>Frailey,</w:t>
      </w:r>
      <w:r>
        <w:rPr>
          <w:spacing w:val="30"/>
        </w:rPr>
        <w:t xml:space="preserve"> </w:t>
      </w:r>
      <w:r>
        <w:t>C.</w:t>
      </w:r>
      <w:r>
        <w:rPr>
          <w:spacing w:val="26"/>
        </w:rPr>
        <w:t xml:space="preserve"> </w:t>
      </w:r>
      <w:r>
        <w:t>Gorecki,</w:t>
      </w:r>
      <w:r>
        <w:rPr>
          <w:spacing w:val="30"/>
        </w:rPr>
        <w:t xml:space="preserve"> </w:t>
      </w:r>
      <w:r>
        <w:t>W.</w:t>
      </w:r>
      <w:r>
        <w:rPr>
          <w:spacing w:val="26"/>
        </w:rPr>
        <w:t xml:space="preserve"> </w:t>
      </w:r>
      <w:r>
        <w:t>Peck,</w:t>
      </w:r>
      <w:r>
        <w:rPr>
          <w:spacing w:val="30"/>
        </w:rPr>
        <w:t xml:space="preserve"> </w:t>
      </w:r>
      <w:r>
        <w:t>and</w:t>
      </w:r>
      <w:r>
        <w:rPr>
          <w:spacing w:val="25"/>
        </w:rPr>
        <w:t xml:space="preserve"> </w:t>
      </w:r>
      <w:r>
        <w:t>A.L.</w:t>
      </w:r>
      <w:r>
        <w:rPr>
          <w:spacing w:val="26"/>
        </w:rPr>
        <w:t xml:space="preserve"> </w:t>
      </w:r>
      <w:r>
        <w:t>Goodman.</w:t>
      </w:r>
      <w:r>
        <w:rPr>
          <w:spacing w:val="78"/>
        </w:rPr>
        <w:t xml:space="preserve"> </w:t>
      </w:r>
      <w:r>
        <w:t>U.s.</w:t>
      </w:r>
      <w:r>
        <w:rPr>
          <w:spacing w:val="26"/>
        </w:rPr>
        <w:t xml:space="preserve"> </w:t>
      </w:r>
      <w:r>
        <w:t>doe</w:t>
      </w:r>
      <w:r>
        <w:rPr>
          <w:spacing w:val="25"/>
        </w:rPr>
        <w:t xml:space="preserve"> </w:t>
      </w:r>
      <w:r>
        <w:t>netl</w:t>
      </w:r>
      <w:r>
        <w:rPr>
          <w:spacing w:val="26"/>
        </w:rPr>
        <w:t xml:space="preserve"> </w:t>
      </w:r>
      <w:r>
        <w:t>methodology</w:t>
      </w:r>
      <w:r>
        <w:rPr>
          <w:spacing w:val="26"/>
        </w:rPr>
        <w:t xml:space="preserve"> </w:t>
      </w:r>
      <w:r>
        <w:t>for</w:t>
      </w:r>
      <w:r>
        <w:rPr>
          <w:spacing w:val="26"/>
        </w:rPr>
        <w:t xml:space="preserve"> </w:t>
      </w:r>
      <w:r>
        <w:t>estimating</w:t>
      </w:r>
      <w:r>
        <w:rPr>
          <w:spacing w:val="25"/>
        </w:rPr>
        <w:t xml:space="preserve"> </w:t>
      </w:r>
      <w:r>
        <w:rPr>
          <w:spacing w:val="-5"/>
        </w:rPr>
        <w:t>the</w:t>
      </w:r>
    </w:p>
    <w:p w14:paraId="3A2CF768" w14:textId="77777777" w:rsidR="0096722D" w:rsidRDefault="00BE2784">
      <w:pPr>
        <w:tabs>
          <w:tab w:val="left" w:pos="929"/>
        </w:tabs>
        <w:spacing w:before="171"/>
        <w:ind w:left="154"/>
        <w:rPr>
          <w:i/>
          <w:sz w:val="20"/>
        </w:rPr>
      </w:pPr>
      <w:r>
        <w:rPr>
          <w:rFonts w:ascii="Arial"/>
          <w:spacing w:val="-5"/>
          <w:sz w:val="10"/>
        </w:rPr>
        <w:t>431</w:t>
      </w:r>
      <w:r>
        <w:rPr>
          <w:rFonts w:ascii="Arial"/>
          <w:sz w:val="10"/>
        </w:rPr>
        <w:tab/>
      </w:r>
      <w:r>
        <w:rPr>
          <w:spacing w:val="-2"/>
          <w:sz w:val="20"/>
        </w:rPr>
        <w:t>prospective</w:t>
      </w:r>
      <w:r>
        <w:rPr>
          <w:spacing w:val="7"/>
          <w:sz w:val="20"/>
        </w:rPr>
        <w:t xml:space="preserve"> </w:t>
      </w:r>
      <w:r>
        <w:rPr>
          <w:spacing w:val="-2"/>
          <w:sz w:val="20"/>
        </w:rPr>
        <w:t>co2</w:t>
      </w:r>
      <w:r>
        <w:rPr>
          <w:spacing w:val="7"/>
          <w:sz w:val="20"/>
        </w:rPr>
        <w:t xml:space="preserve"> </w:t>
      </w:r>
      <w:r>
        <w:rPr>
          <w:spacing w:val="-2"/>
          <w:sz w:val="20"/>
        </w:rPr>
        <w:t>storage</w:t>
      </w:r>
      <w:r>
        <w:rPr>
          <w:spacing w:val="7"/>
          <w:sz w:val="20"/>
        </w:rPr>
        <w:t xml:space="preserve"> </w:t>
      </w:r>
      <w:r>
        <w:rPr>
          <w:spacing w:val="-2"/>
          <w:sz w:val="20"/>
        </w:rPr>
        <w:t>resource</w:t>
      </w:r>
      <w:r>
        <w:rPr>
          <w:spacing w:val="8"/>
          <w:sz w:val="20"/>
        </w:rPr>
        <w:t xml:space="preserve"> </w:t>
      </w:r>
      <w:r>
        <w:rPr>
          <w:spacing w:val="-2"/>
          <w:sz w:val="20"/>
        </w:rPr>
        <w:t>of</w:t>
      </w:r>
      <w:r>
        <w:rPr>
          <w:spacing w:val="7"/>
          <w:sz w:val="20"/>
        </w:rPr>
        <w:t xml:space="preserve"> </w:t>
      </w:r>
      <w:r>
        <w:rPr>
          <w:spacing w:val="-2"/>
          <w:sz w:val="20"/>
        </w:rPr>
        <w:t>shales</w:t>
      </w:r>
      <w:r>
        <w:rPr>
          <w:spacing w:val="7"/>
          <w:sz w:val="20"/>
        </w:rPr>
        <w:t xml:space="preserve"> </w:t>
      </w:r>
      <w:r>
        <w:rPr>
          <w:spacing w:val="-2"/>
          <w:sz w:val="20"/>
        </w:rPr>
        <w:t>at</w:t>
      </w:r>
      <w:r>
        <w:rPr>
          <w:spacing w:val="7"/>
          <w:sz w:val="20"/>
        </w:rPr>
        <w:t xml:space="preserve"> </w:t>
      </w:r>
      <w:r>
        <w:rPr>
          <w:spacing w:val="-2"/>
          <w:sz w:val="20"/>
        </w:rPr>
        <w:t>the</w:t>
      </w:r>
      <w:r>
        <w:rPr>
          <w:spacing w:val="8"/>
          <w:sz w:val="20"/>
        </w:rPr>
        <w:t xml:space="preserve"> </w:t>
      </w:r>
      <w:r>
        <w:rPr>
          <w:spacing w:val="-2"/>
          <w:sz w:val="20"/>
        </w:rPr>
        <w:t>national</w:t>
      </w:r>
      <w:r>
        <w:rPr>
          <w:spacing w:val="7"/>
          <w:sz w:val="20"/>
        </w:rPr>
        <w:t xml:space="preserve"> </w:t>
      </w:r>
      <w:r>
        <w:rPr>
          <w:spacing w:val="-2"/>
          <w:sz w:val="20"/>
        </w:rPr>
        <w:t>and</w:t>
      </w:r>
      <w:r>
        <w:rPr>
          <w:spacing w:val="7"/>
          <w:sz w:val="20"/>
        </w:rPr>
        <w:t xml:space="preserve"> </w:t>
      </w:r>
      <w:r>
        <w:rPr>
          <w:spacing w:val="-2"/>
          <w:sz w:val="20"/>
        </w:rPr>
        <w:t>regional</w:t>
      </w:r>
      <w:r>
        <w:rPr>
          <w:spacing w:val="7"/>
          <w:sz w:val="20"/>
        </w:rPr>
        <w:t xml:space="preserve"> </w:t>
      </w:r>
      <w:r>
        <w:rPr>
          <w:spacing w:val="-2"/>
          <w:sz w:val="20"/>
        </w:rPr>
        <w:t>scale.</w:t>
      </w:r>
      <w:r>
        <w:rPr>
          <w:spacing w:val="33"/>
          <w:sz w:val="20"/>
        </w:rPr>
        <w:t xml:space="preserve"> </w:t>
      </w:r>
      <w:r>
        <w:rPr>
          <w:i/>
          <w:spacing w:val="-2"/>
          <w:sz w:val="20"/>
        </w:rPr>
        <w:t>International</w:t>
      </w:r>
      <w:r>
        <w:rPr>
          <w:i/>
          <w:spacing w:val="11"/>
          <w:sz w:val="20"/>
        </w:rPr>
        <w:t xml:space="preserve"> </w:t>
      </w:r>
      <w:r>
        <w:rPr>
          <w:i/>
          <w:spacing w:val="-2"/>
          <w:sz w:val="20"/>
        </w:rPr>
        <w:t>Journal</w:t>
      </w:r>
      <w:r>
        <w:rPr>
          <w:i/>
          <w:spacing w:val="10"/>
          <w:sz w:val="20"/>
        </w:rPr>
        <w:t xml:space="preserve"> </w:t>
      </w:r>
      <w:r>
        <w:rPr>
          <w:i/>
          <w:spacing w:val="-5"/>
          <w:sz w:val="20"/>
        </w:rPr>
        <w:t>of</w:t>
      </w:r>
    </w:p>
    <w:p w14:paraId="6A1C1B68" w14:textId="77777777" w:rsidR="0096722D" w:rsidRDefault="00BE2784">
      <w:pPr>
        <w:tabs>
          <w:tab w:val="left" w:pos="929"/>
        </w:tabs>
        <w:spacing w:before="172"/>
        <w:ind w:left="154"/>
        <w:rPr>
          <w:sz w:val="20"/>
        </w:rPr>
      </w:pPr>
      <w:r>
        <w:rPr>
          <w:rFonts w:ascii="Arial" w:hAnsi="Arial"/>
          <w:spacing w:val="-5"/>
          <w:sz w:val="10"/>
        </w:rPr>
        <w:t>432</w:t>
      </w:r>
      <w:r>
        <w:rPr>
          <w:rFonts w:ascii="Arial" w:hAnsi="Arial"/>
          <w:sz w:val="10"/>
        </w:rPr>
        <w:tab/>
      </w:r>
      <w:r>
        <w:rPr>
          <w:i/>
          <w:spacing w:val="-2"/>
          <w:sz w:val="20"/>
        </w:rPr>
        <w:t>Greenhouse Gas Control</w:t>
      </w:r>
      <w:r>
        <w:rPr>
          <w:spacing w:val="-2"/>
          <w:sz w:val="20"/>
        </w:rPr>
        <w:t>,</w:t>
      </w:r>
      <w:r>
        <w:rPr>
          <w:spacing w:val="-5"/>
          <w:sz w:val="20"/>
        </w:rPr>
        <w:t xml:space="preserve"> </w:t>
      </w:r>
      <w:r>
        <w:rPr>
          <w:spacing w:val="-2"/>
          <w:sz w:val="20"/>
        </w:rPr>
        <w:t>51:81–94,</w:t>
      </w:r>
      <w:r>
        <w:rPr>
          <w:spacing w:val="-5"/>
          <w:sz w:val="20"/>
        </w:rPr>
        <w:t xml:space="preserve"> </w:t>
      </w:r>
      <w:r>
        <w:rPr>
          <w:spacing w:val="-2"/>
          <w:sz w:val="20"/>
        </w:rPr>
        <w:t>2016.</w:t>
      </w:r>
      <w:r>
        <w:rPr>
          <w:spacing w:val="9"/>
          <w:sz w:val="20"/>
        </w:rPr>
        <w:t xml:space="preserve"> </w:t>
      </w:r>
      <w:r>
        <w:rPr>
          <w:spacing w:val="-2"/>
          <w:sz w:val="20"/>
        </w:rPr>
        <w:t>doi:</w:t>
      </w:r>
      <w:r>
        <w:rPr>
          <w:spacing w:val="9"/>
          <w:sz w:val="20"/>
        </w:rPr>
        <w:t xml:space="preserve"> </w:t>
      </w:r>
      <w:r>
        <w:rPr>
          <w:spacing w:val="-2"/>
          <w:sz w:val="20"/>
        </w:rPr>
        <w:t>10.1016/j.ijggc.2016.04.028.</w:t>
      </w:r>
      <w:r>
        <w:rPr>
          <w:spacing w:val="10"/>
          <w:sz w:val="20"/>
        </w:rPr>
        <w:t xml:space="preserve"> </w:t>
      </w:r>
      <w:r>
        <w:rPr>
          <w:spacing w:val="-2"/>
          <w:sz w:val="20"/>
        </w:rPr>
        <w:t>cited</w:t>
      </w:r>
      <w:r>
        <w:rPr>
          <w:spacing w:val="-5"/>
          <w:sz w:val="20"/>
        </w:rPr>
        <w:t xml:space="preserve"> </w:t>
      </w:r>
      <w:proofErr w:type="gramStart"/>
      <w:r>
        <w:rPr>
          <w:spacing w:val="-2"/>
          <w:sz w:val="20"/>
        </w:rPr>
        <w:t>By</w:t>
      </w:r>
      <w:proofErr w:type="gramEnd"/>
      <w:r>
        <w:rPr>
          <w:spacing w:val="-5"/>
          <w:sz w:val="20"/>
        </w:rPr>
        <w:t xml:space="preserve"> 81.</w:t>
      </w:r>
    </w:p>
    <w:p w14:paraId="535461B0" w14:textId="77777777" w:rsidR="0096722D" w:rsidRDefault="0096722D">
      <w:pPr>
        <w:pStyle w:val="BodyText"/>
        <w:spacing w:before="103"/>
        <w:ind w:left="0"/>
      </w:pPr>
    </w:p>
    <w:p w14:paraId="67346EE8" w14:textId="77777777" w:rsidR="0096722D" w:rsidRDefault="00BE2784">
      <w:pPr>
        <w:tabs>
          <w:tab w:val="left" w:pos="619"/>
        </w:tabs>
        <w:ind w:left="154"/>
        <w:rPr>
          <w:i/>
          <w:sz w:val="20"/>
        </w:rPr>
      </w:pPr>
      <w:r>
        <w:rPr>
          <w:rFonts w:ascii="Arial"/>
          <w:spacing w:val="-5"/>
          <w:sz w:val="10"/>
        </w:rPr>
        <w:t>433</w:t>
      </w:r>
      <w:r>
        <w:rPr>
          <w:rFonts w:ascii="Arial"/>
          <w:sz w:val="10"/>
        </w:rPr>
        <w:tab/>
      </w:r>
      <w:bookmarkStart w:id="293" w:name="_bookmark28"/>
      <w:bookmarkEnd w:id="293"/>
      <w:r>
        <w:rPr>
          <w:sz w:val="20"/>
        </w:rPr>
        <w:t>[4]</w:t>
      </w:r>
      <w:r>
        <w:rPr>
          <w:spacing w:val="27"/>
          <w:sz w:val="20"/>
        </w:rPr>
        <w:t xml:space="preserve"> </w:t>
      </w:r>
      <w:r>
        <w:rPr>
          <w:sz w:val="20"/>
        </w:rPr>
        <w:t>Bert</w:t>
      </w:r>
      <w:r>
        <w:rPr>
          <w:spacing w:val="7"/>
          <w:sz w:val="20"/>
        </w:rPr>
        <w:t xml:space="preserve"> </w:t>
      </w:r>
      <w:r>
        <w:rPr>
          <w:sz w:val="20"/>
        </w:rPr>
        <w:t>Metz,</w:t>
      </w:r>
      <w:r>
        <w:rPr>
          <w:spacing w:val="9"/>
          <w:sz w:val="20"/>
        </w:rPr>
        <w:t xml:space="preserve"> </w:t>
      </w:r>
      <w:r>
        <w:rPr>
          <w:sz w:val="20"/>
        </w:rPr>
        <w:t>Ogunlade</w:t>
      </w:r>
      <w:r>
        <w:rPr>
          <w:spacing w:val="8"/>
          <w:sz w:val="20"/>
        </w:rPr>
        <w:t xml:space="preserve"> </w:t>
      </w:r>
      <w:r>
        <w:rPr>
          <w:sz w:val="20"/>
        </w:rPr>
        <w:t>Davidson,</w:t>
      </w:r>
      <w:r>
        <w:rPr>
          <w:spacing w:val="9"/>
          <w:sz w:val="20"/>
        </w:rPr>
        <w:t xml:space="preserve"> </w:t>
      </w:r>
      <w:r>
        <w:rPr>
          <w:sz w:val="20"/>
        </w:rPr>
        <w:t>HC</w:t>
      </w:r>
      <w:r>
        <w:rPr>
          <w:spacing w:val="7"/>
          <w:sz w:val="20"/>
        </w:rPr>
        <w:t xml:space="preserve"> </w:t>
      </w:r>
      <w:r>
        <w:rPr>
          <w:sz w:val="20"/>
        </w:rPr>
        <w:t>De</w:t>
      </w:r>
      <w:r>
        <w:rPr>
          <w:spacing w:val="8"/>
          <w:sz w:val="20"/>
        </w:rPr>
        <w:t xml:space="preserve"> </w:t>
      </w:r>
      <w:r>
        <w:rPr>
          <w:sz w:val="20"/>
        </w:rPr>
        <w:t>Coninck,</w:t>
      </w:r>
      <w:r>
        <w:rPr>
          <w:spacing w:val="9"/>
          <w:sz w:val="20"/>
        </w:rPr>
        <w:t xml:space="preserve"> </w:t>
      </w:r>
      <w:r>
        <w:rPr>
          <w:sz w:val="20"/>
        </w:rPr>
        <w:t>Manuela</w:t>
      </w:r>
      <w:r>
        <w:rPr>
          <w:spacing w:val="7"/>
          <w:sz w:val="20"/>
        </w:rPr>
        <w:t xml:space="preserve"> </w:t>
      </w:r>
      <w:r>
        <w:rPr>
          <w:sz w:val="20"/>
        </w:rPr>
        <w:t>Loos,</w:t>
      </w:r>
      <w:r>
        <w:rPr>
          <w:spacing w:val="9"/>
          <w:sz w:val="20"/>
        </w:rPr>
        <w:t xml:space="preserve"> </w:t>
      </w:r>
      <w:r>
        <w:rPr>
          <w:sz w:val="20"/>
        </w:rPr>
        <w:t>and</w:t>
      </w:r>
      <w:r>
        <w:rPr>
          <w:spacing w:val="8"/>
          <w:sz w:val="20"/>
        </w:rPr>
        <w:t xml:space="preserve"> </w:t>
      </w:r>
      <w:r>
        <w:rPr>
          <w:sz w:val="20"/>
        </w:rPr>
        <w:t>Leo</w:t>
      </w:r>
      <w:r>
        <w:rPr>
          <w:spacing w:val="7"/>
          <w:sz w:val="20"/>
        </w:rPr>
        <w:t xml:space="preserve"> </w:t>
      </w:r>
      <w:r>
        <w:rPr>
          <w:sz w:val="20"/>
        </w:rPr>
        <w:t>Meyer.</w:t>
      </w:r>
      <w:r>
        <w:rPr>
          <w:spacing w:val="34"/>
          <w:sz w:val="20"/>
        </w:rPr>
        <w:t xml:space="preserve"> </w:t>
      </w:r>
      <w:r>
        <w:rPr>
          <w:i/>
          <w:sz w:val="20"/>
        </w:rPr>
        <w:t>IPCC</w:t>
      </w:r>
      <w:r>
        <w:rPr>
          <w:i/>
          <w:spacing w:val="11"/>
          <w:sz w:val="20"/>
        </w:rPr>
        <w:t xml:space="preserve"> </w:t>
      </w:r>
      <w:r>
        <w:rPr>
          <w:i/>
          <w:sz w:val="20"/>
        </w:rPr>
        <w:t>special</w:t>
      </w:r>
      <w:r>
        <w:rPr>
          <w:i/>
          <w:spacing w:val="10"/>
          <w:sz w:val="20"/>
        </w:rPr>
        <w:t xml:space="preserve"> </w:t>
      </w:r>
      <w:r>
        <w:rPr>
          <w:i/>
          <w:spacing w:val="-2"/>
          <w:sz w:val="20"/>
        </w:rPr>
        <w:t>report</w:t>
      </w:r>
    </w:p>
    <w:p w14:paraId="618FAF8B" w14:textId="77777777" w:rsidR="0096722D" w:rsidRDefault="00BE2784">
      <w:pPr>
        <w:tabs>
          <w:tab w:val="left" w:pos="929"/>
        </w:tabs>
        <w:spacing w:before="172"/>
        <w:ind w:left="154"/>
        <w:rPr>
          <w:sz w:val="20"/>
        </w:rPr>
      </w:pPr>
      <w:r>
        <w:rPr>
          <w:rFonts w:ascii="Arial"/>
          <w:spacing w:val="-5"/>
          <w:sz w:val="10"/>
        </w:rPr>
        <w:t>434</w:t>
      </w:r>
      <w:r>
        <w:rPr>
          <w:rFonts w:ascii="Arial"/>
          <w:sz w:val="10"/>
        </w:rPr>
        <w:tab/>
      </w:r>
      <w:r>
        <w:rPr>
          <w:i/>
          <w:spacing w:val="-4"/>
          <w:sz w:val="20"/>
        </w:rPr>
        <w:t>on</w:t>
      </w:r>
      <w:r>
        <w:rPr>
          <w:i/>
          <w:spacing w:val="7"/>
          <w:sz w:val="20"/>
        </w:rPr>
        <w:t xml:space="preserve"> </w:t>
      </w:r>
      <w:r>
        <w:rPr>
          <w:i/>
          <w:spacing w:val="-4"/>
          <w:sz w:val="20"/>
        </w:rPr>
        <w:t>carbon</w:t>
      </w:r>
      <w:r>
        <w:rPr>
          <w:i/>
          <w:spacing w:val="7"/>
          <w:sz w:val="20"/>
        </w:rPr>
        <w:t xml:space="preserve"> </w:t>
      </w:r>
      <w:r>
        <w:rPr>
          <w:i/>
          <w:spacing w:val="-4"/>
          <w:sz w:val="20"/>
        </w:rPr>
        <w:t>dioxide</w:t>
      </w:r>
      <w:r>
        <w:rPr>
          <w:i/>
          <w:spacing w:val="7"/>
          <w:sz w:val="20"/>
        </w:rPr>
        <w:t xml:space="preserve"> </w:t>
      </w:r>
      <w:r>
        <w:rPr>
          <w:i/>
          <w:spacing w:val="-4"/>
          <w:sz w:val="20"/>
        </w:rPr>
        <w:t>capture</w:t>
      </w:r>
      <w:r>
        <w:rPr>
          <w:i/>
          <w:spacing w:val="8"/>
          <w:sz w:val="20"/>
        </w:rPr>
        <w:t xml:space="preserve"> </w:t>
      </w:r>
      <w:r>
        <w:rPr>
          <w:i/>
          <w:spacing w:val="-4"/>
          <w:sz w:val="20"/>
        </w:rPr>
        <w:t>and</w:t>
      </w:r>
      <w:r>
        <w:rPr>
          <w:i/>
          <w:spacing w:val="6"/>
          <w:sz w:val="20"/>
        </w:rPr>
        <w:t xml:space="preserve"> </w:t>
      </w:r>
      <w:r>
        <w:rPr>
          <w:i/>
          <w:spacing w:val="-4"/>
          <w:sz w:val="20"/>
        </w:rPr>
        <w:t>storage</w:t>
      </w:r>
      <w:r>
        <w:rPr>
          <w:spacing w:val="-4"/>
          <w:sz w:val="20"/>
        </w:rPr>
        <w:t>.</w:t>
      </w:r>
      <w:r>
        <w:rPr>
          <w:spacing w:val="20"/>
          <w:sz w:val="20"/>
        </w:rPr>
        <w:t xml:space="preserve"> </w:t>
      </w:r>
      <w:r>
        <w:rPr>
          <w:spacing w:val="-4"/>
          <w:sz w:val="20"/>
        </w:rPr>
        <w:t>Cambridge:</w:t>
      </w:r>
      <w:r>
        <w:rPr>
          <w:spacing w:val="21"/>
          <w:sz w:val="20"/>
        </w:rPr>
        <w:t xml:space="preserve"> </w:t>
      </w:r>
      <w:r>
        <w:rPr>
          <w:spacing w:val="-4"/>
          <w:sz w:val="20"/>
        </w:rPr>
        <w:t>Cambridge</w:t>
      </w:r>
      <w:r>
        <w:rPr>
          <w:spacing w:val="4"/>
          <w:sz w:val="20"/>
        </w:rPr>
        <w:t xml:space="preserve"> </w:t>
      </w:r>
      <w:r>
        <w:rPr>
          <w:spacing w:val="-4"/>
          <w:sz w:val="20"/>
        </w:rPr>
        <w:t>University</w:t>
      </w:r>
      <w:r>
        <w:rPr>
          <w:spacing w:val="3"/>
          <w:sz w:val="20"/>
        </w:rPr>
        <w:t xml:space="preserve"> </w:t>
      </w:r>
      <w:r>
        <w:rPr>
          <w:spacing w:val="-4"/>
          <w:sz w:val="20"/>
        </w:rPr>
        <w:t>Press,</w:t>
      </w:r>
      <w:r>
        <w:rPr>
          <w:spacing w:val="4"/>
          <w:sz w:val="20"/>
        </w:rPr>
        <w:t xml:space="preserve"> </w:t>
      </w:r>
      <w:r>
        <w:rPr>
          <w:spacing w:val="-4"/>
          <w:sz w:val="20"/>
        </w:rPr>
        <w:t>2005.</w:t>
      </w:r>
    </w:p>
    <w:p w14:paraId="604E4B99" w14:textId="77777777" w:rsidR="0096722D" w:rsidRDefault="0096722D">
      <w:pPr>
        <w:pStyle w:val="BodyText"/>
        <w:spacing w:before="103"/>
        <w:ind w:left="0"/>
      </w:pPr>
    </w:p>
    <w:p w14:paraId="36B72033" w14:textId="77777777" w:rsidR="0096722D" w:rsidRDefault="00BE2784">
      <w:pPr>
        <w:tabs>
          <w:tab w:val="left" w:pos="619"/>
        </w:tabs>
        <w:ind w:left="154"/>
        <w:rPr>
          <w:sz w:val="20"/>
        </w:rPr>
      </w:pPr>
      <w:r>
        <w:rPr>
          <w:rFonts w:ascii="Arial"/>
          <w:spacing w:val="-5"/>
          <w:sz w:val="10"/>
        </w:rPr>
        <w:t>435</w:t>
      </w:r>
      <w:r>
        <w:rPr>
          <w:rFonts w:ascii="Arial"/>
          <w:sz w:val="10"/>
        </w:rPr>
        <w:tab/>
      </w:r>
      <w:r>
        <w:rPr>
          <w:spacing w:val="-6"/>
          <w:sz w:val="20"/>
        </w:rPr>
        <w:t>[5]</w:t>
      </w:r>
      <w:r>
        <w:rPr>
          <w:spacing w:val="34"/>
          <w:sz w:val="20"/>
        </w:rPr>
        <w:t xml:space="preserve"> </w:t>
      </w:r>
      <w:r>
        <w:rPr>
          <w:spacing w:val="-6"/>
          <w:sz w:val="20"/>
        </w:rPr>
        <w:t>Energy</w:t>
      </w:r>
      <w:r>
        <w:rPr>
          <w:spacing w:val="2"/>
          <w:sz w:val="20"/>
        </w:rPr>
        <w:t xml:space="preserve"> </w:t>
      </w:r>
      <w:r>
        <w:rPr>
          <w:spacing w:val="-6"/>
          <w:sz w:val="20"/>
        </w:rPr>
        <w:t>2020.</w:t>
      </w:r>
      <w:r>
        <w:rPr>
          <w:spacing w:val="16"/>
          <w:sz w:val="20"/>
        </w:rPr>
        <w:t xml:space="preserve"> </w:t>
      </w:r>
      <w:r>
        <w:rPr>
          <w:spacing w:val="-6"/>
          <w:sz w:val="20"/>
        </w:rPr>
        <w:t>European</w:t>
      </w:r>
      <w:r>
        <w:rPr>
          <w:spacing w:val="2"/>
          <w:sz w:val="20"/>
        </w:rPr>
        <w:t xml:space="preserve"> </w:t>
      </w:r>
      <w:r>
        <w:rPr>
          <w:spacing w:val="-6"/>
          <w:sz w:val="20"/>
        </w:rPr>
        <w:t>commission.</w:t>
      </w:r>
      <w:r>
        <w:rPr>
          <w:spacing w:val="17"/>
          <w:sz w:val="20"/>
        </w:rPr>
        <w:t xml:space="preserve"> </w:t>
      </w:r>
      <w:r>
        <w:rPr>
          <w:spacing w:val="-6"/>
          <w:sz w:val="20"/>
        </w:rPr>
        <w:t>In</w:t>
      </w:r>
      <w:r>
        <w:rPr>
          <w:sz w:val="20"/>
        </w:rPr>
        <w:t xml:space="preserve"> </w:t>
      </w:r>
      <w:r>
        <w:rPr>
          <w:i/>
          <w:spacing w:val="-6"/>
          <w:sz w:val="20"/>
        </w:rPr>
        <w:t>A</w:t>
      </w:r>
      <w:r>
        <w:rPr>
          <w:i/>
          <w:spacing w:val="6"/>
          <w:sz w:val="20"/>
        </w:rPr>
        <w:t xml:space="preserve"> </w:t>
      </w:r>
      <w:r>
        <w:rPr>
          <w:i/>
          <w:spacing w:val="-6"/>
          <w:sz w:val="20"/>
        </w:rPr>
        <w:t>strategy</w:t>
      </w:r>
      <w:r>
        <w:rPr>
          <w:i/>
          <w:spacing w:val="6"/>
          <w:sz w:val="20"/>
        </w:rPr>
        <w:t xml:space="preserve"> </w:t>
      </w:r>
      <w:r>
        <w:rPr>
          <w:i/>
          <w:spacing w:val="-6"/>
          <w:sz w:val="20"/>
        </w:rPr>
        <w:t>for</w:t>
      </w:r>
      <w:r>
        <w:rPr>
          <w:i/>
          <w:spacing w:val="6"/>
          <w:sz w:val="20"/>
        </w:rPr>
        <w:t xml:space="preserve"> </w:t>
      </w:r>
      <w:r>
        <w:rPr>
          <w:i/>
          <w:spacing w:val="-6"/>
          <w:sz w:val="20"/>
        </w:rPr>
        <w:t>competitive,</w:t>
      </w:r>
      <w:r>
        <w:rPr>
          <w:i/>
          <w:spacing w:val="7"/>
          <w:sz w:val="20"/>
        </w:rPr>
        <w:t xml:space="preserve"> </w:t>
      </w:r>
      <w:proofErr w:type="gramStart"/>
      <w:r>
        <w:rPr>
          <w:i/>
          <w:spacing w:val="-6"/>
          <w:sz w:val="20"/>
        </w:rPr>
        <w:t>sustainable</w:t>
      </w:r>
      <w:proofErr w:type="gramEnd"/>
      <w:r>
        <w:rPr>
          <w:i/>
          <w:spacing w:val="6"/>
          <w:sz w:val="20"/>
        </w:rPr>
        <w:t xml:space="preserve"> </w:t>
      </w:r>
      <w:r>
        <w:rPr>
          <w:i/>
          <w:spacing w:val="-6"/>
          <w:sz w:val="20"/>
        </w:rPr>
        <w:t>and</w:t>
      </w:r>
      <w:r>
        <w:rPr>
          <w:i/>
          <w:spacing w:val="6"/>
          <w:sz w:val="20"/>
        </w:rPr>
        <w:t xml:space="preserve"> </w:t>
      </w:r>
      <w:r>
        <w:rPr>
          <w:i/>
          <w:spacing w:val="-6"/>
          <w:sz w:val="20"/>
        </w:rPr>
        <w:t>secure</w:t>
      </w:r>
      <w:r>
        <w:rPr>
          <w:i/>
          <w:spacing w:val="6"/>
          <w:sz w:val="20"/>
        </w:rPr>
        <w:t xml:space="preserve"> </w:t>
      </w:r>
      <w:r>
        <w:rPr>
          <w:i/>
          <w:spacing w:val="-6"/>
          <w:sz w:val="20"/>
        </w:rPr>
        <w:t>energy</w:t>
      </w:r>
      <w:r>
        <w:rPr>
          <w:spacing w:val="-6"/>
          <w:sz w:val="20"/>
        </w:rPr>
        <w:t>,</w:t>
      </w:r>
      <w:r>
        <w:rPr>
          <w:spacing w:val="2"/>
          <w:sz w:val="20"/>
        </w:rPr>
        <w:t xml:space="preserve"> </w:t>
      </w:r>
      <w:r>
        <w:rPr>
          <w:spacing w:val="-6"/>
          <w:sz w:val="20"/>
        </w:rPr>
        <w:t>2010.</w:t>
      </w:r>
    </w:p>
    <w:p w14:paraId="2A5B026B" w14:textId="77777777" w:rsidR="0096722D" w:rsidRDefault="0096722D">
      <w:pPr>
        <w:pStyle w:val="BodyText"/>
        <w:spacing w:before="103"/>
        <w:ind w:left="0"/>
      </w:pPr>
    </w:p>
    <w:p w14:paraId="00789E10" w14:textId="77777777" w:rsidR="0096722D" w:rsidRDefault="00BE2784">
      <w:pPr>
        <w:tabs>
          <w:tab w:val="left" w:pos="619"/>
        </w:tabs>
        <w:spacing w:before="1"/>
        <w:ind w:left="154"/>
        <w:rPr>
          <w:sz w:val="20"/>
        </w:rPr>
      </w:pPr>
      <w:r>
        <w:rPr>
          <w:rFonts w:ascii="Arial" w:hAnsi="Arial"/>
          <w:spacing w:val="-5"/>
          <w:sz w:val="10"/>
        </w:rPr>
        <w:t>436</w:t>
      </w:r>
      <w:r>
        <w:rPr>
          <w:rFonts w:ascii="Arial" w:hAnsi="Arial"/>
          <w:sz w:val="10"/>
        </w:rPr>
        <w:tab/>
      </w:r>
      <w:bookmarkStart w:id="294" w:name="_bookmark29"/>
      <w:bookmarkEnd w:id="294"/>
      <w:r>
        <w:rPr>
          <w:spacing w:val="-2"/>
          <w:sz w:val="20"/>
        </w:rPr>
        <w:t>[6]</w:t>
      </w:r>
      <w:r>
        <w:rPr>
          <w:spacing w:val="24"/>
          <w:sz w:val="20"/>
        </w:rPr>
        <w:t xml:space="preserve"> </w:t>
      </w:r>
      <w:r>
        <w:rPr>
          <w:spacing w:val="-2"/>
          <w:sz w:val="20"/>
        </w:rPr>
        <w:t>United</w:t>
      </w:r>
      <w:r>
        <w:rPr>
          <w:sz w:val="20"/>
        </w:rPr>
        <w:t xml:space="preserve"> </w:t>
      </w:r>
      <w:r>
        <w:rPr>
          <w:spacing w:val="-2"/>
          <w:sz w:val="20"/>
        </w:rPr>
        <w:t>nations.</w:t>
      </w:r>
      <w:r>
        <w:rPr>
          <w:spacing w:val="16"/>
          <w:sz w:val="20"/>
        </w:rPr>
        <w:t xml:space="preserve"> </w:t>
      </w:r>
      <w:r>
        <w:rPr>
          <w:spacing w:val="-2"/>
          <w:sz w:val="20"/>
        </w:rPr>
        <w:t>Agreement,</w:t>
      </w:r>
      <w:r>
        <w:rPr>
          <w:sz w:val="20"/>
        </w:rPr>
        <w:t xml:space="preserve"> </w:t>
      </w:r>
      <w:r>
        <w:rPr>
          <w:spacing w:val="-2"/>
          <w:sz w:val="20"/>
        </w:rPr>
        <w:t>p.</w:t>
      </w:r>
      <w:r>
        <w:rPr>
          <w:spacing w:val="15"/>
          <w:sz w:val="20"/>
        </w:rPr>
        <w:t xml:space="preserve"> </w:t>
      </w:r>
      <w:r>
        <w:rPr>
          <w:i/>
          <w:spacing w:val="-2"/>
          <w:sz w:val="20"/>
        </w:rPr>
        <w:t>United</w:t>
      </w:r>
      <w:r>
        <w:rPr>
          <w:i/>
          <w:spacing w:val="4"/>
          <w:sz w:val="20"/>
        </w:rPr>
        <w:t xml:space="preserve"> </w:t>
      </w:r>
      <w:r>
        <w:rPr>
          <w:i/>
          <w:spacing w:val="-2"/>
          <w:sz w:val="20"/>
        </w:rPr>
        <w:t>Nations</w:t>
      </w:r>
      <w:r>
        <w:rPr>
          <w:i/>
          <w:spacing w:val="4"/>
          <w:sz w:val="20"/>
        </w:rPr>
        <w:t xml:space="preserve"> </w:t>
      </w:r>
      <w:r>
        <w:rPr>
          <w:i/>
          <w:spacing w:val="-2"/>
          <w:sz w:val="20"/>
        </w:rPr>
        <w:t>Treaty</w:t>
      </w:r>
      <w:r>
        <w:rPr>
          <w:i/>
          <w:spacing w:val="4"/>
          <w:sz w:val="20"/>
        </w:rPr>
        <w:t xml:space="preserve"> </w:t>
      </w:r>
      <w:r>
        <w:rPr>
          <w:i/>
          <w:spacing w:val="-2"/>
          <w:sz w:val="20"/>
        </w:rPr>
        <w:t>Collect</w:t>
      </w:r>
      <w:r>
        <w:rPr>
          <w:spacing w:val="-2"/>
          <w:sz w:val="20"/>
        </w:rPr>
        <w:t>,</w:t>
      </w:r>
      <w:r>
        <w:rPr>
          <w:sz w:val="20"/>
        </w:rPr>
        <w:t xml:space="preserve"> </w:t>
      </w:r>
      <w:r>
        <w:rPr>
          <w:spacing w:val="-2"/>
          <w:sz w:val="20"/>
        </w:rPr>
        <w:t>pages</w:t>
      </w:r>
      <w:r>
        <w:rPr>
          <w:sz w:val="20"/>
        </w:rPr>
        <w:t xml:space="preserve"> </w:t>
      </w:r>
      <w:r>
        <w:rPr>
          <w:spacing w:val="-2"/>
          <w:sz w:val="20"/>
        </w:rPr>
        <w:t>1–27,</w:t>
      </w:r>
      <w:r>
        <w:rPr>
          <w:sz w:val="20"/>
        </w:rPr>
        <w:t xml:space="preserve"> </w:t>
      </w:r>
      <w:r>
        <w:rPr>
          <w:spacing w:val="-2"/>
          <w:sz w:val="20"/>
        </w:rPr>
        <w:t>2015.</w:t>
      </w:r>
    </w:p>
    <w:p w14:paraId="2E548176" w14:textId="77777777" w:rsidR="0096722D" w:rsidRDefault="0096722D">
      <w:pPr>
        <w:pStyle w:val="BodyText"/>
        <w:spacing w:before="103"/>
        <w:ind w:left="0"/>
      </w:pPr>
    </w:p>
    <w:p w14:paraId="7AF767CD" w14:textId="77777777" w:rsidR="0096722D" w:rsidRDefault="00BE2784">
      <w:pPr>
        <w:tabs>
          <w:tab w:val="left" w:pos="619"/>
        </w:tabs>
        <w:ind w:left="154"/>
        <w:rPr>
          <w:i/>
          <w:sz w:val="20"/>
        </w:rPr>
      </w:pPr>
      <w:r>
        <w:rPr>
          <w:rFonts w:ascii="Arial"/>
          <w:spacing w:val="-5"/>
          <w:sz w:val="10"/>
        </w:rPr>
        <w:t>437</w:t>
      </w:r>
      <w:r>
        <w:rPr>
          <w:rFonts w:ascii="Arial"/>
          <w:sz w:val="10"/>
        </w:rPr>
        <w:tab/>
      </w:r>
      <w:bookmarkStart w:id="295" w:name="_bookmark30"/>
      <w:bookmarkEnd w:id="295"/>
      <w:r>
        <w:rPr>
          <w:spacing w:val="-2"/>
          <w:sz w:val="20"/>
        </w:rPr>
        <w:t>[7]</w:t>
      </w:r>
      <w:r>
        <w:rPr>
          <w:spacing w:val="25"/>
          <w:sz w:val="20"/>
        </w:rPr>
        <w:t xml:space="preserve"> </w:t>
      </w:r>
      <w:r>
        <w:rPr>
          <w:spacing w:val="-2"/>
          <w:sz w:val="20"/>
        </w:rPr>
        <w:t>S.</w:t>
      </w:r>
      <w:r>
        <w:rPr>
          <w:spacing w:val="-1"/>
          <w:sz w:val="20"/>
        </w:rPr>
        <w:t xml:space="preserve"> </w:t>
      </w:r>
      <w:r>
        <w:rPr>
          <w:spacing w:val="-2"/>
          <w:sz w:val="20"/>
        </w:rPr>
        <w:t>Bachu.</w:t>
      </w:r>
      <w:r>
        <w:rPr>
          <w:spacing w:val="14"/>
          <w:sz w:val="20"/>
        </w:rPr>
        <w:t xml:space="preserve"> </w:t>
      </w:r>
      <w:r>
        <w:rPr>
          <w:spacing w:val="-2"/>
          <w:sz w:val="20"/>
        </w:rPr>
        <w:t>Review of</w:t>
      </w:r>
      <w:r>
        <w:rPr>
          <w:spacing w:val="-1"/>
          <w:sz w:val="20"/>
        </w:rPr>
        <w:t xml:space="preserve"> </w:t>
      </w:r>
      <w:r>
        <w:rPr>
          <w:spacing w:val="-2"/>
          <w:sz w:val="20"/>
        </w:rPr>
        <w:t>co2</w:t>
      </w:r>
      <w:r>
        <w:rPr>
          <w:spacing w:val="-1"/>
          <w:sz w:val="20"/>
        </w:rPr>
        <w:t xml:space="preserve"> </w:t>
      </w:r>
      <w:r>
        <w:rPr>
          <w:spacing w:val="-2"/>
          <w:sz w:val="20"/>
        </w:rPr>
        <w:t>storage</w:t>
      </w:r>
      <w:r>
        <w:rPr>
          <w:spacing w:val="-1"/>
          <w:sz w:val="20"/>
        </w:rPr>
        <w:t xml:space="preserve"> </w:t>
      </w:r>
      <w:r>
        <w:rPr>
          <w:spacing w:val="-2"/>
          <w:sz w:val="20"/>
        </w:rPr>
        <w:t>efficiency</w:t>
      </w:r>
      <w:r>
        <w:rPr>
          <w:spacing w:val="-1"/>
          <w:sz w:val="20"/>
        </w:rPr>
        <w:t xml:space="preserve"> </w:t>
      </w:r>
      <w:r>
        <w:rPr>
          <w:spacing w:val="-2"/>
          <w:sz w:val="20"/>
        </w:rPr>
        <w:t>in</w:t>
      </w:r>
      <w:r>
        <w:rPr>
          <w:sz w:val="20"/>
        </w:rPr>
        <w:t xml:space="preserve"> </w:t>
      </w:r>
      <w:r>
        <w:rPr>
          <w:spacing w:val="-2"/>
          <w:sz w:val="20"/>
        </w:rPr>
        <w:t>deep</w:t>
      </w:r>
      <w:r>
        <w:rPr>
          <w:spacing w:val="-1"/>
          <w:sz w:val="20"/>
        </w:rPr>
        <w:t xml:space="preserve"> </w:t>
      </w:r>
      <w:r>
        <w:rPr>
          <w:spacing w:val="-2"/>
          <w:sz w:val="20"/>
        </w:rPr>
        <w:t>saline</w:t>
      </w:r>
      <w:r>
        <w:rPr>
          <w:spacing w:val="-1"/>
          <w:sz w:val="20"/>
        </w:rPr>
        <w:t xml:space="preserve"> </w:t>
      </w:r>
      <w:r>
        <w:rPr>
          <w:spacing w:val="-2"/>
          <w:sz w:val="20"/>
        </w:rPr>
        <w:t>aquifers.</w:t>
      </w:r>
      <w:r>
        <w:rPr>
          <w:spacing w:val="13"/>
          <w:sz w:val="20"/>
        </w:rPr>
        <w:t xml:space="preserve"> </w:t>
      </w:r>
      <w:r>
        <w:rPr>
          <w:i/>
          <w:spacing w:val="-2"/>
          <w:sz w:val="20"/>
        </w:rPr>
        <w:t>International</w:t>
      </w:r>
      <w:r>
        <w:rPr>
          <w:i/>
          <w:spacing w:val="3"/>
          <w:sz w:val="20"/>
        </w:rPr>
        <w:t xml:space="preserve"> </w:t>
      </w:r>
      <w:r>
        <w:rPr>
          <w:i/>
          <w:spacing w:val="-2"/>
          <w:sz w:val="20"/>
        </w:rPr>
        <w:t>Journal</w:t>
      </w:r>
      <w:r>
        <w:rPr>
          <w:i/>
          <w:spacing w:val="3"/>
          <w:sz w:val="20"/>
        </w:rPr>
        <w:t xml:space="preserve"> </w:t>
      </w:r>
      <w:r>
        <w:rPr>
          <w:i/>
          <w:spacing w:val="-2"/>
          <w:sz w:val="20"/>
        </w:rPr>
        <w:t>of</w:t>
      </w:r>
      <w:r>
        <w:rPr>
          <w:i/>
          <w:spacing w:val="3"/>
          <w:sz w:val="20"/>
        </w:rPr>
        <w:t xml:space="preserve"> </w:t>
      </w:r>
      <w:r>
        <w:rPr>
          <w:i/>
          <w:spacing w:val="-2"/>
          <w:sz w:val="20"/>
        </w:rPr>
        <w:t>Greenhouse</w:t>
      </w:r>
    </w:p>
    <w:p w14:paraId="00562A4F" w14:textId="77777777" w:rsidR="0096722D" w:rsidRDefault="00BE2784">
      <w:pPr>
        <w:pStyle w:val="BodyText"/>
        <w:tabs>
          <w:tab w:val="left" w:pos="929"/>
        </w:tabs>
      </w:pPr>
      <w:r>
        <w:rPr>
          <w:rFonts w:ascii="Arial" w:hAnsi="Arial"/>
          <w:spacing w:val="-5"/>
          <w:sz w:val="10"/>
        </w:rPr>
        <w:t>438</w:t>
      </w:r>
      <w:r>
        <w:rPr>
          <w:rFonts w:ascii="Arial" w:hAnsi="Arial"/>
          <w:sz w:val="10"/>
        </w:rPr>
        <w:tab/>
      </w:r>
      <w:r>
        <w:rPr>
          <w:i/>
          <w:spacing w:val="-4"/>
        </w:rPr>
        <w:t>Gas</w:t>
      </w:r>
      <w:r>
        <w:rPr>
          <w:i/>
          <w:spacing w:val="13"/>
        </w:rPr>
        <w:t xml:space="preserve"> </w:t>
      </w:r>
      <w:r>
        <w:rPr>
          <w:i/>
          <w:spacing w:val="-4"/>
        </w:rPr>
        <w:t>Control</w:t>
      </w:r>
      <w:r>
        <w:rPr>
          <w:spacing w:val="-4"/>
        </w:rPr>
        <w:t>,</w:t>
      </w:r>
      <w:r>
        <w:rPr>
          <w:spacing w:val="9"/>
        </w:rPr>
        <w:t xml:space="preserve"> </w:t>
      </w:r>
      <w:r>
        <w:rPr>
          <w:spacing w:val="-4"/>
        </w:rPr>
        <w:t>40:188–202,</w:t>
      </w:r>
      <w:r>
        <w:rPr>
          <w:spacing w:val="10"/>
        </w:rPr>
        <w:t xml:space="preserve"> </w:t>
      </w:r>
      <w:r>
        <w:rPr>
          <w:spacing w:val="-4"/>
        </w:rPr>
        <w:t>2015.</w:t>
      </w:r>
      <w:r>
        <w:rPr>
          <w:spacing w:val="27"/>
        </w:rPr>
        <w:t xml:space="preserve"> </w:t>
      </w:r>
      <w:r>
        <w:rPr>
          <w:spacing w:val="-4"/>
        </w:rPr>
        <w:t>doi:</w:t>
      </w:r>
      <w:r>
        <w:rPr>
          <w:spacing w:val="28"/>
        </w:rPr>
        <w:t xml:space="preserve"> </w:t>
      </w:r>
      <w:r>
        <w:rPr>
          <w:spacing w:val="-4"/>
        </w:rPr>
        <w:t>10.1016/j.ijggc.2015.01.007.</w:t>
      </w:r>
      <w:r>
        <w:rPr>
          <w:spacing w:val="29"/>
        </w:rPr>
        <w:t xml:space="preserve"> </w:t>
      </w:r>
      <w:r>
        <w:rPr>
          <w:spacing w:val="-4"/>
        </w:rPr>
        <w:t>cited</w:t>
      </w:r>
      <w:r>
        <w:rPr>
          <w:spacing w:val="9"/>
        </w:rPr>
        <w:t xml:space="preserve"> </w:t>
      </w:r>
      <w:proofErr w:type="gramStart"/>
      <w:r>
        <w:rPr>
          <w:spacing w:val="-4"/>
        </w:rPr>
        <w:t>By</w:t>
      </w:r>
      <w:proofErr w:type="gramEnd"/>
      <w:r>
        <w:rPr>
          <w:spacing w:val="9"/>
        </w:rPr>
        <w:t xml:space="preserve"> </w:t>
      </w:r>
      <w:r>
        <w:rPr>
          <w:spacing w:val="-4"/>
        </w:rPr>
        <w:t>277.</w:t>
      </w:r>
    </w:p>
    <w:p w14:paraId="04A1DA1E" w14:textId="77777777" w:rsidR="0096722D" w:rsidRDefault="0096722D">
      <w:pPr>
        <w:pStyle w:val="BodyText"/>
        <w:spacing w:before="104"/>
        <w:ind w:left="0"/>
      </w:pPr>
    </w:p>
    <w:p w14:paraId="503953F7" w14:textId="77777777" w:rsidR="0096722D" w:rsidRDefault="00BE2784">
      <w:pPr>
        <w:pStyle w:val="BodyText"/>
        <w:tabs>
          <w:tab w:val="left" w:pos="619"/>
        </w:tabs>
        <w:spacing w:before="0"/>
      </w:pPr>
      <w:r>
        <w:rPr>
          <w:rFonts w:ascii="Arial"/>
          <w:spacing w:val="-5"/>
          <w:sz w:val="10"/>
        </w:rPr>
        <w:t>439</w:t>
      </w:r>
      <w:r>
        <w:rPr>
          <w:rFonts w:ascii="Arial"/>
          <w:sz w:val="10"/>
        </w:rPr>
        <w:tab/>
      </w:r>
      <w:r>
        <w:t>[8]</w:t>
      </w:r>
      <w:r>
        <w:rPr>
          <w:spacing w:val="39"/>
        </w:rPr>
        <w:t xml:space="preserve"> </w:t>
      </w:r>
      <w:r>
        <w:t>J.F.D.</w:t>
      </w:r>
      <w:r>
        <w:rPr>
          <w:spacing w:val="5"/>
        </w:rPr>
        <w:t xml:space="preserve"> </w:t>
      </w:r>
      <w:r>
        <w:t>Tapia,</w:t>
      </w:r>
      <w:r>
        <w:rPr>
          <w:spacing w:val="6"/>
        </w:rPr>
        <w:t xml:space="preserve"> </w:t>
      </w:r>
      <w:r>
        <w:t>J.-Y.</w:t>
      </w:r>
      <w:r>
        <w:rPr>
          <w:spacing w:val="4"/>
        </w:rPr>
        <w:t xml:space="preserve"> </w:t>
      </w:r>
      <w:r>
        <w:t>Lee,</w:t>
      </w:r>
      <w:r>
        <w:rPr>
          <w:spacing w:val="6"/>
        </w:rPr>
        <w:t xml:space="preserve"> </w:t>
      </w:r>
      <w:r>
        <w:t>R.E.H.</w:t>
      </w:r>
      <w:r>
        <w:rPr>
          <w:spacing w:val="5"/>
        </w:rPr>
        <w:t xml:space="preserve"> </w:t>
      </w:r>
      <w:r>
        <w:t>Ooi,</w:t>
      </w:r>
      <w:r>
        <w:rPr>
          <w:spacing w:val="6"/>
        </w:rPr>
        <w:t xml:space="preserve"> </w:t>
      </w:r>
      <w:r>
        <w:t>D.C.Y.</w:t>
      </w:r>
      <w:r>
        <w:rPr>
          <w:spacing w:val="4"/>
        </w:rPr>
        <w:t xml:space="preserve"> </w:t>
      </w:r>
      <w:r>
        <w:t>Foo,</w:t>
      </w:r>
      <w:r>
        <w:rPr>
          <w:spacing w:val="6"/>
        </w:rPr>
        <w:t xml:space="preserve"> </w:t>
      </w:r>
      <w:r>
        <w:t>and</w:t>
      </w:r>
      <w:r>
        <w:rPr>
          <w:spacing w:val="4"/>
        </w:rPr>
        <w:t xml:space="preserve"> </w:t>
      </w:r>
      <w:r>
        <w:t>R.R.</w:t>
      </w:r>
      <w:r>
        <w:rPr>
          <w:spacing w:val="5"/>
        </w:rPr>
        <w:t xml:space="preserve"> </w:t>
      </w:r>
      <w:r>
        <w:t>Tan.</w:t>
      </w:r>
      <w:r>
        <w:rPr>
          <w:spacing w:val="20"/>
        </w:rPr>
        <w:t xml:space="preserve"> </w:t>
      </w:r>
      <w:r>
        <w:t>Optimal</w:t>
      </w:r>
      <w:r>
        <w:rPr>
          <w:spacing w:val="4"/>
        </w:rPr>
        <w:t xml:space="preserve"> </w:t>
      </w:r>
      <w:r>
        <w:t>co2</w:t>
      </w:r>
      <w:r>
        <w:rPr>
          <w:spacing w:val="5"/>
        </w:rPr>
        <w:t xml:space="preserve"> </w:t>
      </w:r>
      <w:r>
        <w:t>allocation</w:t>
      </w:r>
      <w:r>
        <w:rPr>
          <w:spacing w:val="4"/>
        </w:rPr>
        <w:t xml:space="preserve"> </w:t>
      </w:r>
      <w:r>
        <w:t>and</w:t>
      </w:r>
      <w:r>
        <w:rPr>
          <w:spacing w:val="4"/>
        </w:rPr>
        <w:t xml:space="preserve"> </w:t>
      </w:r>
      <w:r>
        <w:rPr>
          <w:spacing w:val="-2"/>
        </w:rPr>
        <w:t>scheduling</w:t>
      </w:r>
    </w:p>
    <w:p w14:paraId="4257133E" w14:textId="77777777" w:rsidR="0096722D" w:rsidRDefault="00BE2784">
      <w:pPr>
        <w:pStyle w:val="BodyText"/>
        <w:tabs>
          <w:tab w:val="left" w:pos="929"/>
        </w:tabs>
      </w:pPr>
      <w:r>
        <w:rPr>
          <w:rFonts w:ascii="Arial" w:hAnsi="Arial"/>
          <w:spacing w:val="-5"/>
          <w:sz w:val="10"/>
        </w:rPr>
        <w:t>440</w:t>
      </w:r>
      <w:r>
        <w:rPr>
          <w:rFonts w:ascii="Arial" w:hAnsi="Arial"/>
          <w:sz w:val="10"/>
        </w:rPr>
        <w:tab/>
      </w:r>
      <w:r>
        <w:rPr>
          <w:spacing w:val="-4"/>
        </w:rPr>
        <w:t>in</w:t>
      </w:r>
      <w:r>
        <w:rPr>
          <w:spacing w:val="2"/>
        </w:rPr>
        <w:t xml:space="preserve"> </w:t>
      </w:r>
      <w:r>
        <w:rPr>
          <w:spacing w:val="-4"/>
        </w:rPr>
        <w:t>enhanced</w:t>
      </w:r>
      <w:r>
        <w:rPr>
          <w:spacing w:val="2"/>
        </w:rPr>
        <w:t xml:space="preserve"> </w:t>
      </w:r>
      <w:r>
        <w:rPr>
          <w:spacing w:val="-4"/>
        </w:rPr>
        <w:t>oil</w:t>
      </w:r>
      <w:r>
        <w:rPr>
          <w:spacing w:val="2"/>
        </w:rPr>
        <w:t xml:space="preserve"> </w:t>
      </w:r>
      <w:r>
        <w:rPr>
          <w:spacing w:val="-4"/>
        </w:rPr>
        <w:t>recovery</w:t>
      </w:r>
      <w:r>
        <w:rPr>
          <w:spacing w:val="3"/>
        </w:rPr>
        <w:t xml:space="preserve"> </w:t>
      </w:r>
      <w:r>
        <w:rPr>
          <w:spacing w:val="-4"/>
        </w:rPr>
        <w:t>(eor)</w:t>
      </w:r>
      <w:r>
        <w:rPr>
          <w:spacing w:val="2"/>
        </w:rPr>
        <w:t xml:space="preserve"> </w:t>
      </w:r>
      <w:r>
        <w:rPr>
          <w:spacing w:val="-4"/>
        </w:rPr>
        <w:t>operations.</w:t>
      </w:r>
      <w:r>
        <w:rPr>
          <w:spacing w:val="18"/>
        </w:rPr>
        <w:t xml:space="preserve"> </w:t>
      </w:r>
      <w:r>
        <w:rPr>
          <w:i/>
          <w:spacing w:val="-4"/>
        </w:rPr>
        <w:t>Applied</w:t>
      </w:r>
      <w:r>
        <w:rPr>
          <w:i/>
          <w:spacing w:val="6"/>
        </w:rPr>
        <w:t xml:space="preserve"> </w:t>
      </w:r>
      <w:r>
        <w:rPr>
          <w:i/>
          <w:spacing w:val="-4"/>
        </w:rPr>
        <w:t>Energy</w:t>
      </w:r>
      <w:r>
        <w:rPr>
          <w:spacing w:val="-4"/>
        </w:rPr>
        <w:t>,</w:t>
      </w:r>
      <w:r>
        <w:rPr>
          <w:spacing w:val="3"/>
        </w:rPr>
        <w:t xml:space="preserve"> </w:t>
      </w:r>
      <w:r>
        <w:rPr>
          <w:spacing w:val="-4"/>
        </w:rPr>
        <w:t>184:337–345,</w:t>
      </w:r>
      <w:r>
        <w:rPr>
          <w:spacing w:val="3"/>
        </w:rPr>
        <w:t xml:space="preserve"> </w:t>
      </w:r>
      <w:r>
        <w:rPr>
          <w:spacing w:val="-4"/>
        </w:rPr>
        <w:t>2016.</w:t>
      </w:r>
      <w:r>
        <w:rPr>
          <w:spacing w:val="19"/>
        </w:rPr>
        <w:t xml:space="preserve"> </w:t>
      </w:r>
      <w:r>
        <w:rPr>
          <w:spacing w:val="-4"/>
        </w:rPr>
        <w:t>doi:</w:t>
      </w:r>
      <w:r>
        <w:rPr>
          <w:spacing w:val="20"/>
        </w:rPr>
        <w:t xml:space="preserve"> </w:t>
      </w:r>
      <w:r>
        <w:rPr>
          <w:spacing w:val="-4"/>
        </w:rPr>
        <w:t>10.1016/j.apenergy.</w:t>
      </w:r>
    </w:p>
    <w:p w14:paraId="218A036C" w14:textId="77777777" w:rsidR="0096722D" w:rsidRDefault="00BE2784">
      <w:pPr>
        <w:tabs>
          <w:tab w:val="left" w:pos="929"/>
        </w:tabs>
        <w:spacing w:before="172"/>
        <w:ind w:left="154"/>
        <w:rPr>
          <w:sz w:val="20"/>
        </w:rPr>
      </w:pPr>
      <w:r>
        <w:rPr>
          <w:rFonts w:ascii="Arial"/>
          <w:spacing w:val="-5"/>
          <w:sz w:val="10"/>
        </w:rPr>
        <w:t>441</w:t>
      </w:r>
      <w:r>
        <w:rPr>
          <w:rFonts w:ascii="Arial"/>
          <w:sz w:val="10"/>
        </w:rPr>
        <w:tab/>
      </w:r>
      <w:r>
        <w:rPr>
          <w:spacing w:val="-2"/>
          <w:sz w:val="20"/>
        </w:rPr>
        <w:t>2016.09.093.</w:t>
      </w:r>
    </w:p>
    <w:p w14:paraId="46B20E2A" w14:textId="77777777" w:rsidR="0096722D" w:rsidRDefault="0096722D">
      <w:pPr>
        <w:pStyle w:val="BodyText"/>
        <w:spacing w:before="103"/>
        <w:ind w:left="0"/>
      </w:pPr>
    </w:p>
    <w:p w14:paraId="37D6497C" w14:textId="77777777" w:rsidR="0096722D" w:rsidRDefault="00BE2784">
      <w:pPr>
        <w:pStyle w:val="BodyText"/>
        <w:tabs>
          <w:tab w:val="left" w:pos="619"/>
        </w:tabs>
        <w:spacing w:before="0"/>
      </w:pPr>
      <w:r>
        <w:rPr>
          <w:rFonts w:ascii="Arial" w:hAnsi="Arial"/>
          <w:spacing w:val="-5"/>
          <w:sz w:val="10"/>
        </w:rPr>
        <w:t>442</w:t>
      </w:r>
      <w:r>
        <w:rPr>
          <w:rFonts w:ascii="Arial" w:hAnsi="Arial"/>
          <w:sz w:val="10"/>
        </w:rPr>
        <w:tab/>
      </w:r>
      <w:bookmarkStart w:id="296" w:name="_bookmark31"/>
      <w:bookmarkEnd w:id="296"/>
      <w:r>
        <w:t>[9]</w:t>
      </w:r>
      <w:r>
        <w:rPr>
          <w:spacing w:val="24"/>
        </w:rPr>
        <w:t xml:space="preserve"> </w:t>
      </w:r>
      <w:r>
        <w:t>N.</w:t>
      </w:r>
      <w:r>
        <w:rPr>
          <w:spacing w:val="5"/>
        </w:rPr>
        <w:t xml:space="preserve"> </w:t>
      </w:r>
      <w:r>
        <w:t>Castelletto,</w:t>
      </w:r>
      <w:r>
        <w:rPr>
          <w:spacing w:val="6"/>
        </w:rPr>
        <w:t xml:space="preserve"> </w:t>
      </w:r>
      <w:r>
        <w:t>P.</w:t>
      </w:r>
      <w:r>
        <w:rPr>
          <w:spacing w:val="4"/>
        </w:rPr>
        <w:t xml:space="preserve"> </w:t>
      </w:r>
      <w:r>
        <w:t>Teatini,</w:t>
      </w:r>
      <w:r>
        <w:rPr>
          <w:spacing w:val="6"/>
        </w:rPr>
        <w:t xml:space="preserve"> </w:t>
      </w:r>
      <w:r>
        <w:t>G.</w:t>
      </w:r>
      <w:r>
        <w:rPr>
          <w:spacing w:val="4"/>
        </w:rPr>
        <w:t xml:space="preserve"> </w:t>
      </w:r>
      <w:r>
        <w:t>Gambolati,</w:t>
      </w:r>
      <w:r>
        <w:rPr>
          <w:spacing w:val="6"/>
        </w:rPr>
        <w:t xml:space="preserve"> </w:t>
      </w:r>
      <w:r>
        <w:t>D.</w:t>
      </w:r>
      <w:r>
        <w:rPr>
          <w:spacing w:val="4"/>
        </w:rPr>
        <w:t xml:space="preserve"> </w:t>
      </w:r>
      <w:r>
        <w:t>Bossie-Codreanu,</w:t>
      </w:r>
      <w:r>
        <w:rPr>
          <w:spacing w:val="6"/>
        </w:rPr>
        <w:t xml:space="preserve"> </w:t>
      </w:r>
      <w:r>
        <w:t>O.</w:t>
      </w:r>
      <w:r>
        <w:rPr>
          <w:spacing w:val="4"/>
        </w:rPr>
        <w:t xml:space="preserve"> </w:t>
      </w:r>
      <w:r>
        <w:t>Vinck´e,</w:t>
      </w:r>
      <w:r>
        <w:rPr>
          <w:spacing w:val="6"/>
        </w:rPr>
        <w:t xml:space="preserve"> </w:t>
      </w:r>
      <w:r>
        <w:t>J.-M.</w:t>
      </w:r>
      <w:r>
        <w:rPr>
          <w:spacing w:val="4"/>
        </w:rPr>
        <w:t xml:space="preserve"> </w:t>
      </w:r>
      <w:r>
        <w:t>Daniel,</w:t>
      </w:r>
      <w:r>
        <w:rPr>
          <w:spacing w:val="6"/>
        </w:rPr>
        <w:t xml:space="preserve"> </w:t>
      </w:r>
      <w:r>
        <w:t>A.</w:t>
      </w:r>
      <w:r>
        <w:rPr>
          <w:spacing w:val="4"/>
        </w:rPr>
        <w:t xml:space="preserve"> </w:t>
      </w:r>
      <w:r>
        <w:rPr>
          <w:spacing w:val="-2"/>
        </w:rPr>
        <w:t>Battistelli,</w:t>
      </w:r>
    </w:p>
    <w:p w14:paraId="32CDE6ED" w14:textId="77777777" w:rsidR="0096722D" w:rsidRDefault="00BE2784">
      <w:pPr>
        <w:pStyle w:val="BodyText"/>
        <w:tabs>
          <w:tab w:val="left" w:pos="929"/>
        </w:tabs>
      </w:pPr>
      <w:r>
        <w:rPr>
          <w:rFonts w:ascii="Arial"/>
          <w:spacing w:val="-5"/>
          <w:sz w:val="10"/>
        </w:rPr>
        <w:t>443</w:t>
      </w:r>
      <w:r>
        <w:rPr>
          <w:rFonts w:ascii="Arial"/>
          <w:sz w:val="10"/>
        </w:rPr>
        <w:tab/>
      </w:r>
      <w:r>
        <w:t>M.</w:t>
      </w:r>
      <w:r>
        <w:rPr>
          <w:spacing w:val="5"/>
        </w:rPr>
        <w:t xml:space="preserve"> </w:t>
      </w:r>
      <w:r>
        <w:t>Marcolini,</w:t>
      </w:r>
      <w:r>
        <w:rPr>
          <w:spacing w:val="8"/>
        </w:rPr>
        <w:t xml:space="preserve"> </w:t>
      </w:r>
      <w:r>
        <w:t>F.</w:t>
      </w:r>
      <w:r>
        <w:rPr>
          <w:spacing w:val="6"/>
        </w:rPr>
        <w:t xml:space="preserve"> </w:t>
      </w:r>
      <w:r>
        <w:t>Donda,</w:t>
      </w:r>
      <w:r>
        <w:rPr>
          <w:spacing w:val="7"/>
        </w:rPr>
        <w:t xml:space="preserve"> </w:t>
      </w:r>
      <w:r>
        <w:t>and</w:t>
      </w:r>
      <w:r>
        <w:rPr>
          <w:spacing w:val="6"/>
        </w:rPr>
        <w:t xml:space="preserve"> </w:t>
      </w:r>
      <w:r>
        <w:t>V.</w:t>
      </w:r>
      <w:r>
        <w:rPr>
          <w:spacing w:val="6"/>
        </w:rPr>
        <w:t xml:space="preserve"> </w:t>
      </w:r>
      <w:r>
        <w:t>Volpi.</w:t>
      </w:r>
      <w:r>
        <w:rPr>
          <w:spacing w:val="33"/>
        </w:rPr>
        <w:t xml:space="preserve"> </w:t>
      </w:r>
      <w:r>
        <w:t>Multiphysics</w:t>
      </w:r>
      <w:r>
        <w:rPr>
          <w:spacing w:val="6"/>
        </w:rPr>
        <w:t xml:space="preserve"> </w:t>
      </w:r>
      <w:r>
        <w:t>modeling</w:t>
      </w:r>
      <w:r>
        <w:rPr>
          <w:spacing w:val="6"/>
        </w:rPr>
        <w:t xml:space="preserve"> </w:t>
      </w:r>
      <w:r>
        <w:t>of</w:t>
      </w:r>
      <w:r>
        <w:rPr>
          <w:spacing w:val="6"/>
        </w:rPr>
        <w:t xml:space="preserve"> </w:t>
      </w:r>
      <w:r>
        <w:t>co2</w:t>
      </w:r>
      <w:r>
        <w:rPr>
          <w:spacing w:val="6"/>
        </w:rPr>
        <w:t xml:space="preserve"> </w:t>
      </w:r>
      <w:r>
        <w:t>sequestration</w:t>
      </w:r>
      <w:r>
        <w:rPr>
          <w:spacing w:val="5"/>
        </w:rPr>
        <w:t xml:space="preserve"> </w:t>
      </w:r>
      <w:r>
        <w:t>in</w:t>
      </w:r>
      <w:r>
        <w:rPr>
          <w:spacing w:val="6"/>
        </w:rPr>
        <w:t xml:space="preserve"> </w:t>
      </w:r>
      <w:r>
        <w:t>a</w:t>
      </w:r>
      <w:r>
        <w:rPr>
          <w:spacing w:val="6"/>
        </w:rPr>
        <w:t xml:space="preserve"> </w:t>
      </w:r>
      <w:r>
        <w:t>faulted</w:t>
      </w:r>
      <w:r>
        <w:rPr>
          <w:spacing w:val="6"/>
        </w:rPr>
        <w:t xml:space="preserve"> </w:t>
      </w:r>
      <w:r>
        <w:rPr>
          <w:spacing w:val="-2"/>
        </w:rPr>
        <w:t>saline</w:t>
      </w:r>
    </w:p>
    <w:p w14:paraId="2020D383" w14:textId="77777777" w:rsidR="0096722D" w:rsidRDefault="00BE2784">
      <w:pPr>
        <w:tabs>
          <w:tab w:val="left" w:pos="929"/>
        </w:tabs>
        <w:spacing w:before="172"/>
        <w:ind w:left="154"/>
        <w:rPr>
          <w:sz w:val="20"/>
        </w:rPr>
      </w:pPr>
      <w:r>
        <w:rPr>
          <w:rFonts w:ascii="Arial" w:hAnsi="Arial"/>
          <w:spacing w:val="-5"/>
          <w:sz w:val="10"/>
        </w:rPr>
        <w:t>444</w:t>
      </w:r>
      <w:r>
        <w:rPr>
          <w:rFonts w:ascii="Arial" w:hAnsi="Arial"/>
          <w:sz w:val="10"/>
        </w:rPr>
        <w:tab/>
      </w:r>
      <w:proofErr w:type="gramStart"/>
      <w:r>
        <w:rPr>
          <w:spacing w:val="-4"/>
          <w:sz w:val="20"/>
        </w:rPr>
        <w:t>formation</w:t>
      </w:r>
      <w:proofErr w:type="gramEnd"/>
      <w:r>
        <w:rPr>
          <w:spacing w:val="6"/>
          <w:sz w:val="20"/>
        </w:rPr>
        <w:t xml:space="preserve"> </w:t>
      </w:r>
      <w:r>
        <w:rPr>
          <w:spacing w:val="-4"/>
          <w:sz w:val="20"/>
        </w:rPr>
        <w:t>in</w:t>
      </w:r>
      <w:r>
        <w:rPr>
          <w:spacing w:val="6"/>
          <w:sz w:val="20"/>
        </w:rPr>
        <w:t xml:space="preserve"> </w:t>
      </w:r>
      <w:r>
        <w:rPr>
          <w:spacing w:val="-4"/>
          <w:sz w:val="20"/>
        </w:rPr>
        <w:t>italy.</w:t>
      </w:r>
      <w:r>
        <w:rPr>
          <w:spacing w:val="28"/>
          <w:sz w:val="20"/>
        </w:rPr>
        <w:t xml:space="preserve"> </w:t>
      </w:r>
      <w:r>
        <w:rPr>
          <w:i/>
          <w:spacing w:val="-4"/>
          <w:sz w:val="20"/>
        </w:rPr>
        <w:t>Advances</w:t>
      </w:r>
      <w:r>
        <w:rPr>
          <w:i/>
          <w:spacing w:val="10"/>
          <w:sz w:val="20"/>
        </w:rPr>
        <w:t xml:space="preserve"> </w:t>
      </w:r>
      <w:r>
        <w:rPr>
          <w:i/>
          <w:spacing w:val="-4"/>
          <w:sz w:val="20"/>
        </w:rPr>
        <w:t>in</w:t>
      </w:r>
      <w:r>
        <w:rPr>
          <w:i/>
          <w:spacing w:val="9"/>
          <w:sz w:val="20"/>
        </w:rPr>
        <w:t xml:space="preserve"> </w:t>
      </w:r>
      <w:r>
        <w:rPr>
          <w:i/>
          <w:spacing w:val="-4"/>
          <w:sz w:val="20"/>
        </w:rPr>
        <w:t>Water</w:t>
      </w:r>
      <w:r>
        <w:rPr>
          <w:i/>
          <w:spacing w:val="10"/>
          <w:sz w:val="20"/>
        </w:rPr>
        <w:t xml:space="preserve"> </w:t>
      </w:r>
      <w:r>
        <w:rPr>
          <w:i/>
          <w:spacing w:val="-4"/>
          <w:sz w:val="20"/>
        </w:rPr>
        <w:t>Resources</w:t>
      </w:r>
      <w:r>
        <w:rPr>
          <w:spacing w:val="-4"/>
          <w:sz w:val="20"/>
        </w:rPr>
        <w:t>,</w:t>
      </w:r>
      <w:r>
        <w:rPr>
          <w:spacing w:val="7"/>
          <w:sz w:val="20"/>
        </w:rPr>
        <w:t xml:space="preserve"> </w:t>
      </w:r>
      <w:r>
        <w:rPr>
          <w:spacing w:val="-4"/>
          <w:sz w:val="20"/>
        </w:rPr>
        <w:t>62:570–587,</w:t>
      </w:r>
      <w:r>
        <w:rPr>
          <w:spacing w:val="7"/>
          <w:sz w:val="20"/>
        </w:rPr>
        <w:t xml:space="preserve"> </w:t>
      </w:r>
      <w:r>
        <w:rPr>
          <w:spacing w:val="-4"/>
          <w:sz w:val="20"/>
        </w:rPr>
        <w:t>2013.</w:t>
      </w:r>
      <w:r>
        <w:rPr>
          <w:spacing w:val="29"/>
          <w:sz w:val="20"/>
        </w:rPr>
        <w:t xml:space="preserve"> </w:t>
      </w:r>
      <w:r>
        <w:rPr>
          <w:spacing w:val="-4"/>
          <w:sz w:val="20"/>
        </w:rPr>
        <w:t>doi:</w:t>
      </w:r>
      <w:r>
        <w:rPr>
          <w:spacing w:val="26"/>
          <w:sz w:val="20"/>
        </w:rPr>
        <w:t xml:space="preserve"> </w:t>
      </w:r>
      <w:r>
        <w:rPr>
          <w:spacing w:val="-4"/>
          <w:sz w:val="20"/>
        </w:rPr>
        <w:t>10.1016/j.advwatres.2013.04.</w:t>
      </w:r>
    </w:p>
    <w:p w14:paraId="265F1205" w14:textId="77777777" w:rsidR="0096722D" w:rsidRDefault="00BE2784">
      <w:pPr>
        <w:pStyle w:val="BodyText"/>
        <w:tabs>
          <w:tab w:val="left" w:pos="929"/>
        </w:tabs>
      </w:pPr>
      <w:r>
        <w:rPr>
          <w:rFonts w:ascii="Arial"/>
          <w:spacing w:val="-5"/>
          <w:sz w:val="10"/>
        </w:rPr>
        <w:t>445</w:t>
      </w:r>
      <w:r>
        <w:rPr>
          <w:rFonts w:ascii="Arial"/>
          <w:sz w:val="10"/>
        </w:rPr>
        <w:tab/>
      </w:r>
      <w:r>
        <w:t>006.</w:t>
      </w:r>
      <w:r>
        <w:rPr>
          <w:spacing w:val="15"/>
        </w:rPr>
        <w:t xml:space="preserve"> </w:t>
      </w:r>
      <w:r>
        <w:t xml:space="preserve">cited </w:t>
      </w:r>
      <w:proofErr w:type="gramStart"/>
      <w:r>
        <w:t>By</w:t>
      </w:r>
      <w:proofErr w:type="gramEnd"/>
      <w:r>
        <w:rPr>
          <w:spacing w:val="1"/>
        </w:rPr>
        <w:t xml:space="preserve"> </w:t>
      </w:r>
      <w:r>
        <w:rPr>
          <w:spacing w:val="-5"/>
        </w:rPr>
        <w:t>25.</w:t>
      </w:r>
    </w:p>
    <w:p w14:paraId="284323F5" w14:textId="77777777" w:rsidR="0096722D" w:rsidRDefault="0096722D">
      <w:pPr>
        <w:pStyle w:val="BodyText"/>
        <w:spacing w:before="103"/>
        <w:ind w:left="0"/>
      </w:pPr>
    </w:p>
    <w:p w14:paraId="32C73530" w14:textId="77777777" w:rsidR="0096722D" w:rsidRDefault="00BE2784">
      <w:pPr>
        <w:pStyle w:val="BodyText"/>
        <w:spacing w:before="1"/>
      </w:pPr>
      <w:r>
        <w:rPr>
          <w:rFonts w:ascii="Arial" w:hAnsi="Arial"/>
          <w:sz w:val="10"/>
        </w:rPr>
        <w:t>446</w:t>
      </w:r>
      <w:r>
        <w:rPr>
          <w:rFonts w:ascii="Arial" w:hAnsi="Arial"/>
          <w:spacing w:val="126"/>
          <w:sz w:val="10"/>
        </w:rPr>
        <w:t xml:space="preserve"> </w:t>
      </w:r>
      <w:bookmarkStart w:id="297" w:name="_bookmark32"/>
      <w:bookmarkEnd w:id="297"/>
      <w:r>
        <w:t>[10]</w:t>
      </w:r>
      <w:r>
        <w:rPr>
          <w:spacing w:val="29"/>
        </w:rPr>
        <w:t xml:space="preserve"> </w:t>
      </w:r>
      <w:r>
        <w:t>K.</w:t>
      </w:r>
      <w:r>
        <w:rPr>
          <w:spacing w:val="21"/>
        </w:rPr>
        <w:t xml:space="preserve"> </w:t>
      </w:r>
      <w:r>
        <w:t>Rashid,</w:t>
      </w:r>
      <w:r>
        <w:rPr>
          <w:spacing w:val="25"/>
        </w:rPr>
        <w:t xml:space="preserve"> </w:t>
      </w:r>
      <w:r>
        <w:t>W.</w:t>
      </w:r>
      <w:r>
        <w:rPr>
          <w:spacing w:val="21"/>
        </w:rPr>
        <w:t xml:space="preserve"> </w:t>
      </w:r>
      <w:r>
        <w:t>Bailey,</w:t>
      </w:r>
      <w:r>
        <w:rPr>
          <w:spacing w:val="25"/>
        </w:rPr>
        <w:t xml:space="preserve"> </w:t>
      </w:r>
      <w:r>
        <w:t>B.</w:t>
      </w:r>
      <w:r>
        <w:rPr>
          <w:spacing w:val="21"/>
        </w:rPr>
        <w:t xml:space="preserve"> </w:t>
      </w:r>
      <w:r>
        <w:t>Cou¨et,</w:t>
      </w:r>
      <w:r>
        <w:rPr>
          <w:spacing w:val="25"/>
        </w:rPr>
        <w:t xml:space="preserve"> </w:t>
      </w:r>
      <w:r>
        <w:t>and</w:t>
      </w:r>
      <w:r>
        <w:rPr>
          <w:spacing w:val="22"/>
        </w:rPr>
        <w:t xml:space="preserve"> </w:t>
      </w:r>
      <w:r>
        <w:t>D.</w:t>
      </w:r>
      <w:r>
        <w:rPr>
          <w:spacing w:val="21"/>
        </w:rPr>
        <w:t xml:space="preserve"> </w:t>
      </w:r>
      <w:r>
        <w:t>Wilkinson.</w:t>
      </w:r>
      <w:r>
        <w:rPr>
          <w:spacing w:val="73"/>
        </w:rPr>
        <w:t xml:space="preserve"> </w:t>
      </w:r>
      <w:r>
        <w:t>An</w:t>
      </w:r>
      <w:r>
        <w:rPr>
          <w:spacing w:val="21"/>
        </w:rPr>
        <w:t xml:space="preserve"> </w:t>
      </w:r>
      <w:r>
        <w:t>efficient</w:t>
      </w:r>
      <w:r>
        <w:rPr>
          <w:spacing w:val="22"/>
        </w:rPr>
        <w:t xml:space="preserve"> </w:t>
      </w:r>
      <w:r>
        <w:t>procedure</w:t>
      </w:r>
      <w:r>
        <w:rPr>
          <w:spacing w:val="21"/>
        </w:rPr>
        <w:t xml:space="preserve"> </w:t>
      </w:r>
      <w:r>
        <w:t>for</w:t>
      </w:r>
      <w:r>
        <w:rPr>
          <w:spacing w:val="21"/>
        </w:rPr>
        <w:t xml:space="preserve"> </w:t>
      </w:r>
      <w:r>
        <w:t>expensive</w:t>
      </w:r>
      <w:r>
        <w:rPr>
          <w:spacing w:val="21"/>
        </w:rPr>
        <w:t xml:space="preserve"> </w:t>
      </w:r>
      <w:r>
        <w:rPr>
          <w:spacing w:val="-2"/>
        </w:rPr>
        <w:t>reservoir-</w:t>
      </w:r>
    </w:p>
    <w:p w14:paraId="1F503B58" w14:textId="77777777" w:rsidR="0096722D" w:rsidRDefault="00BE2784">
      <w:pPr>
        <w:tabs>
          <w:tab w:val="left" w:pos="929"/>
        </w:tabs>
        <w:spacing w:before="171"/>
        <w:ind w:left="154"/>
        <w:rPr>
          <w:sz w:val="20"/>
        </w:rPr>
      </w:pPr>
      <w:r>
        <w:rPr>
          <w:rFonts w:ascii="Arial" w:hAnsi="Arial"/>
          <w:spacing w:val="-5"/>
          <w:sz w:val="10"/>
        </w:rPr>
        <w:t>447</w:t>
      </w:r>
      <w:r>
        <w:rPr>
          <w:rFonts w:ascii="Arial" w:hAnsi="Arial"/>
          <w:sz w:val="10"/>
        </w:rPr>
        <w:tab/>
      </w:r>
      <w:r>
        <w:rPr>
          <w:spacing w:val="-2"/>
          <w:sz w:val="20"/>
        </w:rPr>
        <w:t>simulation</w:t>
      </w:r>
      <w:r>
        <w:rPr>
          <w:spacing w:val="5"/>
          <w:sz w:val="20"/>
        </w:rPr>
        <w:t xml:space="preserve"> </w:t>
      </w:r>
      <w:proofErr w:type="gramStart"/>
      <w:r>
        <w:rPr>
          <w:spacing w:val="-2"/>
          <w:sz w:val="20"/>
        </w:rPr>
        <w:t>optimization</w:t>
      </w:r>
      <w:proofErr w:type="gramEnd"/>
      <w:r>
        <w:rPr>
          <w:spacing w:val="6"/>
          <w:sz w:val="20"/>
        </w:rPr>
        <w:t xml:space="preserve"> </w:t>
      </w:r>
      <w:r>
        <w:rPr>
          <w:spacing w:val="-2"/>
          <w:sz w:val="20"/>
        </w:rPr>
        <w:t>under</w:t>
      </w:r>
      <w:r>
        <w:rPr>
          <w:spacing w:val="5"/>
          <w:sz w:val="20"/>
        </w:rPr>
        <w:t xml:space="preserve"> </w:t>
      </w:r>
      <w:r>
        <w:rPr>
          <w:spacing w:val="-2"/>
          <w:sz w:val="20"/>
        </w:rPr>
        <w:t>uncertainty.</w:t>
      </w:r>
      <w:r>
        <w:rPr>
          <w:spacing w:val="37"/>
          <w:sz w:val="20"/>
        </w:rPr>
        <w:t xml:space="preserve"> </w:t>
      </w:r>
      <w:r>
        <w:rPr>
          <w:i/>
          <w:spacing w:val="-2"/>
          <w:sz w:val="20"/>
        </w:rPr>
        <w:t>SPE</w:t>
      </w:r>
      <w:r>
        <w:rPr>
          <w:i/>
          <w:spacing w:val="9"/>
          <w:sz w:val="20"/>
        </w:rPr>
        <w:t xml:space="preserve"> </w:t>
      </w:r>
      <w:r>
        <w:rPr>
          <w:i/>
          <w:spacing w:val="-2"/>
          <w:sz w:val="20"/>
        </w:rPr>
        <w:t>Economics</w:t>
      </w:r>
      <w:r>
        <w:rPr>
          <w:i/>
          <w:spacing w:val="8"/>
          <w:sz w:val="20"/>
        </w:rPr>
        <w:t xml:space="preserve"> </w:t>
      </w:r>
      <w:r>
        <w:rPr>
          <w:i/>
          <w:spacing w:val="-2"/>
          <w:sz w:val="20"/>
        </w:rPr>
        <w:t>and</w:t>
      </w:r>
      <w:r>
        <w:rPr>
          <w:i/>
          <w:spacing w:val="8"/>
          <w:sz w:val="20"/>
        </w:rPr>
        <w:t xml:space="preserve"> </w:t>
      </w:r>
      <w:r>
        <w:rPr>
          <w:i/>
          <w:spacing w:val="-2"/>
          <w:sz w:val="20"/>
        </w:rPr>
        <w:t>Management</w:t>
      </w:r>
      <w:r>
        <w:rPr>
          <w:spacing w:val="-2"/>
          <w:sz w:val="20"/>
        </w:rPr>
        <w:t>,</w:t>
      </w:r>
      <w:r>
        <w:rPr>
          <w:spacing w:val="8"/>
          <w:sz w:val="20"/>
        </w:rPr>
        <w:t xml:space="preserve"> </w:t>
      </w:r>
      <w:r>
        <w:rPr>
          <w:spacing w:val="-2"/>
          <w:sz w:val="20"/>
        </w:rPr>
        <w:t>5(4):21–33,</w:t>
      </w:r>
      <w:r>
        <w:rPr>
          <w:spacing w:val="8"/>
          <w:sz w:val="20"/>
        </w:rPr>
        <w:t xml:space="preserve"> </w:t>
      </w:r>
      <w:r>
        <w:rPr>
          <w:spacing w:val="-2"/>
          <w:sz w:val="20"/>
        </w:rPr>
        <w:t>2013.</w:t>
      </w:r>
      <w:r>
        <w:rPr>
          <w:spacing w:val="37"/>
          <w:sz w:val="20"/>
        </w:rPr>
        <w:t xml:space="preserve"> </w:t>
      </w:r>
      <w:r>
        <w:rPr>
          <w:spacing w:val="-4"/>
          <w:sz w:val="20"/>
        </w:rPr>
        <w:t>doi:</w:t>
      </w:r>
    </w:p>
    <w:p w14:paraId="64016EB1" w14:textId="77777777" w:rsidR="0096722D" w:rsidRDefault="00BE2784">
      <w:pPr>
        <w:pStyle w:val="BodyText"/>
        <w:tabs>
          <w:tab w:val="left" w:pos="929"/>
        </w:tabs>
      </w:pPr>
      <w:r>
        <w:rPr>
          <w:rFonts w:ascii="Arial"/>
          <w:spacing w:val="-5"/>
          <w:sz w:val="10"/>
        </w:rPr>
        <w:t>448</w:t>
      </w:r>
      <w:r>
        <w:rPr>
          <w:rFonts w:ascii="Arial"/>
          <w:sz w:val="10"/>
        </w:rPr>
        <w:tab/>
      </w:r>
      <w:r>
        <w:t>10.2118/167261-PA.</w:t>
      </w:r>
      <w:r>
        <w:rPr>
          <w:spacing w:val="37"/>
        </w:rPr>
        <w:t xml:space="preserve"> </w:t>
      </w:r>
      <w:r>
        <w:t>cited</w:t>
      </w:r>
      <w:r>
        <w:rPr>
          <w:spacing w:val="17"/>
        </w:rPr>
        <w:t xml:space="preserve"> </w:t>
      </w:r>
      <w:proofErr w:type="gramStart"/>
      <w:r>
        <w:t>By</w:t>
      </w:r>
      <w:proofErr w:type="gramEnd"/>
      <w:r>
        <w:rPr>
          <w:spacing w:val="16"/>
        </w:rPr>
        <w:t xml:space="preserve"> </w:t>
      </w:r>
      <w:r>
        <w:rPr>
          <w:spacing w:val="-5"/>
        </w:rPr>
        <w:t>16.</w:t>
      </w:r>
    </w:p>
    <w:p w14:paraId="26006055" w14:textId="77777777" w:rsidR="0096722D" w:rsidRDefault="0096722D">
      <w:pPr>
        <w:sectPr w:rsidR="0096722D">
          <w:pgSz w:w="12240" w:h="15840"/>
          <w:pgMar w:top="1340" w:right="1280" w:bottom="980" w:left="920" w:header="0" w:footer="792" w:gutter="0"/>
          <w:cols w:space="720"/>
        </w:sectPr>
      </w:pPr>
    </w:p>
    <w:p w14:paraId="777C6329" w14:textId="77777777" w:rsidR="0096722D" w:rsidRDefault="00BE2784">
      <w:pPr>
        <w:pStyle w:val="BodyText"/>
        <w:spacing w:before="56"/>
      </w:pPr>
      <w:proofErr w:type="gramStart"/>
      <w:r>
        <w:rPr>
          <w:rFonts w:ascii="Arial"/>
          <w:sz w:val="10"/>
        </w:rPr>
        <w:t>449</w:t>
      </w:r>
      <w:r>
        <w:rPr>
          <w:rFonts w:ascii="Arial"/>
          <w:spacing w:val="49"/>
          <w:sz w:val="10"/>
        </w:rPr>
        <w:t xml:space="preserve">  </w:t>
      </w:r>
      <w:r>
        <w:t>[</w:t>
      </w:r>
      <w:proofErr w:type="gramEnd"/>
      <w:r>
        <w:t>11]</w:t>
      </w:r>
      <w:r>
        <w:rPr>
          <w:spacing w:val="29"/>
        </w:rPr>
        <w:t xml:space="preserve"> </w:t>
      </w:r>
      <w:r>
        <w:t>C.</w:t>
      </w:r>
      <w:r>
        <w:rPr>
          <w:spacing w:val="-8"/>
        </w:rPr>
        <w:t xml:space="preserve"> </w:t>
      </w:r>
      <w:r>
        <w:t>Luo,</w:t>
      </w:r>
      <w:r>
        <w:rPr>
          <w:spacing w:val="-6"/>
        </w:rPr>
        <w:t xml:space="preserve"> </w:t>
      </w:r>
      <w:r>
        <w:t>S.-L.</w:t>
      </w:r>
      <w:r>
        <w:rPr>
          <w:spacing w:val="-9"/>
        </w:rPr>
        <w:t xml:space="preserve"> </w:t>
      </w:r>
      <w:r>
        <w:t>Zhang,</w:t>
      </w:r>
      <w:r>
        <w:rPr>
          <w:spacing w:val="-6"/>
        </w:rPr>
        <w:t xml:space="preserve"> </w:t>
      </w:r>
      <w:r>
        <w:t>C.</w:t>
      </w:r>
      <w:r>
        <w:rPr>
          <w:spacing w:val="-8"/>
        </w:rPr>
        <w:t xml:space="preserve"> </w:t>
      </w:r>
      <w:r>
        <w:t>Wang,</w:t>
      </w:r>
      <w:r>
        <w:rPr>
          <w:spacing w:val="-6"/>
        </w:rPr>
        <w:t xml:space="preserve"> </w:t>
      </w:r>
      <w:r>
        <w:t>and</w:t>
      </w:r>
      <w:r>
        <w:rPr>
          <w:spacing w:val="-8"/>
        </w:rPr>
        <w:t xml:space="preserve"> </w:t>
      </w:r>
      <w:r>
        <w:t>Z.</w:t>
      </w:r>
      <w:r>
        <w:rPr>
          <w:spacing w:val="-9"/>
        </w:rPr>
        <w:t xml:space="preserve"> </w:t>
      </w:r>
      <w:r>
        <w:t>Jiang.</w:t>
      </w:r>
      <w:r>
        <w:rPr>
          <w:spacing w:val="2"/>
        </w:rPr>
        <w:t xml:space="preserve"> </w:t>
      </w:r>
      <w:r>
        <w:t>A</w:t>
      </w:r>
      <w:r>
        <w:rPr>
          <w:spacing w:val="-8"/>
        </w:rPr>
        <w:t xml:space="preserve"> </w:t>
      </w:r>
      <w:r>
        <w:t>metamodel-assisted</w:t>
      </w:r>
      <w:r>
        <w:rPr>
          <w:spacing w:val="-9"/>
        </w:rPr>
        <w:t xml:space="preserve"> </w:t>
      </w:r>
      <w:r>
        <w:t>evolutionary</w:t>
      </w:r>
      <w:r>
        <w:rPr>
          <w:spacing w:val="-8"/>
        </w:rPr>
        <w:t xml:space="preserve"> </w:t>
      </w:r>
      <w:r>
        <w:t>algorithm</w:t>
      </w:r>
      <w:r>
        <w:rPr>
          <w:spacing w:val="-8"/>
        </w:rPr>
        <w:t xml:space="preserve"> </w:t>
      </w:r>
      <w:r>
        <w:t>for</w:t>
      </w:r>
      <w:r>
        <w:rPr>
          <w:spacing w:val="-9"/>
        </w:rPr>
        <w:t xml:space="preserve"> </w:t>
      </w:r>
      <w:proofErr w:type="gramStart"/>
      <w:r>
        <w:rPr>
          <w:spacing w:val="-2"/>
        </w:rPr>
        <w:t>expensive</w:t>
      </w:r>
      <w:proofErr w:type="gramEnd"/>
    </w:p>
    <w:p w14:paraId="79F50444" w14:textId="77777777" w:rsidR="0096722D" w:rsidRDefault="00BE2784">
      <w:pPr>
        <w:tabs>
          <w:tab w:val="left" w:pos="929"/>
        </w:tabs>
        <w:spacing w:before="171"/>
        <w:ind w:left="154"/>
        <w:rPr>
          <w:sz w:val="20"/>
        </w:rPr>
      </w:pPr>
      <w:r>
        <w:rPr>
          <w:rFonts w:ascii="Arial" w:hAnsi="Arial"/>
          <w:spacing w:val="-5"/>
          <w:sz w:val="10"/>
        </w:rPr>
        <w:t>450</w:t>
      </w:r>
      <w:r>
        <w:rPr>
          <w:rFonts w:ascii="Arial" w:hAnsi="Arial"/>
          <w:sz w:val="10"/>
        </w:rPr>
        <w:tab/>
      </w:r>
      <w:proofErr w:type="gramStart"/>
      <w:r>
        <w:rPr>
          <w:spacing w:val="-4"/>
          <w:sz w:val="20"/>
        </w:rPr>
        <w:t>optimization</w:t>
      </w:r>
      <w:proofErr w:type="gramEnd"/>
      <w:r>
        <w:rPr>
          <w:spacing w:val="-4"/>
          <w:sz w:val="20"/>
        </w:rPr>
        <w:t>.</w:t>
      </w:r>
      <w:r>
        <w:rPr>
          <w:spacing w:val="7"/>
          <w:sz w:val="20"/>
        </w:rPr>
        <w:t xml:space="preserve"> </w:t>
      </w:r>
      <w:r>
        <w:rPr>
          <w:i/>
          <w:spacing w:val="-4"/>
          <w:sz w:val="20"/>
        </w:rPr>
        <w:t>Journal</w:t>
      </w:r>
      <w:r>
        <w:rPr>
          <w:i/>
          <w:sz w:val="20"/>
        </w:rPr>
        <w:t xml:space="preserve"> </w:t>
      </w:r>
      <w:r>
        <w:rPr>
          <w:i/>
          <w:spacing w:val="-4"/>
          <w:sz w:val="20"/>
        </w:rPr>
        <w:t>of</w:t>
      </w:r>
      <w:r>
        <w:rPr>
          <w:i/>
          <w:spacing w:val="-1"/>
          <w:sz w:val="20"/>
        </w:rPr>
        <w:t xml:space="preserve"> </w:t>
      </w:r>
      <w:r>
        <w:rPr>
          <w:i/>
          <w:spacing w:val="-4"/>
          <w:sz w:val="20"/>
        </w:rPr>
        <w:t>Computational</w:t>
      </w:r>
      <w:r>
        <w:rPr>
          <w:i/>
          <w:sz w:val="20"/>
        </w:rPr>
        <w:t xml:space="preserve"> </w:t>
      </w:r>
      <w:r>
        <w:rPr>
          <w:i/>
          <w:spacing w:val="-4"/>
          <w:sz w:val="20"/>
        </w:rPr>
        <w:t>and</w:t>
      </w:r>
      <w:r>
        <w:rPr>
          <w:i/>
          <w:sz w:val="20"/>
        </w:rPr>
        <w:t xml:space="preserve"> </w:t>
      </w:r>
      <w:r>
        <w:rPr>
          <w:i/>
          <w:spacing w:val="-4"/>
          <w:sz w:val="20"/>
        </w:rPr>
        <w:t>Applied</w:t>
      </w:r>
      <w:r>
        <w:rPr>
          <w:i/>
          <w:spacing w:val="-1"/>
          <w:sz w:val="20"/>
        </w:rPr>
        <w:t xml:space="preserve"> </w:t>
      </w:r>
      <w:r>
        <w:rPr>
          <w:i/>
          <w:spacing w:val="-4"/>
          <w:sz w:val="20"/>
        </w:rPr>
        <w:t>Mathematics</w:t>
      </w:r>
      <w:r>
        <w:rPr>
          <w:spacing w:val="-4"/>
          <w:sz w:val="20"/>
        </w:rPr>
        <w:t>,</w:t>
      </w:r>
      <w:r>
        <w:rPr>
          <w:spacing w:val="-3"/>
          <w:sz w:val="20"/>
        </w:rPr>
        <w:t xml:space="preserve"> </w:t>
      </w:r>
      <w:r>
        <w:rPr>
          <w:spacing w:val="-4"/>
          <w:sz w:val="20"/>
        </w:rPr>
        <w:t>236(5):759–764, 2011.</w:t>
      </w:r>
      <w:r>
        <w:rPr>
          <w:spacing w:val="9"/>
          <w:sz w:val="20"/>
        </w:rPr>
        <w:t xml:space="preserve"> </w:t>
      </w:r>
      <w:r>
        <w:rPr>
          <w:spacing w:val="-4"/>
          <w:sz w:val="20"/>
        </w:rPr>
        <w:t>doi:</w:t>
      </w:r>
      <w:r>
        <w:rPr>
          <w:spacing w:val="14"/>
          <w:sz w:val="20"/>
        </w:rPr>
        <w:t xml:space="preserve"> </w:t>
      </w:r>
      <w:r>
        <w:rPr>
          <w:spacing w:val="-4"/>
          <w:sz w:val="20"/>
        </w:rPr>
        <w:t>10.1016/</w:t>
      </w:r>
    </w:p>
    <w:p w14:paraId="47B1A5F4" w14:textId="77777777" w:rsidR="0096722D" w:rsidRDefault="00BE2784">
      <w:pPr>
        <w:pStyle w:val="BodyText"/>
        <w:tabs>
          <w:tab w:val="left" w:pos="929"/>
        </w:tabs>
      </w:pPr>
      <w:r>
        <w:rPr>
          <w:rFonts w:ascii="Arial"/>
          <w:spacing w:val="-5"/>
          <w:sz w:val="10"/>
        </w:rPr>
        <w:t>451</w:t>
      </w:r>
      <w:r>
        <w:rPr>
          <w:rFonts w:ascii="Arial"/>
          <w:sz w:val="10"/>
        </w:rPr>
        <w:tab/>
      </w:r>
      <w:r>
        <w:rPr>
          <w:spacing w:val="-2"/>
        </w:rPr>
        <w:t>j.cam.2011.05.047.</w:t>
      </w:r>
      <w:r>
        <w:rPr>
          <w:spacing w:val="27"/>
        </w:rPr>
        <w:t xml:space="preserve"> </w:t>
      </w:r>
      <w:r>
        <w:rPr>
          <w:spacing w:val="-2"/>
        </w:rPr>
        <w:t>cited</w:t>
      </w:r>
      <w:r>
        <w:rPr>
          <w:spacing w:val="8"/>
        </w:rPr>
        <w:t xml:space="preserve"> </w:t>
      </w:r>
      <w:proofErr w:type="gramStart"/>
      <w:r>
        <w:rPr>
          <w:spacing w:val="-2"/>
        </w:rPr>
        <w:t>By</w:t>
      </w:r>
      <w:proofErr w:type="gramEnd"/>
      <w:r>
        <w:rPr>
          <w:spacing w:val="9"/>
        </w:rPr>
        <w:t xml:space="preserve"> </w:t>
      </w:r>
      <w:r>
        <w:rPr>
          <w:spacing w:val="-5"/>
        </w:rPr>
        <w:t>29.</w:t>
      </w:r>
    </w:p>
    <w:p w14:paraId="05386839" w14:textId="77777777" w:rsidR="0096722D" w:rsidRDefault="0096722D">
      <w:pPr>
        <w:pStyle w:val="BodyText"/>
        <w:spacing w:before="104"/>
        <w:ind w:left="0"/>
      </w:pPr>
    </w:p>
    <w:p w14:paraId="6002F95E" w14:textId="77777777" w:rsidR="0096722D" w:rsidRDefault="00BE2784">
      <w:pPr>
        <w:pStyle w:val="BodyText"/>
        <w:spacing w:before="0"/>
      </w:pPr>
      <w:r>
        <w:rPr>
          <w:rFonts w:ascii="Arial"/>
          <w:sz w:val="10"/>
        </w:rPr>
        <w:t>452</w:t>
      </w:r>
      <w:r>
        <w:rPr>
          <w:rFonts w:ascii="Arial"/>
          <w:spacing w:val="139"/>
          <w:sz w:val="10"/>
        </w:rPr>
        <w:t xml:space="preserve"> </w:t>
      </w:r>
      <w:bookmarkStart w:id="298" w:name="_bookmark33"/>
      <w:bookmarkEnd w:id="298"/>
      <w:r>
        <w:t>[12]</w:t>
      </w:r>
      <w:r>
        <w:rPr>
          <w:spacing w:val="36"/>
        </w:rPr>
        <w:t xml:space="preserve"> </w:t>
      </w:r>
      <w:r>
        <w:t>Javier</w:t>
      </w:r>
      <w:r>
        <w:rPr>
          <w:spacing w:val="18"/>
        </w:rPr>
        <w:t xml:space="preserve"> </w:t>
      </w:r>
      <w:r>
        <w:t>E.</w:t>
      </w:r>
      <w:r>
        <w:rPr>
          <w:spacing w:val="19"/>
        </w:rPr>
        <w:t xml:space="preserve"> </w:t>
      </w:r>
      <w:r>
        <w:t>Santos,</w:t>
      </w:r>
      <w:r>
        <w:rPr>
          <w:spacing w:val="22"/>
        </w:rPr>
        <w:t xml:space="preserve"> </w:t>
      </w:r>
      <w:r>
        <w:t>Bernard</w:t>
      </w:r>
      <w:r>
        <w:rPr>
          <w:spacing w:val="19"/>
        </w:rPr>
        <w:t xml:space="preserve"> </w:t>
      </w:r>
      <w:r>
        <w:t>Chang,</w:t>
      </w:r>
      <w:r>
        <w:rPr>
          <w:spacing w:val="22"/>
        </w:rPr>
        <w:t xml:space="preserve"> </w:t>
      </w:r>
      <w:r>
        <w:t>Alex</w:t>
      </w:r>
      <w:r>
        <w:rPr>
          <w:spacing w:val="19"/>
        </w:rPr>
        <w:t xml:space="preserve"> </w:t>
      </w:r>
      <w:r>
        <w:t>Gigliotti,</w:t>
      </w:r>
      <w:r>
        <w:rPr>
          <w:spacing w:val="22"/>
        </w:rPr>
        <w:t xml:space="preserve"> </w:t>
      </w:r>
      <w:r>
        <w:t>Eric</w:t>
      </w:r>
      <w:r>
        <w:rPr>
          <w:spacing w:val="18"/>
        </w:rPr>
        <w:t xml:space="preserve"> </w:t>
      </w:r>
      <w:r>
        <w:t>Guiltinan,</w:t>
      </w:r>
      <w:r>
        <w:rPr>
          <w:spacing w:val="23"/>
        </w:rPr>
        <w:t xml:space="preserve"> </w:t>
      </w:r>
      <w:r>
        <w:t>Mohamed</w:t>
      </w:r>
      <w:r>
        <w:rPr>
          <w:spacing w:val="18"/>
        </w:rPr>
        <w:t xml:space="preserve"> </w:t>
      </w:r>
      <w:r>
        <w:t>Mehana,</w:t>
      </w:r>
      <w:r>
        <w:rPr>
          <w:spacing w:val="22"/>
        </w:rPr>
        <w:t xml:space="preserve"> </w:t>
      </w:r>
      <w:r>
        <w:t>Arvind</w:t>
      </w:r>
      <w:r>
        <w:rPr>
          <w:spacing w:val="19"/>
        </w:rPr>
        <w:t xml:space="preserve"> </w:t>
      </w:r>
      <w:r>
        <w:rPr>
          <w:spacing w:val="-2"/>
        </w:rPr>
        <w:t>Mohan,</w:t>
      </w:r>
    </w:p>
    <w:p w14:paraId="6D2580DC" w14:textId="77777777" w:rsidR="0096722D" w:rsidRDefault="00BE2784">
      <w:pPr>
        <w:pStyle w:val="BodyText"/>
        <w:tabs>
          <w:tab w:val="left" w:pos="929"/>
        </w:tabs>
      </w:pPr>
      <w:r>
        <w:rPr>
          <w:rFonts w:ascii="Arial"/>
          <w:spacing w:val="-5"/>
          <w:sz w:val="10"/>
        </w:rPr>
        <w:t>453</w:t>
      </w:r>
      <w:r>
        <w:rPr>
          <w:rFonts w:ascii="Arial"/>
          <w:sz w:val="10"/>
        </w:rPr>
        <w:tab/>
      </w:r>
      <w:r>
        <w:t>James</w:t>
      </w:r>
      <w:r>
        <w:rPr>
          <w:spacing w:val="14"/>
        </w:rPr>
        <w:t xml:space="preserve"> </w:t>
      </w:r>
      <w:r>
        <w:t>McClure,</w:t>
      </w:r>
      <w:r>
        <w:rPr>
          <w:spacing w:val="18"/>
        </w:rPr>
        <w:t xml:space="preserve"> </w:t>
      </w:r>
      <w:r>
        <w:t>Qinjun</w:t>
      </w:r>
      <w:r>
        <w:rPr>
          <w:spacing w:val="15"/>
        </w:rPr>
        <w:t xml:space="preserve"> </w:t>
      </w:r>
      <w:r>
        <w:t>Kang,</w:t>
      </w:r>
      <w:r>
        <w:rPr>
          <w:spacing w:val="17"/>
        </w:rPr>
        <w:t xml:space="preserve"> </w:t>
      </w:r>
      <w:r>
        <w:t>Hari</w:t>
      </w:r>
      <w:r>
        <w:rPr>
          <w:spacing w:val="15"/>
        </w:rPr>
        <w:t xml:space="preserve"> </w:t>
      </w:r>
      <w:r>
        <w:t>Viswanathan,</w:t>
      </w:r>
      <w:r>
        <w:rPr>
          <w:spacing w:val="18"/>
        </w:rPr>
        <w:t xml:space="preserve"> </w:t>
      </w:r>
      <w:r>
        <w:t>Nicholas</w:t>
      </w:r>
      <w:r>
        <w:rPr>
          <w:spacing w:val="14"/>
        </w:rPr>
        <w:t xml:space="preserve"> </w:t>
      </w:r>
      <w:r>
        <w:t>Lubbers,</w:t>
      </w:r>
      <w:r>
        <w:rPr>
          <w:spacing w:val="18"/>
        </w:rPr>
        <w:t xml:space="preserve"> </w:t>
      </w:r>
      <w:r>
        <w:t>Masa</w:t>
      </w:r>
      <w:r>
        <w:rPr>
          <w:spacing w:val="15"/>
        </w:rPr>
        <w:t xml:space="preserve"> </w:t>
      </w:r>
      <w:r>
        <w:t>Prodanovic,</w:t>
      </w:r>
      <w:r>
        <w:rPr>
          <w:spacing w:val="17"/>
        </w:rPr>
        <w:t xml:space="preserve"> </w:t>
      </w:r>
      <w:r>
        <w:t>and</w:t>
      </w:r>
      <w:r>
        <w:rPr>
          <w:spacing w:val="15"/>
        </w:rPr>
        <w:t xml:space="preserve"> </w:t>
      </w:r>
      <w:r>
        <w:rPr>
          <w:spacing w:val="-2"/>
        </w:rPr>
        <w:t>Michael</w:t>
      </w:r>
    </w:p>
    <w:p w14:paraId="52CD5F79" w14:textId="77777777" w:rsidR="0096722D" w:rsidRDefault="00BE2784">
      <w:pPr>
        <w:tabs>
          <w:tab w:val="left" w:pos="929"/>
        </w:tabs>
        <w:spacing w:before="171"/>
        <w:ind w:left="154"/>
        <w:rPr>
          <w:sz w:val="20"/>
        </w:rPr>
      </w:pPr>
      <w:r>
        <w:rPr>
          <w:rFonts w:ascii="Arial"/>
          <w:spacing w:val="-5"/>
          <w:sz w:val="10"/>
        </w:rPr>
        <w:t>454</w:t>
      </w:r>
      <w:r>
        <w:rPr>
          <w:rFonts w:ascii="Arial"/>
          <w:sz w:val="10"/>
        </w:rPr>
        <w:tab/>
      </w:r>
      <w:r>
        <w:rPr>
          <w:sz w:val="20"/>
        </w:rPr>
        <w:t>Pyrcz.</w:t>
      </w:r>
      <w:r>
        <w:rPr>
          <w:spacing w:val="6"/>
          <w:sz w:val="20"/>
        </w:rPr>
        <w:t xml:space="preserve"> </w:t>
      </w:r>
      <w:r>
        <w:rPr>
          <w:sz w:val="20"/>
        </w:rPr>
        <w:t>Learning</w:t>
      </w:r>
      <w:r>
        <w:rPr>
          <w:spacing w:val="-6"/>
          <w:sz w:val="20"/>
        </w:rPr>
        <w:t xml:space="preserve"> </w:t>
      </w:r>
      <w:r>
        <w:rPr>
          <w:sz w:val="20"/>
        </w:rPr>
        <w:t>from</w:t>
      </w:r>
      <w:r>
        <w:rPr>
          <w:spacing w:val="-5"/>
          <w:sz w:val="20"/>
        </w:rPr>
        <w:t xml:space="preserve"> </w:t>
      </w:r>
      <w:r>
        <w:rPr>
          <w:sz w:val="20"/>
        </w:rPr>
        <w:t>a</w:t>
      </w:r>
      <w:r>
        <w:rPr>
          <w:spacing w:val="-6"/>
          <w:sz w:val="20"/>
        </w:rPr>
        <w:t xml:space="preserve"> </w:t>
      </w:r>
      <w:r>
        <w:rPr>
          <w:sz w:val="20"/>
        </w:rPr>
        <w:t>big</w:t>
      </w:r>
      <w:r>
        <w:rPr>
          <w:spacing w:val="-6"/>
          <w:sz w:val="20"/>
        </w:rPr>
        <w:t xml:space="preserve"> </w:t>
      </w:r>
      <w:r>
        <w:rPr>
          <w:sz w:val="20"/>
        </w:rPr>
        <w:t>dataset</w:t>
      </w:r>
      <w:r>
        <w:rPr>
          <w:spacing w:val="-6"/>
          <w:sz w:val="20"/>
        </w:rPr>
        <w:t xml:space="preserve"> </w:t>
      </w:r>
      <w:r>
        <w:rPr>
          <w:sz w:val="20"/>
        </w:rPr>
        <w:t>of</w:t>
      </w:r>
      <w:r>
        <w:rPr>
          <w:spacing w:val="-6"/>
          <w:sz w:val="20"/>
        </w:rPr>
        <w:t xml:space="preserve"> </w:t>
      </w:r>
      <w:r>
        <w:rPr>
          <w:sz w:val="20"/>
        </w:rPr>
        <w:t>digital</w:t>
      </w:r>
      <w:r>
        <w:rPr>
          <w:spacing w:val="-6"/>
          <w:sz w:val="20"/>
        </w:rPr>
        <w:t xml:space="preserve"> </w:t>
      </w:r>
      <w:r>
        <w:rPr>
          <w:sz w:val="20"/>
        </w:rPr>
        <w:t>rock</w:t>
      </w:r>
      <w:r>
        <w:rPr>
          <w:spacing w:val="-6"/>
          <w:sz w:val="20"/>
        </w:rPr>
        <w:t xml:space="preserve"> </w:t>
      </w:r>
      <w:r>
        <w:rPr>
          <w:sz w:val="20"/>
        </w:rPr>
        <w:t>simulations.</w:t>
      </w:r>
      <w:r>
        <w:rPr>
          <w:spacing w:val="7"/>
          <w:sz w:val="20"/>
        </w:rPr>
        <w:t xml:space="preserve"> </w:t>
      </w:r>
      <w:r>
        <w:rPr>
          <w:sz w:val="20"/>
        </w:rPr>
        <w:t>In</w:t>
      </w:r>
      <w:r>
        <w:rPr>
          <w:spacing w:val="-7"/>
          <w:sz w:val="20"/>
        </w:rPr>
        <w:t xml:space="preserve"> </w:t>
      </w:r>
      <w:r>
        <w:rPr>
          <w:i/>
          <w:sz w:val="20"/>
        </w:rPr>
        <w:t>AGU</w:t>
      </w:r>
      <w:r>
        <w:rPr>
          <w:i/>
          <w:spacing w:val="-3"/>
          <w:sz w:val="20"/>
        </w:rPr>
        <w:t xml:space="preserve"> </w:t>
      </w:r>
      <w:r>
        <w:rPr>
          <w:i/>
          <w:sz w:val="20"/>
        </w:rPr>
        <w:t>Fall</w:t>
      </w:r>
      <w:r>
        <w:rPr>
          <w:i/>
          <w:spacing w:val="-2"/>
          <w:sz w:val="20"/>
        </w:rPr>
        <w:t xml:space="preserve"> </w:t>
      </w:r>
      <w:r>
        <w:rPr>
          <w:i/>
          <w:sz w:val="20"/>
        </w:rPr>
        <w:t>Meeting</w:t>
      </w:r>
      <w:r>
        <w:rPr>
          <w:i/>
          <w:spacing w:val="-3"/>
          <w:sz w:val="20"/>
        </w:rPr>
        <w:t xml:space="preserve"> </w:t>
      </w:r>
      <w:r>
        <w:rPr>
          <w:i/>
          <w:sz w:val="20"/>
        </w:rPr>
        <w:t>Abstracts</w:t>
      </w:r>
      <w:r>
        <w:rPr>
          <w:sz w:val="20"/>
        </w:rPr>
        <w:t>,</w:t>
      </w:r>
      <w:r>
        <w:rPr>
          <w:spacing w:val="-5"/>
          <w:sz w:val="20"/>
        </w:rPr>
        <w:t xml:space="preserve"> </w:t>
      </w:r>
      <w:r>
        <w:rPr>
          <w:spacing w:val="-2"/>
          <w:sz w:val="20"/>
        </w:rPr>
        <w:t>volume</w:t>
      </w:r>
    </w:p>
    <w:p w14:paraId="2BD47FFF" w14:textId="77777777" w:rsidR="0096722D" w:rsidRDefault="00BE2784">
      <w:pPr>
        <w:pStyle w:val="BodyText"/>
        <w:tabs>
          <w:tab w:val="left" w:pos="929"/>
        </w:tabs>
        <w:spacing w:before="172"/>
      </w:pPr>
      <w:r>
        <w:rPr>
          <w:rFonts w:ascii="Arial" w:hAnsi="Arial"/>
          <w:spacing w:val="-5"/>
          <w:sz w:val="10"/>
        </w:rPr>
        <w:t>455</w:t>
      </w:r>
      <w:r>
        <w:rPr>
          <w:rFonts w:ascii="Arial" w:hAnsi="Arial"/>
          <w:sz w:val="10"/>
        </w:rPr>
        <w:tab/>
      </w:r>
      <w:r>
        <w:rPr>
          <w:spacing w:val="-4"/>
        </w:rPr>
        <w:t>2021,</w:t>
      </w:r>
      <w:r>
        <w:rPr>
          <w:spacing w:val="-1"/>
        </w:rPr>
        <w:t xml:space="preserve"> </w:t>
      </w:r>
      <w:r>
        <w:rPr>
          <w:spacing w:val="-4"/>
        </w:rPr>
        <w:t>pages</w:t>
      </w:r>
      <w:r>
        <w:t xml:space="preserve"> </w:t>
      </w:r>
      <w:r>
        <w:rPr>
          <w:spacing w:val="-4"/>
        </w:rPr>
        <w:t>H25O–1207,</w:t>
      </w:r>
      <w:r>
        <w:t xml:space="preserve"> </w:t>
      </w:r>
      <w:r>
        <w:rPr>
          <w:spacing w:val="-4"/>
        </w:rPr>
        <w:t>December</w:t>
      </w:r>
      <w:r>
        <w:t xml:space="preserve"> </w:t>
      </w:r>
      <w:r>
        <w:rPr>
          <w:spacing w:val="-4"/>
        </w:rPr>
        <w:t>2021.</w:t>
      </w:r>
    </w:p>
    <w:p w14:paraId="123F27B7" w14:textId="77777777" w:rsidR="0096722D" w:rsidRDefault="0096722D">
      <w:pPr>
        <w:pStyle w:val="BodyText"/>
        <w:spacing w:before="103"/>
        <w:ind w:left="0"/>
      </w:pPr>
    </w:p>
    <w:p w14:paraId="1BE3554D" w14:textId="77777777" w:rsidR="0096722D" w:rsidRDefault="00BE2784">
      <w:pPr>
        <w:pStyle w:val="BodyText"/>
        <w:spacing w:before="0"/>
      </w:pPr>
      <w:r>
        <w:rPr>
          <w:rFonts w:ascii="Arial"/>
          <w:sz w:val="10"/>
        </w:rPr>
        <w:t>456</w:t>
      </w:r>
      <w:r>
        <w:rPr>
          <w:rFonts w:ascii="Arial"/>
          <w:spacing w:val="142"/>
          <w:sz w:val="10"/>
        </w:rPr>
        <w:t xml:space="preserve"> </w:t>
      </w:r>
      <w:bookmarkStart w:id="299" w:name="_bookmark34"/>
      <w:bookmarkEnd w:id="299"/>
      <w:r>
        <w:t>[13]</w:t>
      </w:r>
      <w:r>
        <w:rPr>
          <w:spacing w:val="38"/>
        </w:rPr>
        <w:t xml:space="preserve"> </w:t>
      </w:r>
      <w:r>
        <w:t>Bailian</w:t>
      </w:r>
      <w:r>
        <w:rPr>
          <w:spacing w:val="14"/>
        </w:rPr>
        <w:t xml:space="preserve"> </w:t>
      </w:r>
      <w:r>
        <w:t>Chen,</w:t>
      </w:r>
      <w:r>
        <w:rPr>
          <w:spacing w:val="16"/>
        </w:rPr>
        <w:t xml:space="preserve"> </w:t>
      </w:r>
      <w:r>
        <w:t>Dylan</w:t>
      </w:r>
      <w:r>
        <w:rPr>
          <w:spacing w:val="14"/>
        </w:rPr>
        <w:t xml:space="preserve"> </w:t>
      </w:r>
      <w:r>
        <w:t>R.</w:t>
      </w:r>
      <w:r>
        <w:rPr>
          <w:spacing w:val="15"/>
        </w:rPr>
        <w:t xml:space="preserve"> </w:t>
      </w:r>
      <w:r>
        <w:t>Harp,</w:t>
      </w:r>
      <w:r>
        <w:rPr>
          <w:spacing w:val="16"/>
        </w:rPr>
        <w:t xml:space="preserve"> </w:t>
      </w:r>
      <w:r>
        <w:t>Youzuo</w:t>
      </w:r>
      <w:r>
        <w:rPr>
          <w:spacing w:val="14"/>
        </w:rPr>
        <w:t xml:space="preserve"> </w:t>
      </w:r>
      <w:r>
        <w:t>Lin,</w:t>
      </w:r>
      <w:r>
        <w:rPr>
          <w:spacing w:val="15"/>
        </w:rPr>
        <w:t xml:space="preserve"> </w:t>
      </w:r>
      <w:r>
        <w:t>Elizabeth</w:t>
      </w:r>
      <w:r>
        <w:rPr>
          <w:spacing w:val="15"/>
        </w:rPr>
        <w:t xml:space="preserve"> </w:t>
      </w:r>
      <w:r>
        <w:t>H.</w:t>
      </w:r>
      <w:r>
        <w:rPr>
          <w:spacing w:val="15"/>
        </w:rPr>
        <w:t xml:space="preserve"> </w:t>
      </w:r>
      <w:r>
        <w:t>Keating,</w:t>
      </w:r>
      <w:r>
        <w:rPr>
          <w:spacing w:val="15"/>
        </w:rPr>
        <w:t xml:space="preserve"> </w:t>
      </w:r>
      <w:r>
        <w:t>and</w:t>
      </w:r>
      <w:r>
        <w:rPr>
          <w:spacing w:val="14"/>
        </w:rPr>
        <w:t xml:space="preserve"> </w:t>
      </w:r>
      <w:r>
        <w:t>Rajesh</w:t>
      </w:r>
      <w:r>
        <w:rPr>
          <w:spacing w:val="15"/>
        </w:rPr>
        <w:t xml:space="preserve"> </w:t>
      </w:r>
      <w:r>
        <w:t>J.</w:t>
      </w:r>
      <w:r>
        <w:rPr>
          <w:spacing w:val="14"/>
        </w:rPr>
        <w:t xml:space="preserve"> </w:t>
      </w:r>
      <w:r>
        <w:t>Pawar.</w:t>
      </w:r>
      <w:r>
        <w:rPr>
          <w:spacing w:val="46"/>
        </w:rPr>
        <w:t xml:space="preserve"> </w:t>
      </w:r>
      <w:r>
        <w:t>Geologic</w:t>
      </w:r>
      <w:r>
        <w:rPr>
          <w:spacing w:val="14"/>
        </w:rPr>
        <w:t xml:space="preserve"> </w:t>
      </w:r>
      <w:r>
        <w:rPr>
          <w:spacing w:val="-5"/>
        </w:rPr>
        <w:t>co2</w:t>
      </w:r>
    </w:p>
    <w:p w14:paraId="7B4C18D3" w14:textId="77777777" w:rsidR="0096722D" w:rsidRDefault="00BE2784">
      <w:pPr>
        <w:pStyle w:val="BodyText"/>
        <w:tabs>
          <w:tab w:val="left" w:pos="929"/>
        </w:tabs>
        <w:spacing w:before="172"/>
      </w:pPr>
      <w:r>
        <w:rPr>
          <w:rFonts w:ascii="Arial"/>
          <w:spacing w:val="-5"/>
          <w:sz w:val="10"/>
        </w:rPr>
        <w:t>457</w:t>
      </w:r>
      <w:r>
        <w:rPr>
          <w:rFonts w:ascii="Arial"/>
          <w:sz w:val="10"/>
        </w:rPr>
        <w:tab/>
      </w:r>
      <w:r>
        <w:rPr>
          <w:spacing w:val="-2"/>
        </w:rPr>
        <w:t>sequestration</w:t>
      </w:r>
      <w:r>
        <w:rPr>
          <w:spacing w:val="13"/>
        </w:rPr>
        <w:t xml:space="preserve"> </w:t>
      </w:r>
      <w:r>
        <w:rPr>
          <w:spacing w:val="-2"/>
        </w:rPr>
        <w:t>monitoring</w:t>
      </w:r>
      <w:r>
        <w:rPr>
          <w:spacing w:val="14"/>
        </w:rPr>
        <w:t xml:space="preserve"> </w:t>
      </w:r>
      <w:r>
        <w:rPr>
          <w:spacing w:val="-2"/>
        </w:rPr>
        <w:t>design:</w:t>
      </w:r>
      <w:r>
        <w:rPr>
          <w:spacing w:val="43"/>
        </w:rPr>
        <w:t xml:space="preserve"> </w:t>
      </w:r>
      <w:r>
        <w:rPr>
          <w:spacing w:val="-2"/>
        </w:rPr>
        <w:t>A</w:t>
      </w:r>
      <w:r>
        <w:rPr>
          <w:spacing w:val="13"/>
        </w:rPr>
        <w:t xml:space="preserve"> </w:t>
      </w:r>
      <w:r>
        <w:rPr>
          <w:spacing w:val="-2"/>
        </w:rPr>
        <w:t>machine</w:t>
      </w:r>
      <w:r>
        <w:rPr>
          <w:spacing w:val="14"/>
        </w:rPr>
        <w:t xml:space="preserve"> </w:t>
      </w:r>
      <w:r>
        <w:rPr>
          <w:spacing w:val="-2"/>
        </w:rPr>
        <w:t>learning</w:t>
      </w:r>
      <w:r>
        <w:rPr>
          <w:spacing w:val="14"/>
        </w:rPr>
        <w:t xml:space="preserve"> </w:t>
      </w:r>
      <w:r>
        <w:rPr>
          <w:spacing w:val="-2"/>
        </w:rPr>
        <w:t>and</w:t>
      </w:r>
      <w:r>
        <w:rPr>
          <w:spacing w:val="14"/>
        </w:rPr>
        <w:t xml:space="preserve"> </w:t>
      </w:r>
      <w:r>
        <w:rPr>
          <w:spacing w:val="-2"/>
        </w:rPr>
        <w:t>uncertainty</w:t>
      </w:r>
      <w:r>
        <w:rPr>
          <w:spacing w:val="14"/>
        </w:rPr>
        <w:t xml:space="preserve"> </w:t>
      </w:r>
      <w:proofErr w:type="gramStart"/>
      <w:r>
        <w:rPr>
          <w:spacing w:val="-2"/>
        </w:rPr>
        <w:t>quantification</w:t>
      </w:r>
      <w:r>
        <w:rPr>
          <w:spacing w:val="14"/>
        </w:rPr>
        <w:t xml:space="preserve"> </w:t>
      </w:r>
      <w:r>
        <w:rPr>
          <w:spacing w:val="-2"/>
        </w:rPr>
        <w:t>based</w:t>
      </w:r>
      <w:proofErr w:type="gramEnd"/>
      <w:r>
        <w:rPr>
          <w:spacing w:val="13"/>
        </w:rPr>
        <w:t xml:space="preserve"> </w:t>
      </w:r>
      <w:r>
        <w:rPr>
          <w:spacing w:val="-2"/>
        </w:rPr>
        <w:t>approach.</w:t>
      </w:r>
    </w:p>
    <w:p w14:paraId="31615D26" w14:textId="77777777" w:rsidR="0096722D" w:rsidRDefault="00BE2784">
      <w:pPr>
        <w:pStyle w:val="BodyText"/>
        <w:tabs>
          <w:tab w:val="left" w:pos="929"/>
        </w:tabs>
      </w:pPr>
      <w:r>
        <w:rPr>
          <w:rFonts w:ascii="Arial" w:hAnsi="Arial"/>
          <w:spacing w:val="-5"/>
          <w:sz w:val="10"/>
        </w:rPr>
        <w:t>458</w:t>
      </w:r>
      <w:r>
        <w:rPr>
          <w:rFonts w:ascii="Arial" w:hAnsi="Arial"/>
          <w:sz w:val="10"/>
        </w:rPr>
        <w:tab/>
      </w:r>
      <w:r>
        <w:rPr>
          <w:i/>
          <w:spacing w:val="-6"/>
        </w:rPr>
        <w:t>Applied</w:t>
      </w:r>
      <w:r>
        <w:rPr>
          <w:i/>
          <w:spacing w:val="4"/>
        </w:rPr>
        <w:t xml:space="preserve"> </w:t>
      </w:r>
      <w:r>
        <w:rPr>
          <w:i/>
          <w:spacing w:val="-6"/>
        </w:rPr>
        <w:t>Energy</w:t>
      </w:r>
      <w:r>
        <w:rPr>
          <w:spacing w:val="-6"/>
        </w:rPr>
        <w:t>,</w:t>
      </w:r>
      <w:r>
        <w:rPr>
          <w:spacing w:val="2"/>
        </w:rPr>
        <w:t xml:space="preserve"> </w:t>
      </w:r>
      <w:r>
        <w:rPr>
          <w:spacing w:val="-6"/>
        </w:rPr>
        <w:t>225:332–345,</w:t>
      </w:r>
      <w:r>
        <w:rPr>
          <w:spacing w:val="1"/>
        </w:rPr>
        <w:t xml:space="preserve"> </w:t>
      </w:r>
      <w:r>
        <w:rPr>
          <w:spacing w:val="-6"/>
        </w:rPr>
        <w:t>9</w:t>
      </w:r>
      <w:r>
        <w:rPr>
          <w:spacing w:val="1"/>
        </w:rPr>
        <w:t xml:space="preserve"> </w:t>
      </w:r>
      <w:r>
        <w:rPr>
          <w:spacing w:val="-6"/>
        </w:rPr>
        <w:t>2018.</w:t>
      </w:r>
      <w:r>
        <w:rPr>
          <w:spacing w:val="17"/>
        </w:rPr>
        <w:t xml:space="preserve"> </w:t>
      </w:r>
      <w:r>
        <w:rPr>
          <w:spacing w:val="-6"/>
        </w:rPr>
        <w:t>ISSN</w:t>
      </w:r>
      <w:r>
        <w:rPr>
          <w:spacing w:val="1"/>
        </w:rPr>
        <w:t xml:space="preserve"> </w:t>
      </w:r>
      <w:r>
        <w:rPr>
          <w:spacing w:val="-6"/>
        </w:rPr>
        <w:t>03062619.</w:t>
      </w:r>
      <w:r>
        <w:rPr>
          <w:spacing w:val="17"/>
        </w:rPr>
        <w:t xml:space="preserve"> </w:t>
      </w:r>
      <w:r>
        <w:rPr>
          <w:spacing w:val="-6"/>
        </w:rPr>
        <w:t>doi:</w:t>
      </w:r>
      <w:r>
        <w:rPr>
          <w:spacing w:val="17"/>
        </w:rPr>
        <w:t xml:space="preserve"> </w:t>
      </w:r>
      <w:r>
        <w:rPr>
          <w:spacing w:val="-6"/>
        </w:rPr>
        <w:t>10.1016/j.apenergy.2018.05.044.</w:t>
      </w:r>
    </w:p>
    <w:p w14:paraId="7F3F5670" w14:textId="77777777" w:rsidR="0096722D" w:rsidRDefault="0096722D">
      <w:pPr>
        <w:pStyle w:val="BodyText"/>
        <w:spacing w:before="103"/>
        <w:ind w:left="0"/>
      </w:pPr>
    </w:p>
    <w:p w14:paraId="3BE40C83" w14:textId="77777777" w:rsidR="0096722D" w:rsidRDefault="00BE2784">
      <w:pPr>
        <w:pStyle w:val="BodyText"/>
        <w:spacing w:before="0"/>
      </w:pPr>
      <w:proofErr w:type="gramStart"/>
      <w:r>
        <w:rPr>
          <w:rFonts w:ascii="Arial"/>
          <w:sz w:val="10"/>
        </w:rPr>
        <w:t>459</w:t>
      </w:r>
      <w:r>
        <w:rPr>
          <w:rFonts w:ascii="Arial"/>
          <w:spacing w:val="47"/>
          <w:sz w:val="10"/>
        </w:rPr>
        <w:t xml:space="preserve">  </w:t>
      </w:r>
      <w:r>
        <w:t>[</w:t>
      </w:r>
      <w:proofErr w:type="gramEnd"/>
      <w:r>
        <w:t>14]</w:t>
      </w:r>
      <w:r>
        <w:rPr>
          <w:spacing w:val="28"/>
        </w:rPr>
        <w:t xml:space="preserve"> </w:t>
      </w:r>
      <w:r>
        <w:t>Wenyue</w:t>
      </w:r>
      <w:r>
        <w:rPr>
          <w:spacing w:val="28"/>
        </w:rPr>
        <w:t xml:space="preserve"> </w:t>
      </w:r>
      <w:r>
        <w:t>Sun</w:t>
      </w:r>
      <w:r>
        <w:rPr>
          <w:spacing w:val="28"/>
        </w:rPr>
        <w:t xml:space="preserve"> </w:t>
      </w:r>
      <w:r>
        <w:t>and</w:t>
      </w:r>
      <w:r>
        <w:rPr>
          <w:spacing w:val="28"/>
        </w:rPr>
        <w:t xml:space="preserve"> </w:t>
      </w:r>
      <w:r>
        <w:t>Louis</w:t>
      </w:r>
      <w:r>
        <w:rPr>
          <w:spacing w:val="28"/>
        </w:rPr>
        <w:t xml:space="preserve"> </w:t>
      </w:r>
      <w:r>
        <w:t>J.</w:t>
      </w:r>
      <w:r>
        <w:rPr>
          <w:spacing w:val="28"/>
        </w:rPr>
        <w:t xml:space="preserve"> </w:t>
      </w:r>
      <w:r>
        <w:t>Durlofsky.</w:t>
      </w:r>
      <w:r>
        <w:rPr>
          <w:spacing w:val="73"/>
          <w:w w:val="150"/>
        </w:rPr>
        <w:t xml:space="preserve"> </w:t>
      </w:r>
      <w:r>
        <w:t>Data-space</w:t>
      </w:r>
      <w:r>
        <w:rPr>
          <w:spacing w:val="28"/>
        </w:rPr>
        <w:t xml:space="preserve"> </w:t>
      </w:r>
      <w:r>
        <w:t>approaches</w:t>
      </w:r>
      <w:r>
        <w:rPr>
          <w:spacing w:val="28"/>
        </w:rPr>
        <w:t xml:space="preserve"> </w:t>
      </w:r>
      <w:r>
        <w:t>for</w:t>
      </w:r>
      <w:r>
        <w:rPr>
          <w:spacing w:val="28"/>
        </w:rPr>
        <w:t xml:space="preserve"> </w:t>
      </w:r>
      <w:r>
        <w:t>uncertainty</w:t>
      </w:r>
      <w:r>
        <w:rPr>
          <w:spacing w:val="29"/>
        </w:rPr>
        <w:t xml:space="preserve"> </w:t>
      </w:r>
      <w:r>
        <w:t>quantification</w:t>
      </w:r>
      <w:r>
        <w:rPr>
          <w:spacing w:val="28"/>
        </w:rPr>
        <w:t xml:space="preserve"> </w:t>
      </w:r>
      <w:r>
        <w:t>of</w:t>
      </w:r>
      <w:r>
        <w:rPr>
          <w:spacing w:val="28"/>
        </w:rPr>
        <w:t xml:space="preserve"> </w:t>
      </w:r>
      <w:r>
        <w:rPr>
          <w:spacing w:val="-5"/>
        </w:rPr>
        <w:t>co2</w:t>
      </w:r>
    </w:p>
    <w:p w14:paraId="36C0C0F4" w14:textId="77777777" w:rsidR="0096722D" w:rsidRDefault="00BE2784">
      <w:pPr>
        <w:tabs>
          <w:tab w:val="left" w:pos="929"/>
        </w:tabs>
        <w:spacing w:before="172"/>
        <w:ind w:left="154"/>
        <w:rPr>
          <w:sz w:val="20"/>
        </w:rPr>
      </w:pPr>
      <w:r>
        <w:rPr>
          <w:rFonts w:ascii="Arial" w:hAnsi="Arial"/>
          <w:spacing w:val="-5"/>
          <w:sz w:val="10"/>
        </w:rPr>
        <w:t>460</w:t>
      </w:r>
      <w:r>
        <w:rPr>
          <w:rFonts w:ascii="Arial" w:hAnsi="Arial"/>
          <w:sz w:val="10"/>
        </w:rPr>
        <w:tab/>
      </w:r>
      <w:r>
        <w:rPr>
          <w:spacing w:val="-2"/>
          <w:sz w:val="20"/>
        </w:rPr>
        <w:t>plume</w:t>
      </w:r>
      <w:r>
        <w:rPr>
          <w:spacing w:val="-4"/>
          <w:sz w:val="20"/>
        </w:rPr>
        <w:t xml:space="preserve"> </w:t>
      </w:r>
      <w:r>
        <w:rPr>
          <w:spacing w:val="-2"/>
          <w:sz w:val="20"/>
        </w:rPr>
        <w:t>location</w:t>
      </w:r>
      <w:r>
        <w:rPr>
          <w:spacing w:val="-4"/>
          <w:sz w:val="20"/>
        </w:rPr>
        <w:t xml:space="preserve"> </w:t>
      </w:r>
      <w:r>
        <w:rPr>
          <w:spacing w:val="-2"/>
          <w:sz w:val="20"/>
        </w:rPr>
        <w:t>in</w:t>
      </w:r>
      <w:r>
        <w:rPr>
          <w:spacing w:val="-3"/>
          <w:sz w:val="20"/>
        </w:rPr>
        <w:t xml:space="preserve"> </w:t>
      </w:r>
      <w:r>
        <w:rPr>
          <w:spacing w:val="-2"/>
          <w:sz w:val="20"/>
        </w:rPr>
        <w:t>geological</w:t>
      </w:r>
      <w:r>
        <w:rPr>
          <w:spacing w:val="-4"/>
          <w:sz w:val="20"/>
        </w:rPr>
        <w:t xml:space="preserve"> </w:t>
      </w:r>
      <w:r>
        <w:rPr>
          <w:spacing w:val="-2"/>
          <w:sz w:val="20"/>
        </w:rPr>
        <w:t>carbon</w:t>
      </w:r>
      <w:r>
        <w:rPr>
          <w:spacing w:val="-4"/>
          <w:sz w:val="20"/>
        </w:rPr>
        <w:t xml:space="preserve"> </w:t>
      </w:r>
      <w:r>
        <w:rPr>
          <w:spacing w:val="-2"/>
          <w:sz w:val="20"/>
        </w:rPr>
        <w:t>storage.</w:t>
      </w:r>
      <w:r>
        <w:rPr>
          <w:spacing w:val="11"/>
          <w:sz w:val="20"/>
        </w:rPr>
        <w:t xml:space="preserve"> </w:t>
      </w:r>
      <w:r>
        <w:rPr>
          <w:i/>
          <w:spacing w:val="-2"/>
          <w:sz w:val="20"/>
        </w:rPr>
        <w:t>Advances</w:t>
      </w:r>
      <w:r>
        <w:rPr>
          <w:i/>
          <w:spacing w:val="-1"/>
          <w:sz w:val="20"/>
        </w:rPr>
        <w:t xml:space="preserve"> </w:t>
      </w:r>
      <w:r>
        <w:rPr>
          <w:i/>
          <w:spacing w:val="-2"/>
          <w:sz w:val="20"/>
        </w:rPr>
        <w:t>in</w:t>
      </w:r>
      <w:r>
        <w:rPr>
          <w:i/>
          <w:sz w:val="20"/>
        </w:rPr>
        <w:t xml:space="preserve"> </w:t>
      </w:r>
      <w:r>
        <w:rPr>
          <w:i/>
          <w:spacing w:val="-2"/>
          <w:sz w:val="20"/>
        </w:rPr>
        <w:t>Water</w:t>
      </w:r>
      <w:r>
        <w:rPr>
          <w:i/>
          <w:sz w:val="20"/>
        </w:rPr>
        <w:t xml:space="preserve"> </w:t>
      </w:r>
      <w:r>
        <w:rPr>
          <w:i/>
          <w:spacing w:val="-2"/>
          <w:sz w:val="20"/>
        </w:rPr>
        <w:t>Resources</w:t>
      </w:r>
      <w:r>
        <w:rPr>
          <w:spacing w:val="-2"/>
          <w:sz w:val="20"/>
        </w:rPr>
        <w:t>,</w:t>
      </w:r>
      <w:r>
        <w:rPr>
          <w:spacing w:val="-4"/>
          <w:sz w:val="20"/>
        </w:rPr>
        <w:t xml:space="preserve"> </w:t>
      </w:r>
      <w:r>
        <w:rPr>
          <w:spacing w:val="-2"/>
          <w:sz w:val="20"/>
        </w:rPr>
        <w:t>123:234–255,</w:t>
      </w:r>
      <w:r>
        <w:rPr>
          <w:spacing w:val="-3"/>
          <w:sz w:val="20"/>
        </w:rPr>
        <w:t xml:space="preserve"> </w:t>
      </w:r>
      <w:r>
        <w:rPr>
          <w:spacing w:val="-2"/>
          <w:sz w:val="20"/>
        </w:rPr>
        <w:t>1</w:t>
      </w:r>
      <w:r>
        <w:rPr>
          <w:spacing w:val="-4"/>
          <w:sz w:val="20"/>
        </w:rPr>
        <w:t xml:space="preserve"> </w:t>
      </w:r>
      <w:r>
        <w:rPr>
          <w:spacing w:val="-2"/>
          <w:sz w:val="20"/>
        </w:rPr>
        <w:t>2019.</w:t>
      </w:r>
      <w:r>
        <w:rPr>
          <w:spacing w:val="12"/>
          <w:sz w:val="20"/>
        </w:rPr>
        <w:t xml:space="preserve"> </w:t>
      </w:r>
      <w:r>
        <w:rPr>
          <w:spacing w:val="-4"/>
          <w:sz w:val="20"/>
        </w:rPr>
        <w:t>ISSN</w:t>
      </w:r>
    </w:p>
    <w:p w14:paraId="1BB70F6F" w14:textId="77777777" w:rsidR="0096722D" w:rsidRDefault="00BE2784">
      <w:pPr>
        <w:pStyle w:val="BodyText"/>
        <w:tabs>
          <w:tab w:val="left" w:pos="929"/>
        </w:tabs>
      </w:pPr>
      <w:r>
        <w:rPr>
          <w:rFonts w:ascii="Arial"/>
          <w:spacing w:val="-5"/>
          <w:sz w:val="10"/>
        </w:rPr>
        <w:t>461</w:t>
      </w:r>
      <w:r>
        <w:rPr>
          <w:rFonts w:ascii="Arial"/>
          <w:sz w:val="10"/>
        </w:rPr>
        <w:tab/>
      </w:r>
      <w:r>
        <w:rPr>
          <w:spacing w:val="-4"/>
        </w:rPr>
        <w:t>03091708.</w:t>
      </w:r>
      <w:r>
        <w:rPr>
          <w:spacing w:val="27"/>
        </w:rPr>
        <w:t xml:space="preserve"> </w:t>
      </w:r>
      <w:r>
        <w:rPr>
          <w:spacing w:val="-4"/>
        </w:rPr>
        <w:t>doi:</w:t>
      </w:r>
      <w:r>
        <w:rPr>
          <w:spacing w:val="28"/>
        </w:rPr>
        <w:t xml:space="preserve"> </w:t>
      </w:r>
      <w:r>
        <w:rPr>
          <w:spacing w:val="-4"/>
        </w:rPr>
        <w:t>10.1016/j.advwatres.2018.10.028.</w:t>
      </w:r>
      <w:r>
        <w:rPr>
          <w:spacing w:val="28"/>
        </w:rPr>
        <w:t xml:space="preserve"> </w:t>
      </w:r>
      <w:r>
        <w:rPr>
          <w:spacing w:val="-4"/>
        </w:rPr>
        <w:t>cited</w:t>
      </w:r>
      <w:r>
        <w:rPr>
          <w:spacing w:val="9"/>
        </w:rPr>
        <w:t xml:space="preserve"> </w:t>
      </w:r>
      <w:proofErr w:type="gramStart"/>
      <w:r>
        <w:rPr>
          <w:spacing w:val="-4"/>
        </w:rPr>
        <w:t>By</w:t>
      </w:r>
      <w:proofErr w:type="gramEnd"/>
      <w:r>
        <w:rPr>
          <w:spacing w:val="9"/>
        </w:rPr>
        <w:t xml:space="preserve"> </w:t>
      </w:r>
      <w:r>
        <w:rPr>
          <w:spacing w:val="-5"/>
        </w:rPr>
        <w:t>23.</w:t>
      </w:r>
    </w:p>
    <w:p w14:paraId="58D7D10A" w14:textId="77777777" w:rsidR="0096722D" w:rsidRDefault="0096722D">
      <w:pPr>
        <w:pStyle w:val="BodyText"/>
        <w:spacing w:before="103"/>
        <w:ind w:left="0"/>
      </w:pPr>
    </w:p>
    <w:p w14:paraId="6A7B63EB" w14:textId="77777777" w:rsidR="0096722D" w:rsidRDefault="00BE2784">
      <w:pPr>
        <w:pStyle w:val="BodyText"/>
        <w:spacing w:before="1"/>
      </w:pPr>
      <w:r>
        <w:rPr>
          <w:rFonts w:ascii="Arial"/>
          <w:sz w:val="10"/>
        </w:rPr>
        <w:t>462</w:t>
      </w:r>
      <w:r>
        <w:rPr>
          <w:rFonts w:ascii="Arial"/>
          <w:spacing w:val="140"/>
          <w:sz w:val="10"/>
        </w:rPr>
        <w:t xml:space="preserve"> </w:t>
      </w:r>
      <w:bookmarkStart w:id="300" w:name="_bookmark35"/>
      <w:bookmarkEnd w:id="300"/>
      <w:r>
        <w:t>[15]</w:t>
      </w:r>
      <w:r>
        <w:rPr>
          <w:spacing w:val="37"/>
        </w:rPr>
        <w:t xml:space="preserve"> </w:t>
      </w:r>
      <w:r>
        <w:t>Bailian</w:t>
      </w:r>
      <w:r>
        <w:rPr>
          <w:spacing w:val="24"/>
        </w:rPr>
        <w:t xml:space="preserve"> </w:t>
      </w:r>
      <w:r>
        <w:t>Chen,</w:t>
      </w:r>
      <w:r>
        <w:rPr>
          <w:spacing w:val="28"/>
        </w:rPr>
        <w:t xml:space="preserve"> </w:t>
      </w:r>
      <w:r>
        <w:t>Dylan</w:t>
      </w:r>
      <w:r>
        <w:rPr>
          <w:spacing w:val="24"/>
        </w:rPr>
        <w:t xml:space="preserve"> </w:t>
      </w:r>
      <w:r>
        <w:t>R.</w:t>
      </w:r>
      <w:r>
        <w:rPr>
          <w:spacing w:val="25"/>
        </w:rPr>
        <w:t xml:space="preserve"> </w:t>
      </w:r>
      <w:r>
        <w:t>Harp,</w:t>
      </w:r>
      <w:r>
        <w:rPr>
          <w:spacing w:val="28"/>
        </w:rPr>
        <w:t xml:space="preserve"> </w:t>
      </w:r>
      <w:r>
        <w:t>Zhiming</w:t>
      </w:r>
      <w:r>
        <w:rPr>
          <w:spacing w:val="24"/>
        </w:rPr>
        <w:t xml:space="preserve"> </w:t>
      </w:r>
      <w:r>
        <w:t>Lu,</w:t>
      </w:r>
      <w:r>
        <w:rPr>
          <w:spacing w:val="28"/>
        </w:rPr>
        <w:t xml:space="preserve"> </w:t>
      </w:r>
      <w:r>
        <w:t>and</w:t>
      </w:r>
      <w:r>
        <w:rPr>
          <w:spacing w:val="25"/>
        </w:rPr>
        <w:t xml:space="preserve"> </w:t>
      </w:r>
      <w:r>
        <w:t>Rajesh</w:t>
      </w:r>
      <w:r>
        <w:rPr>
          <w:spacing w:val="24"/>
        </w:rPr>
        <w:t xml:space="preserve"> </w:t>
      </w:r>
      <w:r>
        <w:t>J.</w:t>
      </w:r>
      <w:r>
        <w:rPr>
          <w:spacing w:val="24"/>
        </w:rPr>
        <w:t xml:space="preserve"> </w:t>
      </w:r>
      <w:r>
        <w:t>Pawar.</w:t>
      </w:r>
      <w:r>
        <w:rPr>
          <w:spacing w:val="76"/>
        </w:rPr>
        <w:t xml:space="preserve"> </w:t>
      </w:r>
      <w:r>
        <w:t>Reducing</w:t>
      </w:r>
      <w:r>
        <w:rPr>
          <w:spacing w:val="24"/>
        </w:rPr>
        <w:t xml:space="preserve"> </w:t>
      </w:r>
      <w:r>
        <w:t>uncertainty</w:t>
      </w:r>
      <w:r>
        <w:rPr>
          <w:spacing w:val="24"/>
        </w:rPr>
        <w:t xml:space="preserve"> </w:t>
      </w:r>
      <w:r>
        <w:t>in</w:t>
      </w:r>
      <w:r>
        <w:rPr>
          <w:spacing w:val="25"/>
        </w:rPr>
        <w:t xml:space="preserve"> </w:t>
      </w:r>
      <w:r>
        <w:rPr>
          <w:spacing w:val="-2"/>
        </w:rPr>
        <w:t>geologic</w:t>
      </w:r>
    </w:p>
    <w:p w14:paraId="1AB50ECE" w14:textId="77777777" w:rsidR="0096722D" w:rsidRDefault="00BE2784">
      <w:pPr>
        <w:tabs>
          <w:tab w:val="left" w:pos="929"/>
        </w:tabs>
        <w:spacing w:before="171"/>
        <w:ind w:left="154"/>
        <w:rPr>
          <w:i/>
          <w:sz w:val="20"/>
        </w:rPr>
      </w:pPr>
      <w:r>
        <w:rPr>
          <w:rFonts w:ascii="Arial"/>
          <w:spacing w:val="-5"/>
          <w:sz w:val="10"/>
        </w:rPr>
        <w:t>463</w:t>
      </w:r>
      <w:r>
        <w:rPr>
          <w:rFonts w:ascii="Arial"/>
          <w:sz w:val="10"/>
        </w:rPr>
        <w:tab/>
      </w:r>
      <w:r>
        <w:rPr>
          <w:spacing w:val="-4"/>
          <w:sz w:val="20"/>
        </w:rPr>
        <w:t>co2</w:t>
      </w:r>
      <w:r>
        <w:rPr>
          <w:sz w:val="20"/>
        </w:rPr>
        <w:t xml:space="preserve"> </w:t>
      </w:r>
      <w:r>
        <w:rPr>
          <w:spacing w:val="-4"/>
          <w:sz w:val="20"/>
        </w:rPr>
        <w:t>sequestration</w:t>
      </w:r>
      <w:r>
        <w:rPr>
          <w:spacing w:val="1"/>
          <w:sz w:val="20"/>
        </w:rPr>
        <w:t xml:space="preserve"> </w:t>
      </w:r>
      <w:r>
        <w:rPr>
          <w:spacing w:val="-4"/>
          <w:sz w:val="20"/>
        </w:rPr>
        <w:t>risk</w:t>
      </w:r>
      <w:r>
        <w:rPr>
          <w:spacing w:val="1"/>
          <w:sz w:val="20"/>
        </w:rPr>
        <w:t xml:space="preserve"> </w:t>
      </w:r>
      <w:r>
        <w:rPr>
          <w:spacing w:val="-4"/>
          <w:sz w:val="20"/>
        </w:rPr>
        <w:t>assessment</w:t>
      </w:r>
      <w:r>
        <w:rPr>
          <w:spacing w:val="1"/>
          <w:sz w:val="20"/>
        </w:rPr>
        <w:t xml:space="preserve"> </w:t>
      </w:r>
      <w:r>
        <w:rPr>
          <w:spacing w:val="-4"/>
          <w:sz w:val="20"/>
        </w:rPr>
        <w:t>by</w:t>
      </w:r>
      <w:r>
        <w:rPr>
          <w:spacing w:val="1"/>
          <w:sz w:val="20"/>
        </w:rPr>
        <w:t xml:space="preserve"> </w:t>
      </w:r>
      <w:r>
        <w:rPr>
          <w:spacing w:val="-4"/>
          <w:sz w:val="20"/>
        </w:rPr>
        <w:t>assimilating</w:t>
      </w:r>
      <w:r>
        <w:rPr>
          <w:spacing w:val="1"/>
          <w:sz w:val="20"/>
        </w:rPr>
        <w:t xml:space="preserve"> </w:t>
      </w:r>
      <w:r>
        <w:rPr>
          <w:spacing w:val="-4"/>
          <w:sz w:val="20"/>
        </w:rPr>
        <w:t>monitoring</w:t>
      </w:r>
      <w:r>
        <w:rPr>
          <w:spacing w:val="1"/>
          <w:sz w:val="20"/>
        </w:rPr>
        <w:t xml:space="preserve"> </w:t>
      </w:r>
      <w:r>
        <w:rPr>
          <w:spacing w:val="-4"/>
          <w:sz w:val="20"/>
        </w:rPr>
        <w:t>data.</w:t>
      </w:r>
      <w:r>
        <w:rPr>
          <w:spacing w:val="16"/>
          <w:sz w:val="20"/>
        </w:rPr>
        <w:t xml:space="preserve"> </w:t>
      </w:r>
      <w:r>
        <w:rPr>
          <w:i/>
          <w:spacing w:val="-4"/>
          <w:sz w:val="20"/>
        </w:rPr>
        <w:t>International</w:t>
      </w:r>
      <w:r>
        <w:rPr>
          <w:i/>
          <w:spacing w:val="7"/>
          <w:sz w:val="20"/>
        </w:rPr>
        <w:t xml:space="preserve"> </w:t>
      </w:r>
      <w:r>
        <w:rPr>
          <w:i/>
          <w:spacing w:val="-4"/>
          <w:sz w:val="20"/>
        </w:rPr>
        <w:t>Journal</w:t>
      </w:r>
      <w:r>
        <w:rPr>
          <w:i/>
          <w:spacing w:val="6"/>
          <w:sz w:val="20"/>
        </w:rPr>
        <w:t xml:space="preserve"> </w:t>
      </w:r>
      <w:r>
        <w:rPr>
          <w:i/>
          <w:spacing w:val="-4"/>
          <w:sz w:val="20"/>
        </w:rPr>
        <w:t>of</w:t>
      </w:r>
      <w:r>
        <w:rPr>
          <w:i/>
          <w:spacing w:val="6"/>
          <w:sz w:val="20"/>
        </w:rPr>
        <w:t xml:space="preserve"> </w:t>
      </w:r>
      <w:r>
        <w:rPr>
          <w:i/>
          <w:spacing w:val="-4"/>
          <w:sz w:val="20"/>
        </w:rPr>
        <w:t>Greenhouse</w:t>
      </w:r>
    </w:p>
    <w:p w14:paraId="2F05C5E9" w14:textId="77777777" w:rsidR="0096722D" w:rsidRDefault="00BE2784">
      <w:pPr>
        <w:pStyle w:val="BodyText"/>
        <w:tabs>
          <w:tab w:val="left" w:pos="929"/>
        </w:tabs>
      </w:pPr>
      <w:r>
        <w:rPr>
          <w:rFonts w:ascii="Arial"/>
          <w:spacing w:val="-5"/>
          <w:sz w:val="10"/>
        </w:rPr>
        <w:t>464</w:t>
      </w:r>
      <w:r>
        <w:rPr>
          <w:rFonts w:ascii="Arial"/>
          <w:sz w:val="10"/>
        </w:rPr>
        <w:tab/>
      </w:r>
      <w:r>
        <w:rPr>
          <w:i/>
          <w:spacing w:val="-2"/>
        </w:rPr>
        <w:t>Gas</w:t>
      </w:r>
      <w:r>
        <w:rPr>
          <w:i/>
          <w:spacing w:val="-1"/>
        </w:rPr>
        <w:t xml:space="preserve"> </w:t>
      </w:r>
      <w:r>
        <w:rPr>
          <w:i/>
          <w:spacing w:val="-2"/>
        </w:rPr>
        <w:t>Control</w:t>
      </w:r>
      <w:r>
        <w:rPr>
          <w:spacing w:val="-2"/>
        </w:rPr>
        <w:t>,</w:t>
      </w:r>
      <w:r>
        <w:rPr>
          <w:spacing w:val="-3"/>
        </w:rPr>
        <w:t xml:space="preserve"> </w:t>
      </w:r>
      <w:r>
        <w:rPr>
          <w:spacing w:val="-2"/>
        </w:rPr>
        <w:t>94,</w:t>
      </w:r>
      <w:r>
        <w:rPr>
          <w:spacing w:val="-4"/>
        </w:rPr>
        <w:t xml:space="preserve"> </w:t>
      </w:r>
      <w:r>
        <w:rPr>
          <w:spacing w:val="-2"/>
        </w:rPr>
        <w:t>3</w:t>
      </w:r>
      <w:r>
        <w:rPr>
          <w:spacing w:val="-3"/>
        </w:rPr>
        <w:t xml:space="preserve"> </w:t>
      </w:r>
      <w:r>
        <w:rPr>
          <w:spacing w:val="-2"/>
        </w:rPr>
        <w:t>2020.</w:t>
      </w:r>
      <w:r>
        <w:rPr>
          <w:spacing w:val="11"/>
        </w:rPr>
        <w:t xml:space="preserve"> </w:t>
      </w:r>
      <w:r>
        <w:rPr>
          <w:spacing w:val="-2"/>
        </w:rPr>
        <w:t>ISSN</w:t>
      </w:r>
      <w:r>
        <w:rPr>
          <w:spacing w:val="-4"/>
        </w:rPr>
        <w:t xml:space="preserve"> </w:t>
      </w:r>
      <w:r>
        <w:rPr>
          <w:spacing w:val="-2"/>
        </w:rPr>
        <w:t>17505836.</w:t>
      </w:r>
      <w:r>
        <w:rPr>
          <w:spacing w:val="11"/>
        </w:rPr>
        <w:t xml:space="preserve"> </w:t>
      </w:r>
      <w:r>
        <w:rPr>
          <w:spacing w:val="-2"/>
        </w:rPr>
        <w:t>doi:</w:t>
      </w:r>
      <w:r>
        <w:rPr>
          <w:spacing w:val="11"/>
        </w:rPr>
        <w:t xml:space="preserve"> </w:t>
      </w:r>
      <w:r>
        <w:rPr>
          <w:spacing w:val="-2"/>
        </w:rPr>
        <w:t>10.1016/j.ijggc.2019.102926.</w:t>
      </w:r>
    </w:p>
    <w:p w14:paraId="0B8643A7" w14:textId="77777777" w:rsidR="0096722D" w:rsidRDefault="0096722D">
      <w:pPr>
        <w:pStyle w:val="BodyText"/>
        <w:spacing w:before="104"/>
        <w:ind w:left="0"/>
      </w:pPr>
    </w:p>
    <w:p w14:paraId="38DE2680" w14:textId="77777777" w:rsidR="0096722D" w:rsidRDefault="00BE2784">
      <w:pPr>
        <w:pStyle w:val="BodyText"/>
        <w:spacing w:before="0"/>
      </w:pPr>
      <w:r>
        <w:rPr>
          <w:rFonts w:ascii="Arial"/>
          <w:spacing w:val="-2"/>
          <w:sz w:val="10"/>
        </w:rPr>
        <w:t>465</w:t>
      </w:r>
      <w:r>
        <w:rPr>
          <w:rFonts w:ascii="Arial"/>
          <w:spacing w:val="125"/>
          <w:sz w:val="10"/>
        </w:rPr>
        <w:t xml:space="preserve"> </w:t>
      </w:r>
      <w:bookmarkStart w:id="301" w:name="_bookmark36"/>
      <w:bookmarkEnd w:id="301"/>
      <w:r>
        <w:rPr>
          <w:spacing w:val="-2"/>
        </w:rPr>
        <w:t>[16]</w:t>
      </w:r>
      <w:r>
        <w:rPr>
          <w:spacing w:val="29"/>
        </w:rPr>
        <w:t xml:space="preserve"> </w:t>
      </w:r>
      <w:r>
        <w:rPr>
          <w:spacing w:val="-2"/>
        </w:rPr>
        <w:t>B.</w:t>
      </w:r>
      <w:r>
        <w:rPr>
          <w:spacing w:val="-4"/>
        </w:rPr>
        <w:t xml:space="preserve"> </w:t>
      </w:r>
      <w:r>
        <w:rPr>
          <w:spacing w:val="-2"/>
        </w:rPr>
        <w:t>Li</w:t>
      </w:r>
      <w:r>
        <w:rPr>
          <w:spacing w:val="-3"/>
        </w:rPr>
        <w:t xml:space="preserve"> </w:t>
      </w:r>
      <w:r>
        <w:rPr>
          <w:spacing w:val="-2"/>
        </w:rPr>
        <w:t>and</w:t>
      </w:r>
      <w:r>
        <w:rPr>
          <w:spacing w:val="-4"/>
        </w:rPr>
        <w:t xml:space="preserve"> </w:t>
      </w:r>
      <w:r>
        <w:rPr>
          <w:spacing w:val="-2"/>
        </w:rPr>
        <w:t>S.M.</w:t>
      </w:r>
      <w:r>
        <w:rPr>
          <w:spacing w:val="-4"/>
        </w:rPr>
        <w:t xml:space="preserve"> </w:t>
      </w:r>
      <w:r>
        <w:rPr>
          <w:spacing w:val="-2"/>
        </w:rPr>
        <w:t>Benson.</w:t>
      </w:r>
      <w:r>
        <w:rPr>
          <w:spacing w:val="9"/>
        </w:rPr>
        <w:t xml:space="preserve"> </w:t>
      </w:r>
      <w:r>
        <w:rPr>
          <w:spacing w:val="-2"/>
        </w:rPr>
        <w:t>Influence</w:t>
      </w:r>
      <w:r>
        <w:rPr>
          <w:spacing w:val="-3"/>
        </w:rPr>
        <w:t xml:space="preserve"> </w:t>
      </w:r>
      <w:r>
        <w:rPr>
          <w:spacing w:val="-2"/>
        </w:rPr>
        <w:t>of</w:t>
      </w:r>
      <w:r>
        <w:rPr>
          <w:spacing w:val="-4"/>
        </w:rPr>
        <w:t xml:space="preserve"> </w:t>
      </w:r>
      <w:r>
        <w:rPr>
          <w:spacing w:val="-2"/>
        </w:rPr>
        <w:t>small-scale</w:t>
      </w:r>
      <w:r>
        <w:rPr>
          <w:spacing w:val="-4"/>
        </w:rPr>
        <w:t xml:space="preserve"> </w:t>
      </w:r>
      <w:r>
        <w:rPr>
          <w:spacing w:val="-2"/>
        </w:rPr>
        <w:t>heterogeneity</w:t>
      </w:r>
      <w:r>
        <w:rPr>
          <w:spacing w:val="-4"/>
        </w:rPr>
        <w:t xml:space="preserve"> </w:t>
      </w:r>
      <w:r>
        <w:rPr>
          <w:spacing w:val="-2"/>
        </w:rPr>
        <w:t>on</w:t>
      </w:r>
      <w:r>
        <w:rPr>
          <w:spacing w:val="-4"/>
        </w:rPr>
        <w:t xml:space="preserve"> </w:t>
      </w:r>
      <w:r>
        <w:rPr>
          <w:spacing w:val="-2"/>
        </w:rPr>
        <w:t>upward</w:t>
      </w:r>
      <w:r>
        <w:rPr>
          <w:spacing w:val="-3"/>
        </w:rPr>
        <w:t xml:space="preserve"> </w:t>
      </w:r>
      <w:r>
        <w:rPr>
          <w:spacing w:val="-2"/>
        </w:rPr>
        <w:t>co2plume</w:t>
      </w:r>
      <w:r>
        <w:rPr>
          <w:spacing w:val="-4"/>
        </w:rPr>
        <w:t xml:space="preserve"> </w:t>
      </w:r>
      <w:r>
        <w:rPr>
          <w:spacing w:val="-2"/>
        </w:rPr>
        <w:t>migration</w:t>
      </w:r>
      <w:r>
        <w:rPr>
          <w:spacing w:val="-4"/>
        </w:rPr>
        <w:t xml:space="preserve"> </w:t>
      </w:r>
      <w:r>
        <w:rPr>
          <w:spacing w:val="-2"/>
        </w:rPr>
        <w:t>in</w:t>
      </w:r>
      <w:r>
        <w:rPr>
          <w:spacing w:val="-4"/>
        </w:rPr>
        <w:t xml:space="preserve"> </w:t>
      </w:r>
      <w:r>
        <w:rPr>
          <w:spacing w:val="-2"/>
        </w:rPr>
        <w:t>storage</w:t>
      </w:r>
    </w:p>
    <w:p w14:paraId="3D77C541" w14:textId="77777777" w:rsidR="0096722D" w:rsidRDefault="00BE2784">
      <w:pPr>
        <w:tabs>
          <w:tab w:val="left" w:pos="929"/>
        </w:tabs>
        <w:spacing w:before="171"/>
        <w:ind w:left="154"/>
        <w:rPr>
          <w:sz w:val="20"/>
        </w:rPr>
      </w:pPr>
      <w:r>
        <w:rPr>
          <w:rFonts w:ascii="Arial" w:hAnsi="Arial"/>
          <w:spacing w:val="-5"/>
          <w:sz w:val="10"/>
        </w:rPr>
        <w:t>466</w:t>
      </w:r>
      <w:r>
        <w:rPr>
          <w:rFonts w:ascii="Arial" w:hAnsi="Arial"/>
          <w:sz w:val="10"/>
        </w:rPr>
        <w:tab/>
      </w:r>
      <w:r>
        <w:rPr>
          <w:spacing w:val="-4"/>
          <w:sz w:val="20"/>
        </w:rPr>
        <w:t>aquifers.</w:t>
      </w:r>
      <w:r>
        <w:rPr>
          <w:spacing w:val="19"/>
          <w:sz w:val="20"/>
        </w:rPr>
        <w:t xml:space="preserve"> </w:t>
      </w:r>
      <w:r>
        <w:rPr>
          <w:i/>
          <w:spacing w:val="-4"/>
          <w:sz w:val="20"/>
        </w:rPr>
        <w:t>Advances</w:t>
      </w:r>
      <w:r>
        <w:rPr>
          <w:i/>
          <w:spacing w:val="4"/>
          <w:sz w:val="20"/>
        </w:rPr>
        <w:t xml:space="preserve"> </w:t>
      </w:r>
      <w:r>
        <w:rPr>
          <w:i/>
          <w:spacing w:val="-4"/>
          <w:sz w:val="20"/>
        </w:rPr>
        <w:t>in</w:t>
      </w:r>
      <w:r>
        <w:rPr>
          <w:i/>
          <w:spacing w:val="4"/>
          <w:sz w:val="20"/>
        </w:rPr>
        <w:t xml:space="preserve"> </w:t>
      </w:r>
      <w:r>
        <w:rPr>
          <w:i/>
          <w:spacing w:val="-4"/>
          <w:sz w:val="20"/>
        </w:rPr>
        <w:t>Water</w:t>
      </w:r>
      <w:r>
        <w:rPr>
          <w:i/>
          <w:spacing w:val="3"/>
          <w:sz w:val="20"/>
        </w:rPr>
        <w:t xml:space="preserve"> </w:t>
      </w:r>
      <w:r>
        <w:rPr>
          <w:i/>
          <w:spacing w:val="-4"/>
          <w:sz w:val="20"/>
        </w:rPr>
        <w:t>Resources</w:t>
      </w:r>
      <w:r>
        <w:rPr>
          <w:spacing w:val="-4"/>
          <w:sz w:val="20"/>
        </w:rPr>
        <w:t>,</w:t>
      </w:r>
      <w:r>
        <w:rPr>
          <w:spacing w:val="1"/>
          <w:sz w:val="20"/>
        </w:rPr>
        <w:t xml:space="preserve"> </w:t>
      </w:r>
      <w:r>
        <w:rPr>
          <w:spacing w:val="-4"/>
          <w:sz w:val="20"/>
        </w:rPr>
        <w:t>83:389–404,</w:t>
      </w:r>
      <w:r>
        <w:rPr>
          <w:spacing w:val="2"/>
          <w:sz w:val="20"/>
        </w:rPr>
        <w:t xml:space="preserve"> </w:t>
      </w:r>
      <w:r>
        <w:rPr>
          <w:spacing w:val="-4"/>
          <w:sz w:val="20"/>
        </w:rPr>
        <w:t>2015.</w:t>
      </w:r>
      <w:r>
        <w:rPr>
          <w:spacing w:val="19"/>
          <w:sz w:val="20"/>
        </w:rPr>
        <w:t xml:space="preserve"> </w:t>
      </w:r>
      <w:r>
        <w:rPr>
          <w:spacing w:val="-4"/>
          <w:sz w:val="20"/>
        </w:rPr>
        <w:t>doi:</w:t>
      </w:r>
      <w:r>
        <w:rPr>
          <w:spacing w:val="18"/>
          <w:sz w:val="20"/>
        </w:rPr>
        <w:t xml:space="preserve"> </w:t>
      </w:r>
      <w:r>
        <w:rPr>
          <w:spacing w:val="-4"/>
          <w:sz w:val="20"/>
        </w:rPr>
        <w:t>10.1016/j.advwatres.2015.07.010.</w:t>
      </w:r>
      <w:r>
        <w:rPr>
          <w:spacing w:val="19"/>
          <w:sz w:val="20"/>
        </w:rPr>
        <w:t xml:space="preserve"> </w:t>
      </w:r>
      <w:r>
        <w:rPr>
          <w:spacing w:val="-4"/>
          <w:sz w:val="20"/>
        </w:rPr>
        <w:t>cited</w:t>
      </w:r>
    </w:p>
    <w:p w14:paraId="36D736C4" w14:textId="77777777" w:rsidR="0096722D" w:rsidRDefault="00BE2784">
      <w:pPr>
        <w:tabs>
          <w:tab w:val="left" w:pos="929"/>
        </w:tabs>
        <w:spacing w:before="171"/>
        <w:ind w:left="154"/>
        <w:rPr>
          <w:sz w:val="20"/>
        </w:rPr>
      </w:pPr>
      <w:r>
        <w:rPr>
          <w:rFonts w:ascii="Arial"/>
          <w:spacing w:val="-5"/>
          <w:sz w:val="10"/>
        </w:rPr>
        <w:t>467</w:t>
      </w:r>
      <w:r>
        <w:rPr>
          <w:rFonts w:ascii="Arial"/>
          <w:sz w:val="10"/>
        </w:rPr>
        <w:tab/>
      </w:r>
      <w:r>
        <w:rPr>
          <w:sz w:val="20"/>
        </w:rPr>
        <w:t>By</w:t>
      </w:r>
      <w:r>
        <w:rPr>
          <w:spacing w:val="34"/>
          <w:sz w:val="20"/>
        </w:rPr>
        <w:t xml:space="preserve"> </w:t>
      </w:r>
      <w:r>
        <w:rPr>
          <w:spacing w:val="-5"/>
          <w:sz w:val="20"/>
        </w:rPr>
        <w:t>84.</w:t>
      </w:r>
    </w:p>
    <w:p w14:paraId="795CC31C" w14:textId="77777777" w:rsidR="0096722D" w:rsidRDefault="0096722D">
      <w:pPr>
        <w:pStyle w:val="BodyText"/>
        <w:spacing w:before="104"/>
        <w:ind w:left="0"/>
      </w:pPr>
    </w:p>
    <w:p w14:paraId="76B5F511" w14:textId="77777777" w:rsidR="0096722D" w:rsidRDefault="00BE2784">
      <w:pPr>
        <w:pStyle w:val="BodyText"/>
        <w:spacing w:before="0"/>
      </w:pPr>
      <w:r>
        <w:rPr>
          <w:rFonts w:ascii="Arial"/>
          <w:sz w:val="10"/>
        </w:rPr>
        <w:t>468</w:t>
      </w:r>
      <w:r>
        <w:rPr>
          <w:rFonts w:ascii="Arial"/>
          <w:spacing w:val="126"/>
          <w:sz w:val="10"/>
        </w:rPr>
        <w:t xml:space="preserve"> </w:t>
      </w:r>
      <w:bookmarkStart w:id="302" w:name="_bookmark37"/>
      <w:bookmarkEnd w:id="302"/>
      <w:r>
        <w:t>[17]</w:t>
      </w:r>
      <w:r>
        <w:rPr>
          <w:spacing w:val="29"/>
        </w:rPr>
        <w:t xml:space="preserve"> </w:t>
      </w:r>
      <w:r>
        <w:t>Su</w:t>
      </w:r>
      <w:r>
        <w:rPr>
          <w:spacing w:val="11"/>
        </w:rPr>
        <w:t xml:space="preserve"> </w:t>
      </w:r>
      <w:r>
        <w:t>Jiang</w:t>
      </w:r>
      <w:r>
        <w:rPr>
          <w:spacing w:val="13"/>
        </w:rPr>
        <w:t xml:space="preserve"> </w:t>
      </w:r>
      <w:r>
        <w:t>and</w:t>
      </w:r>
      <w:r>
        <w:rPr>
          <w:spacing w:val="12"/>
        </w:rPr>
        <w:t xml:space="preserve"> </w:t>
      </w:r>
      <w:r>
        <w:t>Louis</w:t>
      </w:r>
      <w:r>
        <w:rPr>
          <w:spacing w:val="13"/>
        </w:rPr>
        <w:t xml:space="preserve"> </w:t>
      </w:r>
      <w:r>
        <w:t>J.</w:t>
      </w:r>
      <w:r>
        <w:rPr>
          <w:spacing w:val="11"/>
        </w:rPr>
        <w:t xml:space="preserve"> </w:t>
      </w:r>
      <w:r>
        <w:t>Durlofsky.</w:t>
      </w:r>
      <w:r>
        <w:rPr>
          <w:spacing w:val="48"/>
        </w:rPr>
        <w:t xml:space="preserve"> </w:t>
      </w:r>
      <w:r>
        <w:t>Use</w:t>
      </w:r>
      <w:r>
        <w:rPr>
          <w:spacing w:val="13"/>
        </w:rPr>
        <w:t xml:space="preserve"> </w:t>
      </w:r>
      <w:r>
        <w:t>of</w:t>
      </w:r>
      <w:r>
        <w:rPr>
          <w:spacing w:val="12"/>
        </w:rPr>
        <w:t xml:space="preserve"> </w:t>
      </w:r>
      <w:r>
        <w:t>multifidelity</w:t>
      </w:r>
      <w:r>
        <w:rPr>
          <w:spacing w:val="12"/>
        </w:rPr>
        <w:t xml:space="preserve"> </w:t>
      </w:r>
      <w:r>
        <w:t>training</w:t>
      </w:r>
      <w:r>
        <w:rPr>
          <w:spacing w:val="12"/>
        </w:rPr>
        <w:t xml:space="preserve"> </w:t>
      </w:r>
      <w:r>
        <w:t>data</w:t>
      </w:r>
      <w:r>
        <w:rPr>
          <w:spacing w:val="13"/>
        </w:rPr>
        <w:t xml:space="preserve"> </w:t>
      </w:r>
      <w:r>
        <w:t>and</w:t>
      </w:r>
      <w:r>
        <w:rPr>
          <w:spacing w:val="12"/>
        </w:rPr>
        <w:t xml:space="preserve"> </w:t>
      </w:r>
      <w:r>
        <w:t>transfer</w:t>
      </w:r>
      <w:r>
        <w:rPr>
          <w:spacing w:val="12"/>
        </w:rPr>
        <w:t xml:space="preserve"> </w:t>
      </w:r>
      <w:r>
        <w:t>learning</w:t>
      </w:r>
      <w:r>
        <w:rPr>
          <w:spacing w:val="13"/>
        </w:rPr>
        <w:t xml:space="preserve"> </w:t>
      </w:r>
      <w:r>
        <w:t>for</w:t>
      </w:r>
      <w:r>
        <w:rPr>
          <w:spacing w:val="12"/>
        </w:rPr>
        <w:t xml:space="preserve"> </w:t>
      </w:r>
      <w:r>
        <w:rPr>
          <w:spacing w:val="-2"/>
        </w:rPr>
        <w:t>efficient</w:t>
      </w:r>
    </w:p>
    <w:p w14:paraId="3D877C98" w14:textId="77777777" w:rsidR="0096722D" w:rsidRDefault="00BE2784">
      <w:pPr>
        <w:tabs>
          <w:tab w:val="left" w:pos="929"/>
        </w:tabs>
        <w:spacing w:before="171"/>
        <w:ind w:left="154"/>
        <w:rPr>
          <w:sz w:val="20"/>
        </w:rPr>
      </w:pPr>
      <w:r>
        <w:rPr>
          <w:rFonts w:ascii="Arial"/>
          <w:spacing w:val="-5"/>
          <w:sz w:val="10"/>
        </w:rPr>
        <w:t>469</w:t>
      </w:r>
      <w:r>
        <w:rPr>
          <w:rFonts w:ascii="Arial"/>
          <w:sz w:val="10"/>
        </w:rPr>
        <w:tab/>
      </w:r>
      <w:r>
        <w:rPr>
          <w:spacing w:val="-4"/>
          <w:sz w:val="20"/>
        </w:rPr>
        <w:t>construction</w:t>
      </w:r>
      <w:r>
        <w:rPr>
          <w:sz w:val="20"/>
        </w:rPr>
        <w:t xml:space="preserve"> </w:t>
      </w:r>
      <w:r>
        <w:rPr>
          <w:spacing w:val="-4"/>
          <w:sz w:val="20"/>
        </w:rPr>
        <w:t>of</w:t>
      </w:r>
      <w:r>
        <w:rPr>
          <w:sz w:val="20"/>
        </w:rPr>
        <w:t xml:space="preserve"> </w:t>
      </w:r>
      <w:r>
        <w:rPr>
          <w:spacing w:val="-4"/>
          <w:sz w:val="20"/>
        </w:rPr>
        <w:t>subsurface</w:t>
      </w:r>
      <w:r>
        <w:rPr>
          <w:spacing w:val="1"/>
          <w:sz w:val="20"/>
        </w:rPr>
        <w:t xml:space="preserve"> </w:t>
      </w:r>
      <w:r>
        <w:rPr>
          <w:spacing w:val="-4"/>
          <w:sz w:val="20"/>
        </w:rPr>
        <w:t>flow</w:t>
      </w:r>
      <w:r>
        <w:rPr>
          <w:sz w:val="20"/>
        </w:rPr>
        <w:t xml:space="preserve"> </w:t>
      </w:r>
      <w:r>
        <w:rPr>
          <w:spacing w:val="-4"/>
          <w:sz w:val="20"/>
        </w:rPr>
        <w:t>surrogate</w:t>
      </w:r>
      <w:r>
        <w:rPr>
          <w:sz w:val="20"/>
        </w:rPr>
        <w:t xml:space="preserve"> </w:t>
      </w:r>
      <w:r>
        <w:rPr>
          <w:spacing w:val="-4"/>
          <w:sz w:val="20"/>
        </w:rPr>
        <w:t>models.</w:t>
      </w:r>
      <w:r>
        <w:rPr>
          <w:spacing w:val="15"/>
          <w:sz w:val="20"/>
        </w:rPr>
        <w:t xml:space="preserve"> </w:t>
      </w:r>
      <w:r>
        <w:rPr>
          <w:i/>
          <w:spacing w:val="-4"/>
          <w:sz w:val="20"/>
        </w:rPr>
        <w:t>Journal</w:t>
      </w:r>
      <w:r>
        <w:rPr>
          <w:i/>
          <w:spacing w:val="5"/>
          <w:sz w:val="20"/>
        </w:rPr>
        <w:t xml:space="preserve"> </w:t>
      </w:r>
      <w:r>
        <w:rPr>
          <w:i/>
          <w:spacing w:val="-4"/>
          <w:sz w:val="20"/>
        </w:rPr>
        <w:t>of</w:t>
      </w:r>
      <w:r>
        <w:rPr>
          <w:i/>
          <w:spacing w:val="5"/>
          <w:sz w:val="20"/>
        </w:rPr>
        <w:t xml:space="preserve"> </w:t>
      </w:r>
      <w:r>
        <w:rPr>
          <w:i/>
          <w:spacing w:val="-4"/>
          <w:sz w:val="20"/>
        </w:rPr>
        <w:t>Computational</w:t>
      </w:r>
      <w:r>
        <w:rPr>
          <w:i/>
          <w:spacing w:val="5"/>
          <w:sz w:val="20"/>
        </w:rPr>
        <w:t xml:space="preserve"> </w:t>
      </w:r>
      <w:r>
        <w:rPr>
          <w:i/>
          <w:spacing w:val="-4"/>
          <w:sz w:val="20"/>
        </w:rPr>
        <w:t>Physics</w:t>
      </w:r>
      <w:r>
        <w:rPr>
          <w:spacing w:val="-4"/>
          <w:sz w:val="20"/>
        </w:rPr>
        <w:t>,</w:t>
      </w:r>
      <w:r>
        <w:rPr>
          <w:spacing w:val="2"/>
          <w:sz w:val="20"/>
        </w:rPr>
        <w:t xml:space="preserve"> </w:t>
      </w:r>
      <w:r>
        <w:rPr>
          <w:spacing w:val="-4"/>
          <w:sz w:val="20"/>
        </w:rPr>
        <w:t>474,</w:t>
      </w:r>
      <w:r>
        <w:rPr>
          <w:spacing w:val="2"/>
          <w:sz w:val="20"/>
        </w:rPr>
        <w:t xml:space="preserve"> </w:t>
      </w:r>
      <w:r>
        <w:rPr>
          <w:spacing w:val="-4"/>
          <w:sz w:val="20"/>
        </w:rPr>
        <w:t>2</w:t>
      </w:r>
      <w:r>
        <w:rPr>
          <w:spacing w:val="1"/>
          <w:sz w:val="20"/>
        </w:rPr>
        <w:t xml:space="preserve"> </w:t>
      </w:r>
      <w:r>
        <w:rPr>
          <w:spacing w:val="-4"/>
          <w:sz w:val="20"/>
        </w:rPr>
        <w:t>2023.</w:t>
      </w:r>
      <w:r>
        <w:rPr>
          <w:spacing w:val="15"/>
          <w:sz w:val="20"/>
        </w:rPr>
        <w:t xml:space="preserve"> </w:t>
      </w:r>
      <w:r>
        <w:rPr>
          <w:spacing w:val="-4"/>
          <w:sz w:val="20"/>
        </w:rPr>
        <w:t>ISSN</w:t>
      </w:r>
    </w:p>
    <w:p w14:paraId="11C3B0F5" w14:textId="77777777" w:rsidR="0096722D" w:rsidRDefault="00BE2784">
      <w:pPr>
        <w:pStyle w:val="BodyText"/>
        <w:tabs>
          <w:tab w:val="left" w:pos="929"/>
        </w:tabs>
        <w:spacing w:before="172"/>
      </w:pPr>
      <w:r>
        <w:rPr>
          <w:rFonts w:ascii="Arial"/>
          <w:spacing w:val="-5"/>
          <w:sz w:val="10"/>
        </w:rPr>
        <w:t>470</w:t>
      </w:r>
      <w:r>
        <w:rPr>
          <w:rFonts w:ascii="Arial"/>
          <w:sz w:val="10"/>
        </w:rPr>
        <w:tab/>
      </w:r>
      <w:r>
        <w:rPr>
          <w:spacing w:val="-4"/>
        </w:rPr>
        <w:t>10902716.</w:t>
      </w:r>
      <w:r>
        <w:rPr>
          <w:spacing w:val="21"/>
        </w:rPr>
        <w:t xml:space="preserve"> </w:t>
      </w:r>
      <w:r>
        <w:rPr>
          <w:spacing w:val="-4"/>
        </w:rPr>
        <w:t>doi:</w:t>
      </w:r>
      <w:r>
        <w:rPr>
          <w:spacing w:val="22"/>
        </w:rPr>
        <w:t xml:space="preserve"> </w:t>
      </w:r>
      <w:r>
        <w:rPr>
          <w:spacing w:val="-4"/>
        </w:rPr>
        <w:t>10.1016/J.JCP.2022.111800.</w:t>
      </w:r>
    </w:p>
    <w:p w14:paraId="1B686366" w14:textId="77777777" w:rsidR="0096722D" w:rsidRDefault="0096722D">
      <w:pPr>
        <w:pStyle w:val="BodyText"/>
        <w:spacing w:before="103"/>
        <w:ind w:left="0"/>
      </w:pPr>
    </w:p>
    <w:p w14:paraId="0EBA02F8" w14:textId="77777777" w:rsidR="0096722D" w:rsidRDefault="00BE2784">
      <w:pPr>
        <w:ind w:left="154"/>
        <w:rPr>
          <w:i/>
          <w:sz w:val="20"/>
        </w:rPr>
      </w:pPr>
      <w:r>
        <w:rPr>
          <w:rFonts w:ascii="Arial"/>
          <w:spacing w:val="-2"/>
          <w:sz w:val="10"/>
        </w:rPr>
        <w:t>471</w:t>
      </w:r>
      <w:r>
        <w:rPr>
          <w:rFonts w:ascii="Arial"/>
          <w:spacing w:val="118"/>
          <w:sz w:val="10"/>
        </w:rPr>
        <w:t xml:space="preserve"> </w:t>
      </w:r>
      <w:bookmarkStart w:id="303" w:name="_bookmark38"/>
      <w:bookmarkEnd w:id="303"/>
      <w:r>
        <w:rPr>
          <w:spacing w:val="-2"/>
          <w:sz w:val="20"/>
        </w:rPr>
        <w:t>[18]</w:t>
      </w:r>
      <w:r>
        <w:rPr>
          <w:spacing w:val="24"/>
          <w:sz w:val="20"/>
        </w:rPr>
        <w:t xml:space="preserve"> </w:t>
      </w:r>
      <w:r>
        <w:rPr>
          <w:i/>
          <w:spacing w:val="-2"/>
          <w:sz w:val="20"/>
        </w:rPr>
        <w:t>Best</w:t>
      </w:r>
      <w:r>
        <w:rPr>
          <w:i/>
          <w:spacing w:val="25"/>
          <w:sz w:val="20"/>
        </w:rPr>
        <w:t xml:space="preserve"> </w:t>
      </w:r>
      <w:r>
        <w:rPr>
          <w:i/>
          <w:spacing w:val="-2"/>
          <w:sz w:val="20"/>
        </w:rPr>
        <w:t>Practices</w:t>
      </w:r>
      <w:r>
        <w:rPr>
          <w:i/>
          <w:spacing w:val="26"/>
          <w:sz w:val="20"/>
        </w:rPr>
        <w:t xml:space="preserve"> </w:t>
      </w:r>
      <w:r>
        <w:rPr>
          <w:i/>
          <w:spacing w:val="-2"/>
          <w:sz w:val="20"/>
        </w:rPr>
        <w:t>in</w:t>
      </w:r>
      <w:r>
        <w:rPr>
          <w:i/>
          <w:spacing w:val="25"/>
          <w:sz w:val="20"/>
        </w:rPr>
        <w:t xml:space="preserve"> </w:t>
      </w:r>
      <w:r>
        <w:rPr>
          <w:i/>
          <w:spacing w:val="-2"/>
          <w:sz w:val="20"/>
        </w:rPr>
        <w:t>Automatic</w:t>
      </w:r>
      <w:r>
        <w:rPr>
          <w:i/>
          <w:spacing w:val="25"/>
          <w:sz w:val="20"/>
        </w:rPr>
        <w:t xml:space="preserve"> </w:t>
      </w:r>
      <w:r>
        <w:rPr>
          <w:i/>
          <w:spacing w:val="-2"/>
          <w:sz w:val="20"/>
        </w:rPr>
        <w:t>Permeability</w:t>
      </w:r>
      <w:r>
        <w:rPr>
          <w:i/>
          <w:spacing w:val="25"/>
          <w:sz w:val="20"/>
        </w:rPr>
        <w:t xml:space="preserve"> </w:t>
      </w:r>
      <w:r>
        <w:rPr>
          <w:i/>
          <w:spacing w:val="-2"/>
          <w:sz w:val="20"/>
        </w:rPr>
        <w:t>Estimation:</w:t>
      </w:r>
      <w:r>
        <w:rPr>
          <w:i/>
          <w:spacing w:val="62"/>
          <w:sz w:val="20"/>
        </w:rPr>
        <w:t xml:space="preserve"> </w:t>
      </w:r>
      <w:r>
        <w:rPr>
          <w:i/>
          <w:spacing w:val="-2"/>
          <w:sz w:val="20"/>
        </w:rPr>
        <w:t>Machine-Learning</w:t>
      </w:r>
      <w:r>
        <w:rPr>
          <w:i/>
          <w:spacing w:val="25"/>
          <w:sz w:val="20"/>
        </w:rPr>
        <w:t xml:space="preserve"> </w:t>
      </w:r>
      <w:r>
        <w:rPr>
          <w:i/>
          <w:spacing w:val="-2"/>
          <w:sz w:val="20"/>
        </w:rPr>
        <w:t>Methods</w:t>
      </w:r>
      <w:r>
        <w:rPr>
          <w:i/>
          <w:spacing w:val="26"/>
          <w:sz w:val="20"/>
        </w:rPr>
        <w:t xml:space="preserve"> </w:t>
      </w:r>
      <w:r>
        <w:rPr>
          <w:i/>
          <w:spacing w:val="-2"/>
          <w:sz w:val="20"/>
        </w:rPr>
        <w:t>vs.</w:t>
      </w:r>
      <w:r>
        <w:rPr>
          <w:i/>
          <w:spacing w:val="26"/>
          <w:sz w:val="20"/>
        </w:rPr>
        <w:t xml:space="preserve"> </w:t>
      </w:r>
      <w:r>
        <w:rPr>
          <w:i/>
          <w:spacing w:val="-2"/>
          <w:sz w:val="20"/>
        </w:rPr>
        <w:t>Conventional</w:t>
      </w:r>
    </w:p>
    <w:p w14:paraId="11109F71" w14:textId="77777777" w:rsidR="0096722D" w:rsidRDefault="00BE2784">
      <w:pPr>
        <w:tabs>
          <w:tab w:val="left" w:pos="929"/>
        </w:tabs>
        <w:spacing w:before="171"/>
        <w:ind w:left="154"/>
        <w:rPr>
          <w:sz w:val="20"/>
        </w:rPr>
      </w:pPr>
      <w:r>
        <w:rPr>
          <w:rFonts w:ascii="Arial"/>
          <w:spacing w:val="-5"/>
          <w:sz w:val="10"/>
        </w:rPr>
        <w:t>472</w:t>
      </w:r>
      <w:r>
        <w:rPr>
          <w:rFonts w:ascii="Arial"/>
          <w:sz w:val="10"/>
        </w:rPr>
        <w:tab/>
      </w:r>
      <w:r>
        <w:rPr>
          <w:i/>
          <w:spacing w:val="-2"/>
          <w:sz w:val="20"/>
        </w:rPr>
        <w:t>Petrophysical</w:t>
      </w:r>
      <w:r>
        <w:rPr>
          <w:i/>
          <w:spacing w:val="16"/>
          <w:sz w:val="20"/>
        </w:rPr>
        <w:t xml:space="preserve"> </w:t>
      </w:r>
      <w:r>
        <w:rPr>
          <w:i/>
          <w:spacing w:val="-2"/>
          <w:sz w:val="20"/>
        </w:rPr>
        <w:t>Models</w:t>
      </w:r>
      <w:r>
        <w:rPr>
          <w:spacing w:val="-2"/>
          <w:sz w:val="20"/>
        </w:rPr>
        <w:t>,</w:t>
      </w:r>
      <w:r>
        <w:rPr>
          <w:spacing w:val="17"/>
          <w:sz w:val="20"/>
        </w:rPr>
        <w:t xml:space="preserve"> </w:t>
      </w:r>
      <w:r>
        <w:rPr>
          <w:spacing w:val="-2"/>
          <w:sz w:val="20"/>
        </w:rPr>
        <w:t>volume</w:t>
      </w:r>
      <w:r>
        <w:rPr>
          <w:spacing w:val="13"/>
          <w:sz w:val="20"/>
        </w:rPr>
        <w:t xml:space="preserve"> </w:t>
      </w:r>
      <w:r>
        <w:rPr>
          <w:spacing w:val="-2"/>
          <w:sz w:val="20"/>
        </w:rPr>
        <w:t>Day</w:t>
      </w:r>
      <w:r>
        <w:rPr>
          <w:spacing w:val="14"/>
          <w:sz w:val="20"/>
        </w:rPr>
        <w:t xml:space="preserve"> </w:t>
      </w:r>
      <w:r>
        <w:rPr>
          <w:spacing w:val="-2"/>
          <w:sz w:val="20"/>
        </w:rPr>
        <w:t>4</w:t>
      </w:r>
      <w:r>
        <w:rPr>
          <w:spacing w:val="13"/>
          <w:sz w:val="20"/>
        </w:rPr>
        <w:t xml:space="preserve"> </w:t>
      </w:r>
      <w:r>
        <w:rPr>
          <w:spacing w:val="-2"/>
          <w:sz w:val="20"/>
        </w:rPr>
        <w:t>Tue,</w:t>
      </w:r>
      <w:r>
        <w:rPr>
          <w:spacing w:val="17"/>
          <w:sz w:val="20"/>
        </w:rPr>
        <w:t xml:space="preserve"> </w:t>
      </w:r>
      <w:r>
        <w:rPr>
          <w:spacing w:val="-2"/>
          <w:sz w:val="20"/>
        </w:rPr>
        <w:t>June</w:t>
      </w:r>
      <w:r>
        <w:rPr>
          <w:spacing w:val="14"/>
          <w:sz w:val="20"/>
        </w:rPr>
        <w:t xml:space="preserve"> </w:t>
      </w:r>
      <w:r>
        <w:rPr>
          <w:spacing w:val="-2"/>
          <w:sz w:val="20"/>
        </w:rPr>
        <w:t>13,</w:t>
      </w:r>
      <w:r>
        <w:rPr>
          <w:spacing w:val="17"/>
          <w:sz w:val="20"/>
        </w:rPr>
        <w:t xml:space="preserve"> </w:t>
      </w:r>
      <w:proofErr w:type="gramStart"/>
      <w:r>
        <w:rPr>
          <w:spacing w:val="-2"/>
          <w:sz w:val="20"/>
        </w:rPr>
        <w:t>2023</w:t>
      </w:r>
      <w:proofErr w:type="gramEnd"/>
      <w:r>
        <w:rPr>
          <w:spacing w:val="13"/>
          <w:sz w:val="20"/>
        </w:rPr>
        <w:t xml:space="preserve"> </w:t>
      </w:r>
      <w:r>
        <w:rPr>
          <w:spacing w:val="-2"/>
          <w:sz w:val="20"/>
        </w:rPr>
        <w:t>of</w:t>
      </w:r>
      <w:r>
        <w:rPr>
          <w:spacing w:val="14"/>
          <w:sz w:val="20"/>
        </w:rPr>
        <w:t xml:space="preserve"> </w:t>
      </w:r>
      <w:r>
        <w:rPr>
          <w:i/>
          <w:spacing w:val="-2"/>
          <w:sz w:val="20"/>
        </w:rPr>
        <w:t>SPWLA</w:t>
      </w:r>
      <w:r>
        <w:rPr>
          <w:i/>
          <w:spacing w:val="16"/>
          <w:sz w:val="20"/>
        </w:rPr>
        <w:t xml:space="preserve"> </w:t>
      </w:r>
      <w:r>
        <w:rPr>
          <w:i/>
          <w:spacing w:val="-2"/>
          <w:sz w:val="20"/>
        </w:rPr>
        <w:t>Annual</w:t>
      </w:r>
      <w:r>
        <w:rPr>
          <w:i/>
          <w:spacing w:val="16"/>
          <w:sz w:val="20"/>
        </w:rPr>
        <w:t xml:space="preserve"> </w:t>
      </w:r>
      <w:r>
        <w:rPr>
          <w:i/>
          <w:spacing w:val="-2"/>
          <w:sz w:val="20"/>
        </w:rPr>
        <w:t>Logging</w:t>
      </w:r>
      <w:r>
        <w:rPr>
          <w:i/>
          <w:spacing w:val="17"/>
          <w:sz w:val="20"/>
        </w:rPr>
        <w:t xml:space="preserve"> </w:t>
      </w:r>
      <w:r>
        <w:rPr>
          <w:i/>
          <w:spacing w:val="-2"/>
          <w:sz w:val="20"/>
        </w:rPr>
        <w:t>Symposium</w:t>
      </w:r>
      <w:r>
        <w:rPr>
          <w:spacing w:val="-2"/>
          <w:sz w:val="20"/>
        </w:rPr>
        <w:t>,</w:t>
      </w:r>
      <w:r>
        <w:rPr>
          <w:spacing w:val="17"/>
          <w:sz w:val="20"/>
        </w:rPr>
        <w:t xml:space="preserve"> </w:t>
      </w:r>
      <w:r>
        <w:rPr>
          <w:spacing w:val="-5"/>
          <w:sz w:val="20"/>
        </w:rPr>
        <w:t>06</w:t>
      </w:r>
    </w:p>
    <w:p w14:paraId="45C16022" w14:textId="77777777" w:rsidR="0096722D" w:rsidRDefault="00BE2784">
      <w:pPr>
        <w:pStyle w:val="BodyText"/>
        <w:tabs>
          <w:tab w:val="left" w:pos="929"/>
        </w:tabs>
        <w:spacing w:before="172"/>
      </w:pPr>
      <w:r>
        <w:rPr>
          <w:rFonts w:ascii="Arial"/>
          <w:spacing w:val="-5"/>
          <w:sz w:val="10"/>
        </w:rPr>
        <w:t>473</w:t>
      </w:r>
      <w:r>
        <w:rPr>
          <w:rFonts w:ascii="Arial"/>
          <w:sz w:val="10"/>
        </w:rPr>
        <w:tab/>
      </w:r>
      <w:r>
        <w:rPr>
          <w:spacing w:val="-6"/>
        </w:rPr>
        <w:t>2023.</w:t>
      </w:r>
      <w:r>
        <w:rPr>
          <w:spacing w:val="33"/>
        </w:rPr>
        <w:t xml:space="preserve"> </w:t>
      </w:r>
      <w:r>
        <w:rPr>
          <w:spacing w:val="-6"/>
        </w:rPr>
        <w:t>doi:</w:t>
      </w:r>
      <w:r>
        <w:rPr>
          <w:spacing w:val="35"/>
        </w:rPr>
        <w:t xml:space="preserve"> </w:t>
      </w:r>
      <w:r>
        <w:rPr>
          <w:spacing w:val="-6"/>
        </w:rPr>
        <w:t>10.30632/SPWLA-2023-0084.</w:t>
      </w:r>
    </w:p>
    <w:p w14:paraId="2691C707" w14:textId="77777777" w:rsidR="0096722D" w:rsidRDefault="0096722D">
      <w:pPr>
        <w:pStyle w:val="BodyText"/>
        <w:spacing w:before="103"/>
        <w:ind w:left="0"/>
      </w:pPr>
    </w:p>
    <w:p w14:paraId="418D26BE" w14:textId="77777777" w:rsidR="0096722D" w:rsidRDefault="00BE2784">
      <w:pPr>
        <w:pStyle w:val="BodyText"/>
        <w:spacing w:before="0"/>
      </w:pPr>
      <w:proofErr w:type="gramStart"/>
      <w:r>
        <w:rPr>
          <w:rFonts w:ascii="Arial"/>
          <w:sz w:val="10"/>
        </w:rPr>
        <w:t>474</w:t>
      </w:r>
      <w:r>
        <w:rPr>
          <w:rFonts w:ascii="Arial"/>
          <w:spacing w:val="50"/>
          <w:sz w:val="10"/>
        </w:rPr>
        <w:t xml:space="preserve">  </w:t>
      </w:r>
      <w:r>
        <w:t>[</w:t>
      </w:r>
      <w:proofErr w:type="gramEnd"/>
      <w:r>
        <w:t>19]</w:t>
      </w:r>
      <w:r>
        <w:rPr>
          <w:spacing w:val="32"/>
        </w:rPr>
        <w:t xml:space="preserve"> </w:t>
      </w:r>
      <w:r>
        <w:t>H.</w:t>
      </w:r>
      <w:r>
        <w:rPr>
          <w:spacing w:val="17"/>
        </w:rPr>
        <w:t xml:space="preserve"> </w:t>
      </w:r>
      <w:r>
        <w:t>Wu,</w:t>
      </w:r>
      <w:r>
        <w:rPr>
          <w:spacing w:val="19"/>
        </w:rPr>
        <w:t xml:space="preserve"> </w:t>
      </w:r>
      <w:r>
        <w:t>N.</w:t>
      </w:r>
      <w:r>
        <w:rPr>
          <w:spacing w:val="17"/>
        </w:rPr>
        <w:t xml:space="preserve"> </w:t>
      </w:r>
      <w:r>
        <w:t>Lubbers,</w:t>
      </w:r>
      <w:r>
        <w:rPr>
          <w:spacing w:val="20"/>
        </w:rPr>
        <w:t xml:space="preserve"> </w:t>
      </w:r>
      <w:r>
        <w:t>H.S.</w:t>
      </w:r>
      <w:r>
        <w:rPr>
          <w:spacing w:val="16"/>
        </w:rPr>
        <w:t xml:space="preserve"> </w:t>
      </w:r>
      <w:r>
        <w:t>Viswanathan,</w:t>
      </w:r>
      <w:r>
        <w:rPr>
          <w:spacing w:val="20"/>
        </w:rPr>
        <w:t xml:space="preserve"> </w:t>
      </w:r>
      <w:r>
        <w:t>and</w:t>
      </w:r>
      <w:r>
        <w:rPr>
          <w:spacing w:val="16"/>
        </w:rPr>
        <w:t xml:space="preserve"> </w:t>
      </w:r>
      <w:r>
        <w:t>R.M.</w:t>
      </w:r>
      <w:r>
        <w:rPr>
          <w:spacing w:val="17"/>
        </w:rPr>
        <w:t xml:space="preserve"> </w:t>
      </w:r>
      <w:r>
        <w:t>Pollyea.</w:t>
      </w:r>
      <w:r>
        <w:rPr>
          <w:spacing w:val="58"/>
        </w:rPr>
        <w:t xml:space="preserve"> </w:t>
      </w:r>
      <w:r>
        <w:t>A</w:t>
      </w:r>
      <w:r>
        <w:rPr>
          <w:spacing w:val="17"/>
        </w:rPr>
        <w:t xml:space="preserve"> </w:t>
      </w:r>
      <w:r>
        <w:t>multi-dimensional</w:t>
      </w:r>
      <w:r>
        <w:rPr>
          <w:spacing w:val="16"/>
        </w:rPr>
        <w:t xml:space="preserve"> </w:t>
      </w:r>
      <w:r>
        <w:t>parametric</w:t>
      </w:r>
      <w:r>
        <w:rPr>
          <w:spacing w:val="17"/>
        </w:rPr>
        <w:t xml:space="preserve"> </w:t>
      </w:r>
      <w:r>
        <w:t>study</w:t>
      </w:r>
      <w:r>
        <w:rPr>
          <w:spacing w:val="16"/>
        </w:rPr>
        <w:t xml:space="preserve"> </w:t>
      </w:r>
      <w:r>
        <w:rPr>
          <w:spacing w:val="-5"/>
        </w:rPr>
        <w:t>of</w:t>
      </w:r>
    </w:p>
    <w:p w14:paraId="5F1420A3" w14:textId="77777777" w:rsidR="0096722D" w:rsidRDefault="00BE2784">
      <w:pPr>
        <w:pStyle w:val="BodyText"/>
        <w:tabs>
          <w:tab w:val="left" w:pos="929"/>
        </w:tabs>
        <w:spacing w:before="172"/>
      </w:pPr>
      <w:r>
        <w:rPr>
          <w:rFonts w:ascii="Arial"/>
          <w:spacing w:val="-5"/>
          <w:sz w:val="10"/>
        </w:rPr>
        <w:t>475</w:t>
      </w:r>
      <w:r>
        <w:rPr>
          <w:rFonts w:ascii="Arial"/>
          <w:sz w:val="10"/>
        </w:rPr>
        <w:tab/>
      </w:r>
      <w:r>
        <w:rPr>
          <w:spacing w:val="-2"/>
        </w:rPr>
        <w:t>variability</w:t>
      </w:r>
      <w:r>
        <w:rPr>
          <w:spacing w:val="21"/>
        </w:rPr>
        <w:t xml:space="preserve"> </w:t>
      </w:r>
      <w:r>
        <w:rPr>
          <w:spacing w:val="-2"/>
        </w:rPr>
        <w:t>in</w:t>
      </w:r>
      <w:r>
        <w:rPr>
          <w:spacing w:val="22"/>
        </w:rPr>
        <w:t xml:space="preserve"> </w:t>
      </w:r>
      <w:r>
        <w:rPr>
          <w:spacing w:val="-2"/>
        </w:rPr>
        <w:t>multi-phase</w:t>
      </w:r>
      <w:r>
        <w:rPr>
          <w:spacing w:val="21"/>
        </w:rPr>
        <w:t xml:space="preserve"> </w:t>
      </w:r>
      <w:r>
        <w:rPr>
          <w:spacing w:val="-2"/>
        </w:rPr>
        <w:t>flow</w:t>
      </w:r>
      <w:r>
        <w:rPr>
          <w:spacing w:val="22"/>
        </w:rPr>
        <w:t xml:space="preserve"> </w:t>
      </w:r>
      <w:r>
        <w:rPr>
          <w:spacing w:val="-2"/>
        </w:rPr>
        <w:t>dynamics</w:t>
      </w:r>
      <w:r>
        <w:rPr>
          <w:spacing w:val="22"/>
        </w:rPr>
        <w:t xml:space="preserve"> </w:t>
      </w:r>
      <w:r>
        <w:rPr>
          <w:spacing w:val="-2"/>
        </w:rPr>
        <w:t>during</w:t>
      </w:r>
      <w:r>
        <w:rPr>
          <w:spacing w:val="21"/>
        </w:rPr>
        <w:t xml:space="preserve"> </w:t>
      </w:r>
      <w:r>
        <w:rPr>
          <w:spacing w:val="-2"/>
        </w:rPr>
        <w:t>geologic</w:t>
      </w:r>
      <w:r>
        <w:rPr>
          <w:spacing w:val="21"/>
        </w:rPr>
        <w:t xml:space="preserve"> </w:t>
      </w:r>
      <w:r>
        <w:rPr>
          <w:spacing w:val="-2"/>
        </w:rPr>
        <w:t>co2</w:t>
      </w:r>
      <w:r>
        <w:rPr>
          <w:spacing w:val="22"/>
        </w:rPr>
        <w:t xml:space="preserve"> </w:t>
      </w:r>
      <w:r>
        <w:rPr>
          <w:spacing w:val="-2"/>
        </w:rPr>
        <w:t>sequestration</w:t>
      </w:r>
      <w:r>
        <w:rPr>
          <w:spacing w:val="22"/>
        </w:rPr>
        <w:t xml:space="preserve"> </w:t>
      </w:r>
      <w:r>
        <w:rPr>
          <w:spacing w:val="-2"/>
        </w:rPr>
        <w:t>accelerated</w:t>
      </w:r>
      <w:r>
        <w:rPr>
          <w:spacing w:val="21"/>
        </w:rPr>
        <w:t xml:space="preserve"> </w:t>
      </w:r>
      <w:r>
        <w:rPr>
          <w:spacing w:val="-2"/>
        </w:rPr>
        <w:t>with</w:t>
      </w:r>
      <w:r>
        <w:rPr>
          <w:spacing w:val="22"/>
        </w:rPr>
        <w:t xml:space="preserve"> </w:t>
      </w:r>
      <w:proofErr w:type="gramStart"/>
      <w:r>
        <w:rPr>
          <w:spacing w:val="-2"/>
        </w:rPr>
        <w:t>machine</w:t>
      </w:r>
      <w:proofErr w:type="gramEnd"/>
    </w:p>
    <w:p w14:paraId="2234F059" w14:textId="77777777" w:rsidR="0096722D" w:rsidRDefault="00BE2784">
      <w:pPr>
        <w:pStyle w:val="BodyText"/>
        <w:tabs>
          <w:tab w:val="left" w:pos="929"/>
        </w:tabs>
      </w:pPr>
      <w:r>
        <w:rPr>
          <w:rFonts w:ascii="Arial"/>
          <w:spacing w:val="-5"/>
          <w:sz w:val="10"/>
        </w:rPr>
        <w:t>476</w:t>
      </w:r>
      <w:r>
        <w:rPr>
          <w:rFonts w:ascii="Arial"/>
          <w:sz w:val="10"/>
        </w:rPr>
        <w:tab/>
      </w:r>
      <w:r>
        <w:rPr>
          <w:spacing w:val="-2"/>
        </w:rPr>
        <w:t>learning.</w:t>
      </w:r>
      <w:r>
        <w:rPr>
          <w:spacing w:val="10"/>
        </w:rPr>
        <w:t xml:space="preserve"> </w:t>
      </w:r>
      <w:r>
        <w:rPr>
          <w:i/>
          <w:spacing w:val="-2"/>
        </w:rPr>
        <w:t>Applied</w:t>
      </w:r>
      <w:r>
        <w:rPr>
          <w:i/>
        </w:rPr>
        <w:t xml:space="preserve"> </w:t>
      </w:r>
      <w:r>
        <w:rPr>
          <w:i/>
          <w:spacing w:val="-2"/>
        </w:rPr>
        <w:t>Energy</w:t>
      </w:r>
      <w:r>
        <w:rPr>
          <w:spacing w:val="-2"/>
        </w:rPr>
        <w:t>,</w:t>
      </w:r>
      <w:r>
        <w:rPr>
          <w:spacing w:val="-3"/>
        </w:rPr>
        <w:t xml:space="preserve"> </w:t>
      </w:r>
      <w:r>
        <w:rPr>
          <w:spacing w:val="-2"/>
        </w:rPr>
        <w:t>287,</w:t>
      </w:r>
      <w:r>
        <w:rPr>
          <w:spacing w:val="-4"/>
        </w:rPr>
        <w:t xml:space="preserve"> </w:t>
      </w:r>
      <w:r>
        <w:rPr>
          <w:spacing w:val="-2"/>
        </w:rPr>
        <w:t>2021.</w:t>
      </w:r>
      <w:r>
        <w:rPr>
          <w:spacing w:val="11"/>
        </w:rPr>
        <w:t xml:space="preserve"> </w:t>
      </w:r>
      <w:r>
        <w:rPr>
          <w:spacing w:val="-2"/>
        </w:rPr>
        <w:t>doi:</w:t>
      </w:r>
      <w:r>
        <w:rPr>
          <w:spacing w:val="11"/>
        </w:rPr>
        <w:t xml:space="preserve"> </w:t>
      </w:r>
      <w:r>
        <w:rPr>
          <w:spacing w:val="-2"/>
        </w:rPr>
        <w:t>10.1016/j.apenergy.2021.116580.</w:t>
      </w:r>
      <w:r>
        <w:rPr>
          <w:spacing w:val="11"/>
        </w:rPr>
        <w:t xml:space="preserve"> </w:t>
      </w:r>
      <w:r>
        <w:rPr>
          <w:spacing w:val="-2"/>
        </w:rPr>
        <w:t>cited</w:t>
      </w:r>
      <w:r>
        <w:rPr>
          <w:spacing w:val="-4"/>
        </w:rPr>
        <w:t xml:space="preserve"> </w:t>
      </w:r>
      <w:proofErr w:type="gramStart"/>
      <w:r>
        <w:rPr>
          <w:spacing w:val="-2"/>
        </w:rPr>
        <w:t>By</w:t>
      </w:r>
      <w:proofErr w:type="gramEnd"/>
      <w:r>
        <w:rPr>
          <w:spacing w:val="-3"/>
        </w:rPr>
        <w:t xml:space="preserve"> </w:t>
      </w:r>
      <w:r>
        <w:rPr>
          <w:spacing w:val="-5"/>
        </w:rPr>
        <w:t>14.</w:t>
      </w:r>
    </w:p>
    <w:p w14:paraId="63F545B8" w14:textId="77777777" w:rsidR="0096722D" w:rsidRDefault="0096722D">
      <w:pPr>
        <w:sectPr w:rsidR="0096722D">
          <w:pgSz w:w="12240" w:h="15840"/>
          <w:pgMar w:top="1400" w:right="1280" w:bottom="980" w:left="920" w:header="0" w:footer="792" w:gutter="0"/>
          <w:cols w:space="720"/>
        </w:sectPr>
      </w:pPr>
    </w:p>
    <w:p w14:paraId="5380974F" w14:textId="77777777" w:rsidR="0096722D" w:rsidRDefault="00BE2784">
      <w:pPr>
        <w:pStyle w:val="BodyText"/>
        <w:spacing w:before="56"/>
      </w:pPr>
      <w:r>
        <w:rPr>
          <w:rFonts w:ascii="Arial"/>
          <w:sz w:val="10"/>
        </w:rPr>
        <w:t>477</w:t>
      </w:r>
      <w:r>
        <w:rPr>
          <w:rFonts w:ascii="Arial"/>
          <w:spacing w:val="125"/>
          <w:sz w:val="10"/>
        </w:rPr>
        <w:t xml:space="preserve"> </w:t>
      </w:r>
      <w:bookmarkStart w:id="304" w:name="_bookmark39"/>
      <w:bookmarkEnd w:id="304"/>
      <w:r>
        <w:t>[20]</w:t>
      </w:r>
      <w:r>
        <w:rPr>
          <w:spacing w:val="28"/>
        </w:rPr>
        <w:t xml:space="preserve"> </w:t>
      </w:r>
      <w:r>
        <w:t>Siddharth</w:t>
      </w:r>
      <w:r>
        <w:rPr>
          <w:spacing w:val="16"/>
        </w:rPr>
        <w:t xml:space="preserve"> </w:t>
      </w:r>
      <w:r>
        <w:t>Misra,</w:t>
      </w:r>
      <w:r>
        <w:rPr>
          <w:spacing w:val="18"/>
        </w:rPr>
        <w:t xml:space="preserve"> </w:t>
      </w:r>
      <w:r>
        <w:t>Yusuf</w:t>
      </w:r>
      <w:r>
        <w:rPr>
          <w:spacing w:val="16"/>
        </w:rPr>
        <w:t xml:space="preserve"> </w:t>
      </w:r>
      <w:r>
        <w:t>Falola,</w:t>
      </w:r>
      <w:r>
        <w:rPr>
          <w:spacing w:val="18"/>
        </w:rPr>
        <w:t xml:space="preserve"> </w:t>
      </w:r>
      <w:r>
        <w:t>Polina</w:t>
      </w:r>
      <w:r>
        <w:rPr>
          <w:spacing w:val="16"/>
        </w:rPr>
        <w:t xml:space="preserve"> </w:t>
      </w:r>
      <w:r>
        <w:t>Churilova,</w:t>
      </w:r>
      <w:r>
        <w:rPr>
          <w:spacing w:val="18"/>
        </w:rPr>
        <w:t xml:space="preserve"> </w:t>
      </w:r>
      <w:r>
        <w:t>Rui</w:t>
      </w:r>
      <w:r>
        <w:rPr>
          <w:spacing w:val="16"/>
        </w:rPr>
        <w:t xml:space="preserve"> </w:t>
      </w:r>
      <w:r>
        <w:t>Liu,</w:t>
      </w:r>
      <w:r>
        <w:rPr>
          <w:spacing w:val="18"/>
        </w:rPr>
        <w:t xml:space="preserve"> </w:t>
      </w:r>
      <w:r>
        <w:t>Chung-Kan</w:t>
      </w:r>
      <w:r>
        <w:rPr>
          <w:spacing w:val="16"/>
        </w:rPr>
        <w:t xml:space="preserve"> </w:t>
      </w:r>
      <w:r>
        <w:t>Huang,</w:t>
      </w:r>
      <w:r>
        <w:rPr>
          <w:spacing w:val="18"/>
        </w:rPr>
        <w:t xml:space="preserve"> </w:t>
      </w:r>
      <w:r>
        <w:t>and</w:t>
      </w:r>
      <w:r>
        <w:rPr>
          <w:spacing w:val="16"/>
        </w:rPr>
        <w:t xml:space="preserve"> </w:t>
      </w:r>
      <w:r>
        <w:t>Jose</w:t>
      </w:r>
      <w:r>
        <w:rPr>
          <w:spacing w:val="15"/>
        </w:rPr>
        <w:t xml:space="preserve"> </w:t>
      </w:r>
      <w:r>
        <w:t>F.</w:t>
      </w:r>
      <w:r>
        <w:rPr>
          <w:spacing w:val="16"/>
        </w:rPr>
        <w:t xml:space="preserve"> </w:t>
      </w:r>
      <w:r>
        <w:rPr>
          <w:spacing w:val="-2"/>
        </w:rPr>
        <w:t>Delgado.</w:t>
      </w:r>
    </w:p>
    <w:p w14:paraId="07398805" w14:textId="77777777" w:rsidR="0096722D" w:rsidRDefault="00BE2784">
      <w:pPr>
        <w:pStyle w:val="BodyText"/>
        <w:tabs>
          <w:tab w:val="left" w:pos="929"/>
        </w:tabs>
        <w:rPr>
          <w:i/>
        </w:rPr>
      </w:pPr>
      <w:r>
        <w:rPr>
          <w:rFonts w:ascii="Arial"/>
          <w:spacing w:val="-5"/>
          <w:sz w:val="10"/>
        </w:rPr>
        <w:t>478</w:t>
      </w:r>
      <w:r>
        <w:rPr>
          <w:rFonts w:ascii="Arial"/>
          <w:sz w:val="10"/>
        </w:rPr>
        <w:tab/>
      </w:r>
      <w:r>
        <w:rPr>
          <w:spacing w:val="-2"/>
        </w:rPr>
        <w:t>Deep</w:t>
      </w:r>
      <w:r>
        <w:t xml:space="preserve"> </w:t>
      </w:r>
      <w:r>
        <w:rPr>
          <w:spacing w:val="-2"/>
        </w:rPr>
        <w:t>learning</w:t>
      </w:r>
      <w:r>
        <w:t xml:space="preserve"> </w:t>
      </w:r>
      <w:r>
        <w:rPr>
          <w:spacing w:val="-2"/>
        </w:rPr>
        <w:t>assisted</w:t>
      </w:r>
      <w:r>
        <w:t xml:space="preserve"> </w:t>
      </w:r>
      <w:r>
        <w:rPr>
          <w:spacing w:val="-2"/>
        </w:rPr>
        <w:t>extremely</w:t>
      </w:r>
      <w:r>
        <w:rPr>
          <w:spacing w:val="1"/>
        </w:rPr>
        <w:t xml:space="preserve"> </w:t>
      </w:r>
      <w:r>
        <w:rPr>
          <w:spacing w:val="-2"/>
        </w:rPr>
        <w:t>low-dimensional</w:t>
      </w:r>
      <w:r>
        <w:t xml:space="preserve"> </w:t>
      </w:r>
      <w:r>
        <w:rPr>
          <w:spacing w:val="-2"/>
        </w:rPr>
        <w:t>representation</w:t>
      </w:r>
      <w:r>
        <w:t xml:space="preserve"> </w:t>
      </w:r>
      <w:r>
        <w:rPr>
          <w:spacing w:val="-2"/>
        </w:rPr>
        <w:t>of</w:t>
      </w:r>
      <w:r>
        <w:rPr>
          <w:spacing w:val="1"/>
        </w:rPr>
        <w:t xml:space="preserve"> </w:t>
      </w:r>
      <w:r>
        <w:rPr>
          <w:spacing w:val="-2"/>
        </w:rPr>
        <w:t>subsurface</w:t>
      </w:r>
      <w:r>
        <w:t xml:space="preserve"> </w:t>
      </w:r>
      <w:r>
        <w:rPr>
          <w:spacing w:val="-2"/>
        </w:rPr>
        <w:t>earth.</w:t>
      </w:r>
      <w:r>
        <w:rPr>
          <w:spacing w:val="17"/>
        </w:rPr>
        <w:t xml:space="preserve"> </w:t>
      </w:r>
      <w:r>
        <w:rPr>
          <w:i/>
          <w:spacing w:val="-2"/>
        </w:rPr>
        <w:t>SSRN</w:t>
      </w:r>
      <w:r>
        <w:rPr>
          <w:i/>
          <w:spacing w:val="4"/>
        </w:rPr>
        <w:t xml:space="preserve"> </w:t>
      </w:r>
      <w:r>
        <w:rPr>
          <w:i/>
          <w:spacing w:val="-2"/>
        </w:rPr>
        <w:t>Electronic</w:t>
      </w:r>
    </w:p>
    <w:p w14:paraId="4523E4E2" w14:textId="77777777" w:rsidR="0096722D" w:rsidRDefault="00BE2784">
      <w:pPr>
        <w:tabs>
          <w:tab w:val="left" w:pos="929"/>
        </w:tabs>
        <w:spacing w:before="171"/>
        <w:ind w:left="154"/>
        <w:rPr>
          <w:sz w:val="20"/>
        </w:rPr>
      </w:pPr>
      <w:r>
        <w:rPr>
          <w:rFonts w:ascii="Arial"/>
          <w:spacing w:val="-5"/>
          <w:sz w:val="10"/>
        </w:rPr>
        <w:t>479</w:t>
      </w:r>
      <w:r>
        <w:rPr>
          <w:rFonts w:ascii="Arial"/>
          <w:sz w:val="10"/>
        </w:rPr>
        <w:tab/>
      </w:r>
      <w:r>
        <w:rPr>
          <w:i/>
          <w:spacing w:val="-4"/>
          <w:sz w:val="20"/>
        </w:rPr>
        <w:t>Journal</w:t>
      </w:r>
      <w:r>
        <w:rPr>
          <w:spacing w:val="-4"/>
          <w:sz w:val="20"/>
        </w:rPr>
        <w:t>,</w:t>
      </w:r>
      <w:r>
        <w:rPr>
          <w:sz w:val="20"/>
        </w:rPr>
        <w:t xml:space="preserve"> </w:t>
      </w:r>
      <w:r>
        <w:rPr>
          <w:spacing w:val="-4"/>
          <w:sz w:val="20"/>
        </w:rPr>
        <w:t>8</w:t>
      </w:r>
      <w:r>
        <w:rPr>
          <w:sz w:val="20"/>
        </w:rPr>
        <w:t xml:space="preserve"> </w:t>
      </w:r>
      <w:r>
        <w:rPr>
          <w:spacing w:val="-4"/>
          <w:sz w:val="20"/>
        </w:rPr>
        <w:t>2022.</w:t>
      </w:r>
      <w:r>
        <w:rPr>
          <w:spacing w:val="15"/>
          <w:sz w:val="20"/>
        </w:rPr>
        <w:t xml:space="preserve"> </w:t>
      </w:r>
      <w:r>
        <w:rPr>
          <w:spacing w:val="-4"/>
          <w:sz w:val="20"/>
        </w:rPr>
        <w:t>doi:</w:t>
      </w:r>
      <w:r>
        <w:rPr>
          <w:spacing w:val="16"/>
          <w:sz w:val="20"/>
        </w:rPr>
        <w:t xml:space="preserve"> </w:t>
      </w:r>
      <w:r>
        <w:rPr>
          <w:spacing w:val="-4"/>
          <w:sz w:val="20"/>
        </w:rPr>
        <w:t>10.2139/SSRN.4196705.</w:t>
      </w:r>
    </w:p>
    <w:p w14:paraId="0D108D5E" w14:textId="77777777" w:rsidR="0096722D" w:rsidRDefault="0096722D">
      <w:pPr>
        <w:pStyle w:val="BodyText"/>
        <w:spacing w:before="104"/>
        <w:ind w:left="0"/>
      </w:pPr>
    </w:p>
    <w:p w14:paraId="4F0C0BC4" w14:textId="77777777" w:rsidR="0096722D" w:rsidRDefault="00BE2784">
      <w:pPr>
        <w:pStyle w:val="BodyText"/>
        <w:spacing w:before="0"/>
      </w:pPr>
      <w:r>
        <w:rPr>
          <w:rFonts w:ascii="Arial"/>
          <w:sz w:val="10"/>
        </w:rPr>
        <w:t>480</w:t>
      </w:r>
      <w:r>
        <w:rPr>
          <w:rFonts w:ascii="Arial"/>
          <w:spacing w:val="117"/>
          <w:sz w:val="10"/>
        </w:rPr>
        <w:t xml:space="preserve"> </w:t>
      </w:r>
      <w:bookmarkStart w:id="305" w:name="_bookmark40"/>
      <w:bookmarkEnd w:id="305"/>
      <w:r>
        <w:t>[21]</w:t>
      </w:r>
      <w:r>
        <w:rPr>
          <w:spacing w:val="25"/>
        </w:rPr>
        <w:t xml:space="preserve"> </w:t>
      </w:r>
      <w:r>
        <w:t>Mingliang</w:t>
      </w:r>
      <w:r>
        <w:rPr>
          <w:spacing w:val="17"/>
        </w:rPr>
        <w:t xml:space="preserve"> </w:t>
      </w:r>
      <w:r>
        <w:t>Liu,</w:t>
      </w:r>
      <w:r>
        <w:rPr>
          <w:spacing w:val="21"/>
        </w:rPr>
        <w:t xml:space="preserve"> </w:t>
      </w:r>
      <w:r>
        <w:t>Dario</w:t>
      </w:r>
      <w:r>
        <w:rPr>
          <w:spacing w:val="17"/>
        </w:rPr>
        <w:t xml:space="preserve"> </w:t>
      </w:r>
      <w:r>
        <w:t>Grana,</w:t>
      </w:r>
      <w:r>
        <w:rPr>
          <w:spacing w:val="21"/>
        </w:rPr>
        <w:t xml:space="preserve"> </w:t>
      </w:r>
      <w:r>
        <w:t>and</w:t>
      </w:r>
      <w:r>
        <w:rPr>
          <w:spacing w:val="17"/>
        </w:rPr>
        <w:t xml:space="preserve"> </w:t>
      </w:r>
      <w:r>
        <w:t>Tapan</w:t>
      </w:r>
      <w:r>
        <w:rPr>
          <w:spacing w:val="16"/>
        </w:rPr>
        <w:t xml:space="preserve"> </w:t>
      </w:r>
      <w:r>
        <w:t>Mukerji.</w:t>
      </w:r>
      <w:r>
        <w:rPr>
          <w:spacing w:val="66"/>
        </w:rPr>
        <w:t xml:space="preserve"> </w:t>
      </w:r>
      <w:r>
        <w:t>Randomized</w:t>
      </w:r>
      <w:r>
        <w:rPr>
          <w:spacing w:val="17"/>
        </w:rPr>
        <w:t xml:space="preserve"> </w:t>
      </w:r>
      <w:r>
        <w:t>tensor</w:t>
      </w:r>
      <w:r>
        <w:rPr>
          <w:spacing w:val="17"/>
        </w:rPr>
        <w:t xml:space="preserve"> </w:t>
      </w:r>
      <w:r>
        <w:t>decomposition</w:t>
      </w:r>
      <w:r>
        <w:rPr>
          <w:spacing w:val="17"/>
        </w:rPr>
        <w:t xml:space="preserve"> </w:t>
      </w:r>
      <w:r>
        <w:t>for</w:t>
      </w:r>
      <w:r>
        <w:rPr>
          <w:spacing w:val="16"/>
        </w:rPr>
        <w:t xml:space="preserve"> </w:t>
      </w:r>
      <w:r>
        <w:t>large-</w:t>
      </w:r>
      <w:r>
        <w:rPr>
          <w:spacing w:val="-2"/>
        </w:rPr>
        <w:t>scale</w:t>
      </w:r>
    </w:p>
    <w:p w14:paraId="1C2C3606" w14:textId="77777777" w:rsidR="0096722D" w:rsidRDefault="00BE2784">
      <w:pPr>
        <w:tabs>
          <w:tab w:val="left" w:pos="929"/>
        </w:tabs>
        <w:spacing w:before="171"/>
        <w:ind w:left="154"/>
        <w:rPr>
          <w:sz w:val="20"/>
        </w:rPr>
      </w:pPr>
      <w:r>
        <w:rPr>
          <w:rFonts w:ascii="Arial" w:hAnsi="Arial"/>
          <w:spacing w:val="-5"/>
          <w:sz w:val="10"/>
        </w:rPr>
        <w:t>481</w:t>
      </w:r>
      <w:r>
        <w:rPr>
          <w:rFonts w:ascii="Arial" w:hAnsi="Arial"/>
          <w:sz w:val="10"/>
        </w:rPr>
        <w:tab/>
      </w:r>
      <w:r>
        <w:rPr>
          <w:spacing w:val="-4"/>
          <w:sz w:val="20"/>
        </w:rPr>
        <w:t>data</w:t>
      </w:r>
      <w:r>
        <w:rPr>
          <w:spacing w:val="10"/>
          <w:sz w:val="20"/>
        </w:rPr>
        <w:t xml:space="preserve"> </w:t>
      </w:r>
      <w:r>
        <w:rPr>
          <w:spacing w:val="-4"/>
          <w:sz w:val="20"/>
        </w:rPr>
        <w:t>assimilation</w:t>
      </w:r>
      <w:r>
        <w:rPr>
          <w:spacing w:val="10"/>
          <w:sz w:val="20"/>
        </w:rPr>
        <w:t xml:space="preserve"> </w:t>
      </w:r>
      <w:r>
        <w:rPr>
          <w:spacing w:val="-4"/>
          <w:sz w:val="20"/>
        </w:rPr>
        <w:t>problems</w:t>
      </w:r>
      <w:r>
        <w:rPr>
          <w:spacing w:val="10"/>
          <w:sz w:val="20"/>
        </w:rPr>
        <w:t xml:space="preserve"> </w:t>
      </w:r>
      <w:r>
        <w:rPr>
          <w:spacing w:val="-4"/>
          <w:sz w:val="20"/>
        </w:rPr>
        <w:t>for</w:t>
      </w:r>
      <w:r>
        <w:rPr>
          <w:spacing w:val="10"/>
          <w:sz w:val="20"/>
        </w:rPr>
        <w:t xml:space="preserve"> </w:t>
      </w:r>
      <w:r>
        <w:rPr>
          <w:spacing w:val="-4"/>
          <w:sz w:val="20"/>
        </w:rPr>
        <w:t>carbon</w:t>
      </w:r>
      <w:r>
        <w:rPr>
          <w:spacing w:val="10"/>
          <w:sz w:val="20"/>
        </w:rPr>
        <w:t xml:space="preserve"> </w:t>
      </w:r>
      <w:r>
        <w:rPr>
          <w:spacing w:val="-4"/>
          <w:sz w:val="20"/>
        </w:rPr>
        <w:t>dioxide</w:t>
      </w:r>
      <w:r>
        <w:rPr>
          <w:spacing w:val="11"/>
          <w:sz w:val="20"/>
        </w:rPr>
        <w:t xml:space="preserve"> </w:t>
      </w:r>
      <w:r>
        <w:rPr>
          <w:spacing w:val="-4"/>
          <w:sz w:val="20"/>
        </w:rPr>
        <w:t>sequestration.</w:t>
      </w:r>
      <w:r>
        <w:rPr>
          <w:spacing w:val="30"/>
          <w:sz w:val="20"/>
        </w:rPr>
        <w:t xml:space="preserve"> </w:t>
      </w:r>
      <w:r>
        <w:rPr>
          <w:i/>
          <w:spacing w:val="-4"/>
          <w:sz w:val="20"/>
        </w:rPr>
        <w:t>Mathematical</w:t>
      </w:r>
      <w:r>
        <w:rPr>
          <w:i/>
          <w:spacing w:val="15"/>
          <w:sz w:val="20"/>
        </w:rPr>
        <w:t xml:space="preserve"> </w:t>
      </w:r>
      <w:r>
        <w:rPr>
          <w:i/>
          <w:spacing w:val="-4"/>
          <w:sz w:val="20"/>
        </w:rPr>
        <w:t>Geosciences</w:t>
      </w:r>
      <w:r>
        <w:rPr>
          <w:spacing w:val="-4"/>
          <w:sz w:val="20"/>
        </w:rPr>
        <w:t>,</w:t>
      </w:r>
      <w:r>
        <w:rPr>
          <w:spacing w:val="11"/>
          <w:sz w:val="20"/>
        </w:rPr>
        <w:t xml:space="preserve"> </w:t>
      </w:r>
      <w:r>
        <w:rPr>
          <w:spacing w:val="-4"/>
          <w:sz w:val="20"/>
        </w:rPr>
        <w:t>54:1139–1163,</w:t>
      </w:r>
    </w:p>
    <w:p w14:paraId="67213328" w14:textId="77777777" w:rsidR="0096722D" w:rsidRDefault="00BE2784">
      <w:pPr>
        <w:pStyle w:val="BodyText"/>
        <w:tabs>
          <w:tab w:val="left" w:pos="929"/>
        </w:tabs>
      </w:pPr>
      <w:r>
        <w:rPr>
          <w:rFonts w:ascii="Arial"/>
          <w:spacing w:val="-5"/>
          <w:sz w:val="10"/>
        </w:rPr>
        <w:t>482</w:t>
      </w:r>
      <w:r>
        <w:rPr>
          <w:rFonts w:ascii="Arial"/>
          <w:sz w:val="10"/>
        </w:rPr>
        <w:tab/>
      </w:r>
      <w:r>
        <w:rPr>
          <w:w w:val="90"/>
        </w:rPr>
        <w:t>5</w:t>
      </w:r>
      <w:r>
        <w:rPr>
          <w:spacing w:val="47"/>
        </w:rPr>
        <w:t xml:space="preserve"> </w:t>
      </w:r>
      <w:r>
        <w:rPr>
          <w:w w:val="90"/>
        </w:rPr>
        <w:t>2022.</w:t>
      </w:r>
      <w:r>
        <w:rPr>
          <w:spacing w:val="79"/>
        </w:rPr>
        <w:t xml:space="preserve"> </w:t>
      </w:r>
      <w:r>
        <w:rPr>
          <w:w w:val="90"/>
        </w:rPr>
        <w:t>ISSN</w:t>
      </w:r>
      <w:r>
        <w:rPr>
          <w:spacing w:val="47"/>
        </w:rPr>
        <w:t xml:space="preserve"> </w:t>
      </w:r>
      <w:r>
        <w:rPr>
          <w:w w:val="90"/>
        </w:rPr>
        <w:t>18748953.</w:t>
      </w:r>
      <w:r>
        <w:rPr>
          <w:spacing w:val="78"/>
        </w:rPr>
        <w:t xml:space="preserve"> </w:t>
      </w:r>
      <w:r>
        <w:rPr>
          <w:w w:val="90"/>
        </w:rPr>
        <w:t>doi:</w:t>
      </w:r>
      <w:r>
        <w:rPr>
          <w:spacing w:val="78"/>
        </w:rPr>
        <w:t xml:space="preserve"> </w:t>
      </w:r>
      <w:r>
        <w:rPr>
          <w:w w:val="90"/>
        </w:rPr>
        <w:t>10.1007/S11004-022-10005-</w:t>
      </w:r>
      <w:r>
        <w:rPr>
          <w:spacing w:val="-2"/>
          <w:w w:val="90"/>
        </w:rPr>
        <w:t>1/FIGURES/17.</w:t>
      </w:r>
    </w:p>
    <w:p w14:paraId="7FB48176" w14:textId="77777777" w:rsidR="0096722D" w:rsidRDefault="0096722D">
      <w:pPr>
        <w:pStyle w:val="BodyText"/>
        <w:spacing w:before="104"/>
        <w:ind w:left="0"/>
      </w:pPr>
    </w:p>
    <w:p w14:paraId="4AD77657" w14:textId="77777777" w:rsidR="0096722D" w:rsidRDefault="00BE2784">
      <w:pPr>
        <w:pStyle w:val="BodyText"/>
        <w:spacing w:before="0"/>
      </w:pPr>
      <w:r>
        <w:rPr>
          <w:rFonts w:ascii="Arial"/>
          <w:sz w:val="10"/>
        </w:rPr>
        <w:t>483</w:t>
      </w:r>
      <w:r>
        <w:rPr>
          <w:rFonts w:ascii="Arial"/>
          <w:spacing w:val="136"/>
          <w:sz w:val="10"/>
        </w:rPr>
        <w:t xml:space="preserve"> </w:t>
      </w:r>
      <w:bookmarkStart w:id="306" w:name="_bookmark41"/>
      <w:bookmarkEnd w:id="306"/>
      <w:r>
        <w:t>[22]</w:t>
      </w:r>
      <w:r>
        <w:rPr>
          <w:spacing w:val="35"/>
        </w:rPr>
        <w:t xml:space="preserve"> </w:t>
      </w:r>
      <w:r>
        <w:t>S.W.A.</w:t>
      </w:r>
      <w:r>
        <w:rPr>
          <w:spacing w:val="33"/>
        </w:rPr>
        <w:t xml:space="preserve"> </w:t>
      </w:r>
      <w:r>
        <w:t>Canchumuni,</w:t>
      </w:r>
      <w:r>
        <w:rPr>
          <w:spacing w:val="40"/>
        </w:rPr>
        <w:t xml:space="preserve"> </w:t>
      </w:r>
      <w:r>
        <w:t>A.A.</w:t>
      </w:r>
      <w:r>
        <w:rPr>
          <w:spacing w:val="34"/>
        </w:rPr>
        <w:t xml:space="preserve"> </w:t>
      </w:r>
      <w:r>
        <w:t>Emerick,</w:t>
      </w:r>
      <w:r>
        <w:rPr>
          <w:spacing w:val="40"/>
        </w:rPr>
        <w:t xml:space="preserve"> </w:t>
      </w:r>
      <w:r>
        <w:t>and</w:t>
      </w:r>
      <w:r>
        <w:rPr>
          <w:spacing w:val="34"/>
        </w:rPr>
        <w:t xml:space="preserve"> </w:t>
      </w:r>
      <w:r>
        <w:t>M.A.C.</w:t>
      </w:r>
      <w:r>
        <w:rPr>
          <w:spacing w:val="33"/>
        </w:rPr>
        <w:t xml:space="preserve"> </w:t>
      </w:r>
      <w:r>
        <w:t>Pacheco.</w:t>
      </w:r>
      <w:r>
        <w:rPr>
          <w:spacing w:val="28"/>
        </w:rPr>
        <w:t xml:space="preserve">  </w:t>
      </w:r>
      <w:r>
        <w:t>Towards</w:t>
      </w:r>
      <w:r>
        <w:rPr>
          <w:spacing w:val="34"/>
        </w:rPr>
        <w:t xml:space="preserve"> </w:t>
      </w:r>
      <w:r>
        <w:t>a</w:t>
      </w:r>
      <w:r>
        <w:rPr>
          <w:spacing w:val="32"/>
        </w:rPr>
        <w:t xml:space="preserve"> </w:t>
      </w:r>
      <w:r>
        <w:t>robust</w:t>
      </w:r>
      <w:r>
        <w:rPr>
          <w:spacing w:val="34"/>
        </w:rPr>
        <w:t xml:space="preserve"> </w:t>
      </w:r>
      <w:r>
        <w:t>parameterization</w:t>
      </w:r>
      <w:r>
        <w:rPr>
          <w:spacing w:val="33"/>
        </w:rPr>
        <w:t xml:space="preserve"> </w:t>
      </w:r>
      <w:r>
        <w:rPr>
          <w:spacing w:val="-5"/>
        </w:rPr>
        <w:t>for</w:t>
      </w:r>
    </w:p>
    <w:p w14:paraId="46E3C5CA" w14:textId="77777777" w:rsidR="0096722D" w:rsidRDefault="00BE2784">
      <w:pPr>
        <w:pStyle w:val="BodyText"/>
        <w:tabs>
          <w:tab w:val="left" w:pos="929"/>
        </w:tabs>
        <w:rPr>
          <w:i/>
        </w:rPr>
      </w:pPr>
      <w:r>
        <w:rPr>
          <w:rFonts w:ascii="Arial"/>
          <w:spacing w:val="-5"/>
          <w:sz w:val="10"/>
        </w:rPr>
        <w:t>484</w:t>
      </w:r>
      <w:r>
        <w:rPr>
          <w:rFonts w:ascii="Arial"/>
          <w:sz w:val="10"/>
        </w:rPr>
        <w:tab/>
      </w:r>
      <w:r>
        <w:rPr>
          <w:spacing w:val="-4"/>
        </w:rPr>
        <w:t>conditioning</w:t>
      </w:r>
      <w:r>
        <w:t xml:space="preserve"> </w:t>
      </w:r>
      <w:r>
        <w:rPr>
          <w:spacing w:val="-4"/>
        </w:rPr>
        <w:t>facies</w:t>
      </w:r>
      <w:r>
        <w:rPr>
          <w:spacing w:val="1"/>
        </w:rPr>
        <w:t xml:space="preserve"> </w:t>
      </w:r>
      <w:r>
        <w:rPr>
          <w:spacing w:val="-4"/>
        </w:rPr>
        <w:t>models</w:t>
      </w:r>
      <w:r>
        <w:rPr>
          <w:spacing w:val="2"/>
        </w:rPr>
        <w:t xml:space="preserve"> </w:t>
      </w:r>
      <w:r>
        <w:rPr>
          <w:spacing w:val="-4"/>
        </w:rPr>
        <w:t>using</w:t>
      </w:r>
      <w:r>
        <w:t xml:space="preserve"> </w:t>
      </w:r>
      <w:r>
        <w:rPr>
          <w:spacing w:val="-4"/>
        </w:rPr>
        <w:t>deep</w:t>
      </w:r>
      <w:r>
        <w:rPr>
          <w:spacing w:val="1"/>
        </w:rPr>
        <w:t xml:space="preserve"> </w:t>
      </w:r>
      <w:r>
        <w:rPr>
          <w:spacing w:val="-4"/>
        </w:rPr>
        <w:t>variational</w:t>
      </w:r>
      <w:r>
        <w:rPr>
          <w:spacing w:val="2"/>
        </w:rPr>
        <w:t xml:space="preserve"> </w:t>
      </w:r>
      <w:r>
        <w:rPr>
          <w:spacing w:val="-4"/>
        </w:rPr>
        <w:t>autoencoders</w:t>
      </w:r>
      <w:r>
        <w:rPr>
          <w:spacing w:val="1"/>
        </w:rPr>
        <w:t xml:space="preserve"> </w:t>
      </w:r>
      <w:r>
        <w:rPr>
          <w:spacing w:val="-4"/>
        </w:rPr>
        <w:t>and</w:t>
      </w:r>
      <w:r>
        <w:rPr>
          <w:spacing w:val="1"/>
        </w:rPr>
        <w:t xml:space="preserve"> </w:t>
      </w:r>
      <w:r>
        <w:rPr>
          <w:spacing w:val="-4"/>
        </w:rPr>
        <w:t>ensemble</w:t>
      </w:r>
      <w:r>
        <w:rPr>
          <w:spacing w:val="2"/>
        </w:rPr>
        <w:t xml:space="preserve"> </w:t>
      </w:r>
      <w:r>
        <w:rPr>
          <w:spacing w:val="-4"/>
        </w:rPr>
        <w:t>smoother.</w:t>
      </w:r>
      <w:r>
        <w:rPr>
          <w:spacing w:val="16"/>
        </w:rPr>
        <w:t xml:space="preserve"> </w:t>
      </w:r>
      <w:r>
        <w:rPr>
          <w:i/>
          <w:spacing w:val="-4"/>
        </w:rPr>
        <w:t>Computers</w:t>
      </w:r>
      <w:r>
        <w:rPr>
          <w:i/>
          <w:spacing w:val="6"/>
        </w:rPr>
        <w:t xml:space="preserve"> </w:t>
      </w:r>
      <w:r>
        <w:rPr>
          <w:i/>
          <w:spacing w:val="-5"/>
        </w:rPr>
        <w:t>and</w:t>
      </w:r>
    </w:p>
    <w:p w14:paraId="2B27BC96" w14:textId="77777777" w:rsidR="0096722D" w:rsidRDefault="00BE2784">
      <w:pPr>
        <w:pStyle w:val="BodyText"/>
        <w:tabs>
          <w:tab w:val="left" w:pos="929"/>
        </w:tabs>
        <w:spacing w:before="172"/>
      </w:pPr>
      <w:r>
        <w:rPr>
          <w:rFonts w:ascii="Arial" w:hAnsi="Arial"/>
          <w:spacing w:val="-5"/>
          <w:sz w:val="10"/>
        </w:rPr>
        <w:t>485</w:t>
      </w:r>
      <w:r>
        <w:rPr>
          <w:rFonts w:ascii="Arial" w:hAnsi="Arial"/>
          <w:sz w:val="10"/>
        </w:rPr>
        <w:tab/>
      </w:r>
      <w:r>
        <w:rPr>
          <w:i/>
          <w:spacing w:val="-4"/>
        </w:rPr>
        <w:t>Geosciences</w:t>
      </w:r>
      <w:r>
        <w:rPr>
          <w:spacing w:val="-4"/>
        </w:rPr>
        <w:t>,</w:t>
      </w:r>
      <w:r>
        <w:rPr>
          <w:spacing w:val="6"/>
        </w:rPr>
        <w:t xml:space="preserve"> </w:t>
      </w:r>
      <w:r>
        <w:rPr>
          <w:spacing w:val="-4"/>
        </w:rPr>
        <w:t>128:87–102,</w:t>
      </w:r>
      <w:r>
        <w:rPr>
          <w:spacing w:val="7"/>
        </w:rPr>
        <w:t xml:space="preserve"> </w:t>
      </w:r>
      <w:r>
        <w:rPr>
          <w:spacing w:val="-4"/>
        </w:rPr>
        <w:t>2019.</w:t>
      </w:r>
      <w:r>
        <w:rPr>
          <w:spacing w:val="25"/>
        </w:rPr>
        <w:t xml:space="preserve"> </w:t>
      </w:r>
      <w:r>
        <w:rPr>
          <w:spacing w:val="-4"/>
        </w:rPr>
        <w:t>doi:</w:t>
      </w:r>
      <w:r>
        <w:rPr>
          <w:spacing w:val="25"/>
        </w:rPr>
        <w:t xml:space="preserve"> </w:t>
      </w:r>
      <w:r>
        <w:rPr>
          <w:spacing w:val="-4"/>
        </w:rPr>
        <w:t>10.1016/j.cageo.2019.04.006.</w:t>
      </w:r>
      <w:r>
        <w:rPr>
          <w:spacing w:val="26"/>
        </w:rPr>
        <w:t xml:space="preserve"> </w:t>
      </w:r>
      <w:r>
        <w:rPr>
          <w:spacing w:val="-4"/>
        </w:rPr>
        <w:t>cited</w:t>
      </w:r>
      <w:r>
        <w:rPr>
          <w:spacing w:val="7"/>
        </w:rPr>
        <w:t xml:space="preserve"> </w:t>
      </w:r>
      <w:proofErr w:type="gramStart"/>
      <w:r>
        <w:rPr>
          <w:spacing w:val="-4"/>
        </w:rPr>
        <w:t>By</w:t>
      </w:r>
      <w:proofErr w:type="gramEnd"/>
      <w:r>
        <w:rPr>
          <w:spacing w:val="7"/>
        </w:rPr>
        <w:t xml:space="preserve"> </w:t>
      </w:r>
      <w:r>
        <w:rPr>
          <w:spacing w:val="-5"/>
        </w:rPr>
        <w:t>80.</w:t>
      </w:r>
    </w:p>
    <w:p w14:paraId="2E7A970B" w14:textId="77777777" w:rsidR="0096722D" w:rsidRDefault="0096722D">
      <w:pPr>
        <w:pStyle w:val="BodyText"/>
        <w:spacing w:before="103"/>
        <w:ind w:left="0"/>
      </w:pPr>
    </w:p>
    <w:p w14:paraId="30013E97" w14:textId="77777777" w:rsidR="0096722D" w:rsidRDefault="00BE2784">
      <w:pPr>
        <w:pStyle w:val="BodyText"/>
        <w:spacing w:before="0"/>
      </w:pPr>
      <w:r>
        <w:rPr>
          <w:rFonts w:ascii="Arial"/>
          <w:sz w:val="10"/>
        </w:rPr>
        <w:t>486</w:t>
      </w:r>
      <w:r>
        <w:rPr>
          <w:rFonts w:ascii="Arial"/>
          <w:spacing w:val="108"/>
          <w:sz w:val="10"/>
        </w:rPr>
        <w:t xml:space="preserve"> </w:t>
      </w:r>
      <w:bookmarkStart w:id="307" w:name="_bookmark42"/>
      <w:bookmarkEnd w:id="307"/>
      <w:r>
        <w:t>[23]</w:t>
      </w:r>
      <w:r>
        <w:rPr>
          <w:spacing w:val="21"/>
        </w:rPr>
        <w:t xml:space="preserve"> </w:t>
      </w:r>
      <w:r>
        <w:t>Y.</w:t>
      </w:r>
      <w:r>
        <w:rPr>
          <w:spacing w:val="-8"/>
        </w:rPr>
        <w:t xml:space="preserve"> </w:t>
      </w:r>
      <w:r>
        <w:t>Zhang,</w:t>
      </w:r>
      <w:r>
        <w:rPr>
          <w:spacing w:val="-6"/>
        </w:rPr>
        <w:t xml:space="preserve"> </w:t>
      </w:r>
      <w:r>
        <w:t>P.</w:t>
      </w:r>
      <w:r>
        <w:rPr>
          <w:spacing w:val="-8"/>
        </w:rPr>
        <w:t xml:space="preserve"> </w:t>
      </w:r>
      <w:r>
        <w:t>Vouzis,</w:t>
      </w:r>
      <w:r>
        <w:rPr>
          <w:spacing w:val="-6"/>
        </w:rPr>
        <w:t xml:space="preserve"> </w:t>
      </w:r>
      <w:r>
        <w:t>and</w:t>
      </w:r>
      <w:r>
        <w:rPr>
          <w:spacing w:val="-8"/>
        </w:rPr>
        <w:t xml:space="preserve"> </w:t>
      </w:r>
      <w:r>
        <w:t>N.V.</w:t>
      </w:r>
      <w:r>
        <w:rPr>
          <w:spacing w:val="-7"/>
        </w:rPr>
        <w:t xml:space="preserve"> </w:t>
      </w:r>
      <w:r>
        <w:t>Sahinidis.</w:t>
      </w:r>
      <w:r>
        <w:rPr>
          <w:spacing w:val="5"/>
        </w:rPr>
        <w:t xml:space="preserve"> </w:t>
      </w:r>
      <w:r>
        <w:t>Gpu</w:t>
      </w:r>
      <w:r>
        <w:rPr>
          <w:spacing w:val="-8"/>
        </w:rPr>
        <w:t xml:space="preserve"> </w:t>
      </w:r>
      <w:r>
        <w:t>simulations</w:t>
      </w:r>
      <w:r>
        <w:rPr>
          <w:spacing w:val="-7"/>
        </w:rPr>
        <w:t xml:space="preserve"> </w:t>
      </w:r>
      <w:r>
        <w:t>for</w:t>
      </w:r>
      <w:r>
        <w:rPr>
          <w:spacing w:val="-7"/>
        </w:rPr>
        <w:t xml:space="preserve"> </w:t>
      </w:r>
      <w:r>
        <w:t>risk</w:t>
      </w:r>
      <w:r>
        <w:rPr>
          <w:spacing w:val="-8"/>
        </w:rPr>
        <w:t xml:space="preserve"> </w:t>
      </w:r>
      <w:r>
        <w:t>assessment</w:t>
      </w:r>
      <w:r>
        <w:rPr>
          <w:spacing w:val="-7"/>
        </w:rPr>
        <w:t xml:space="preserve"> </w:t>
      </w:r>
      <w:r>
        <w:t>in</w:t>
      </w:r>
      <w:r>
        <w:rPr>
          <w:spacing w:val="-7"/>
        </w:rPr>
        <w:t xml:space="preserve"> </w:t>
      </w:r>
      <w:r>
        <w:t>co2</w:t>
      </w:r>
      <w:r>
        <w:rPr>
          <w:spacing w:val="-8"/>
        </w:rPr>
        <w:t xml:space="preserve"> </w:t>
      </w:r>
      <w:r>
        <w:t>geologic</w:t>
      </w:r>
      <w:r>
        <w:rPr>
          <w:spacing w:val="-7"/>
        </w:rPr>
        <w:t xml:space="preserve"> </w:t>
      </w:r>
      <w:r>
        <w:rPr>
          <w:spacing w:val="-2"/>
        </w:rPr>
        <w:t>sequestra-</w:t>
      </w:r>
    </w:p>
    <w:p w14:paraId="3ACAE62C" w14:textId="77777777" w:rsidR="0096722D" w:rsidRDefault="00BE2784">
      <w:pPr>
        <w:tabs>
          <w:tab w:val="left" w:pos="929"/>
        </w:tabs>
        <w:spacing w:before="171"/>
        <w:ind w:left="154"/>
        <w:rPr>
          <w:sz w:val="20"/>
        </w:rPr>
      </w:pPr>
      <w:r>
        <w:rPr>
          <w:rFonts w:ascii="Arial" w:hAnsi="Arial"/>
          <w:spacing w:val="-5"/>
          <w:sz w:val="10"/>
        </w:rPr>
        <w:t>487</w:t>
      </w:r>
      <w:r>
        <w:rPr>
          <w:rFonts w:ascii="Arial" w:hAnsi="Arial"/>
          <w:sz w:val="10"/>
        </w:rPr>
        <w:tab/>
      </w:r>
      <w:r>
        <w:rPr>
          <w:spacing w:val="-4"/>
          <w:sz w:val="20"/>
        </w:rPr>
        <w:t>tion.</w:t>
      </w:r>
      <w:r>
        <w:rPr>
          <w:spacing w:val="18"/>
          <w:sz w:val="20"/>
        </w:rPr>
        <w:t xml:space="preserve"> </w:t>
      </w:r>
      <w:r>
        <w:rPr>
          <w:i/>
          <w:spacing w:val="-4"/>
          <w:sz w:val="20"/>
        </w:rPr>
        <w:t>Computers</w:t>
      </w:r>
      <w:r>
        <w:rPr>
          <w:i/>
          <w:spacing w:val="7"/>
          <w:sz w:val="20"/>
        </w:rPr>
        <w:t xml:space="preserve"> </w:t>
      </w:r>
      <w:r>
        <w:rPr>
          <w:i/>
          <w:spacing w:val="-4"/>
          <w:sz w:val="20"/>
        </w:rPr>
        <w:t>and</w:t>
      </w:r>
      <w:r>
        <w:rPr>
          <w:i/>
          <w:spacing w:val="7"/>
          <w:sz w:val="20"/>
        </w:rPr>
        <w:t xml:space="preserve"> </w:t>
      </w:r>
      <w:r>
        <w:rPr>
          <w:i/>
          <w:spacing w:val="-4"/>
          <w:sz w:val="20"/>
        </w:rPr>
        <w:t>Chemical</w:t>
      </w:r>
      <w:r>
        <w:rPr>
          <w:i/>
          <w:spacing w:val="6"/>
          <w:sz w:val="20"/>
        </w:rPr>
        <w:t xml:space="preserve"> </w:t>
      </w:r>
      <w:r>
        <w:rPr>
          <w:i/>
          <w:spacing w:val="-4"/>
          <w:sz w:val="20"/>
        </w:rPr>
        <w:t>Engineering</w:t>
      </w:r>
      <w:r>
        <w:rPr>
          <w:spacing w:val="-4"/>
          <w:sz w:val="20"/>
        </w:rPr>
        <w:t>,</w:t>
      </w:r>
      <w:r>
        <w:rPr>
          <w:spacing w:val="4"/>
          <w:sz w:val="20"/>
        </w:rPr>
        <w:t xml:space="preserve"> </w:t>
      </w:r>
      <w:r>
        <w:rPr>
          <w:spacing w:val="-4"/>
          <w:sz w:val="20"/>
        </w:rPr>
        <w:t>35(8):1631–1644,</w:t>
      </w:r>
      <w:r>
        <w:rPr>
          <w:spacing w:val="4"/>
          <w:sz w:val="20"/>
        </w:rPr>
        <w:t xml:space="preserve"> </w:t>
      </w:r>
      <w:r>
        <w:rPr>
          <w:spacing w:val="-4"/>
          <w:sz w:val="20"/>
        </w:rPr>
        <w:t>2011.</w:t>
      </w:r>
      <w:r>
        <w:rPr>
          <w:spacing w:val="18"/>
          <w:sz w:val="20"/>
        </w:rPr>
        <w:t xml:space="preserve"> </w:t>
      </w:r>
      <w:r>
        <w:rPr>
          <w:spacing w:val="-4"/>
          <w:sz w:val="20"/>
        </w:rPr>
        <w:t>doi:</w:t>
      </w:r>
      <w:r>
        <w:rPr>
          <w:spacing w:val="22"/>
          <w:sz w:val="20"/>
        </w:rPr>
        <w:t xml:space="preserve"> </w:t>
      </w:r>
      <w:r>
        <w:rPr>
          <w:spacing w:val="-4"/>
          <w:sz w:val="20"/>
        </w:rPr>
        <w:t>10.1016/j.compchemeng.2011.</w:t>
      </w:r>
    </w:p>
    <w:p w14:paraId="14ECEC1F" w14:textId="77777777" w:rsidR="0096722D" w:rsidRDefault="00BE2784">
      <w:pPr>
        <w:pStyle w:val="BodyText"/>
        <w:tabs>
          <w:tab w:val="left" w:pos="929"/>
        </w:tabs>
        <w:spacing w:before="172"/>
      </w:pPr>
      <w:r>
        <w:rPr>
          <w:rFonts w:ascii="Arial"/>
          <w:spacing w:val="-5"/>
          <w:sz w:val="10"/>
        </w:rPr>
        <w:t>488</w:t>
      </w:r>
      <w:r>
        <w:rPr>
          <w:rFonts w:ascii="Arial"/>
          <w:sz w:val="10"/>
        </w:rPr>
        <w:tab/>
      </w:r>
      <w:r>
        <w:rPr>
          <w:spacing w:val="-2"/>
        </w:rPr>
        <w:t>03.023.</w:t>
      </w:r>
      <w:r>
        <w:rPr>
          <w:spacing w:val="18"/>
        </w:rPr>
        <w:t xml:space="preserve"> </w:t>
      </w:r>
      <w:r>
        <w:rPr>
          <w:spacing w:val="-2"/>
        </w:rPr>
        <w:t>cited</w:t>
      </w:r>
      <w:r>
        <w:rPr>
          <w:spacing w:val="3"/>
        </w:rPr>
        <w:t xml:space="preserve"> </w:t>
      </w:r>
      <w:proofErr w:type="gramStart"/>
      <w:r>
        <w:rPr>
          <w:spacing w:val="-2"/>
        </w:rPr>
        <w:t>By</w:t>
      </w:r>
      <w:proofErr w:type="gramEnd"/>
      <w:r>
        <w:rPr>
          <w:spacing w:val="2"/>
        </w:rPr>
        <w:t xml:space="preserve"> </w:t>
      </w:r>
      <w:r>
        <w:rPr>
          <w:spacing w:val="-5"/>
        </w:rPr>
        <w:t>20.</w:t>
      </w:r>
    </w:p>
    <w:p w14:paraId="602B1556" w14:textId="77777777" w:rsidR="0096722D" w:rsidRDefault="0096722D">
      <w:pPr>
        <w:pStyle w:val="BodyText"/>
        <w:spacing w:before="103"/>
        <w:ind w:left="0"/>
      </w:pPr>
    </w:p>
    <w:p w14:paraId="6FDE674B" w14:textId="77777777" w:rsidR="0096722D" w:rsidRDefault="00BE2784">
      <w:pPr>
        <w:pStyle w:val="BodyText"/>
        <w:spacing w:before="0"/>
      </w:pPr>
      <w:r>
        <w:rPr>
          <w:rFonts w:ascii="Arial"/>
          <w:sz w:val="10"/>
        </w:rPr>
        <w:t>489</w:t>
      </w:r>
      <w:r>
        <w:rPr>
          <w:rFonts w:ascii="Arial"/>
          <w:spacing w:val="128"/>
          <w:sz w:val="10"/>
        </w:rPr>
        <w:t xml:space="preserve"> </w:t>
      </w:r>
      <w:bookmarkStart w:id="308" w:name="_bookmark43"/>
      <w:bookmarkEnd w:id="308"/>
      <w:r>
        <w:t>[24]</w:t>
      </w:r>
      <w:r>
        <w:rPr>
          <w:spacing w:val="30"/>
        </w:rPr>
        <w:t xml:space="preserve"> </w:t>
      </w:r>
      <w:r>
        <w:t>Bicheng</w:t>
      </w:r>
      <w:r>
        <w:rPr>
          <w:spacing w:val="11"/>
        </w:rPr>
        <w:t xml:space="preserve"> </w:t>
      </w:r>
      <w:r>
        <w:t>Yan,</w:t>
      </w:r>
      <w:r>
        <w:rPr>
          <w:spacing w:val="12"/>
        </w:rPr>
        <w:t xml:space="preserve"> </w:t>
      </w:r>
      <w:r>
        <w:t>Dylan</w:t>
      </w:r>
      <w:r>
        <w:rPr>
          <w:spacing w:val="11"/>
        </w:rPr>
        <w:t xml:space="preserve"> </w:t>
      </w:r>
      <w:r>
        <w:t>Robert</w:t>
      </w:r>
      <w:r>
        <w:rPr>
          <w:spacing w:val="12"/>
        </w:rPr>
        <w:t xml:space="preserve"> </w:t>
      </w:r>
      <w:r>
        <w:t>Harp,</w:t>
      </w:r>
      <w:r>
        <w:rPr>
          <w:spacing w:val="12"/>
        </w:rPr>
        <w:t xml:space="preserve"> </w:t>
      </w:r>
      <w:r>
        <w:t>Bailian</w:t>
      </w:r>
      <w:r>
        <w:rPr>
          <w:spacing w:val="11"/>
        </w:rPr>
        <w:t xml:space="preserve"> </w:t>
      </w:r>
      <w:r>
        <w:t>Chen,</w:t>
      </w:r>
      <w:r>
        <w:rPr>
          <w:spacing w:val="13"/>
        </w:rPr>
        <w:t xml:space="preserve"> </w:t>
      </w:r>
      <w:r>
        <w:t>and</w:t>
      </w:r>
      <w:r>
        <w:rPr>
          <w:spacing w:val="11"/>
        </w:rPr>
        <w:t xml:space="preserve"> </w:t>
      </w:r>
      <w:r>
        <w:t>Rajesh</w:t>
      </w:r>
      <w:r>
        <w:rPr>
          <w:spacing w:val="11"/>
        </w:rPr>
        <w:t xml:space="preserve"> </w:t>
      </w:r>
      <w:r>
        <w:t>J.</w:t>
      </w:r>
      <w:r>
        <w:rPr>
          <w:spacing w:val="11"/>
        </w:rPr>
        <w:t xml:space="preserve"> </w:t>
      </w:r>
      <w:r>
        <w:t>Pawar.</w:t>
      </w:r>
      <w:r>
        <w:rPr>
          <w:spacing w:val="43"/>
        </w:rPr>
        <w:t xml:space="preserve"> </w:t>
      </w:r>
      <w:r>
        <w:t>Improving</w:t>
      </w:r>
      <w:r>
        <w:rPr>
          <w:spacing w:val="11"/>
        </w:rPr>
        <w:t xml:space="preserve"> </w:t>
      </w:r>
      <w:r>
        <w:t>deep</w:t>
      </w:r>
      <w:r>
        <w:rPr>
          <w:spacing w:val="11"/>
        </w:rPr>
        <w:t xml:space="preserve"> </w:t>
      </w:r>
      <w:r>
        <w:t>learning</w:t>
      </w:r>
      <w:r>
        <w:rPr>
          <w:spacing w:val="11"/>
        </w:rPr>
        <w:t xml:space="preserve"> </w:t>
      </w:r>
      <w:r>
        <w:rPr>
          <w:spacing w:val="-4"/>
        </w:rPr>
        <w:t>per-</w:t>
      </w:r>
    </w:p>
    <w:p w14:paraId="422DAD65" w14:textId="77777777" w:rsidR="0096722D" w:rsidRDefault="00BE2784">
      <w:pPr>
        <w:pStyle w:val="BodyText"/>
        <w:tabs>
          <w:tab w:val="left" w:pos="929"/>
        </w:tabs>
        <w:spacing w:before="172"/>
      </w:pPr>
      <w:r>
        <w:rPr>
          <w:rFonts w:ascii="Arial"/>
          <w:spacing w:val="-5"/>
          <w:sz w:val="10"/>
        </w:rPr>
        <w:t>490</w:t>
      </w:r>
      <w:r>
        <w:rPr>
          <w:rFonts w:ascii="Arial"/>
          <w:sz w:val="10"/>
        </w:rPr>
        <w:tab/>
      </w:r>
      <w:r>
        <w:rPr>
          <w:spacing w:val="-2"/>
        </w:rPr>
        <w:t>formance</w:t>
      </w:r>
      <w:r>
        <w:rPr>
          <w:spacing w:val="10"/>
        </w:rPr>
        <w:t xml:space="preserve"> </w:t>
      </w:r>
      <w:r>
        <w:rPr>
          <w:spacing w:val="-2"/>
        </w:rPr>
        <w:t>for</w:t>
      </w:r>
      <w:r>
        <w:rPr>
          <w:spacing w:val="11"/>
        </w:rPr>
        <w:t xml:space="preserve"> </w:t>
      </w:r>
      <w:r>
        <w:rPr>
          <w:spacing w:val="-2"/>
        </w:rPr>
        <w:t>predicting</w:t>
      </w:r>
      <w:r>
        <w:rPr>
          <w:spacing w:val="10"/>
        </w:rPr>
        <w:t xml:space="preserve"> </w:t>
      </w:r>
      <w:r>
        <w:rPr>
          <w:spacing w:val="-2"/>
        </w:rPr>
        <w:t>large-scale</w:t>
      </w:r>
      <w:r>
        <w:rPr>
          <w:spacing w:val="11"/>
        </w:rPr>
        <w:t xml:space="preserve"> </w:t>
      </w:r>
      <w:r>
        <w:rPr>
          <w:spacing w:val="-2"/>
        </w:rPr>
        <w:t>geological</w:t>
      </w:r>
      <w:r>
        <w:rPr>
          <w:spacing w:val="11"/>
        </w:rPr>
        <w:t xml:space="preserve"> </w:t>
      </w:r>
      <w:r>
        <w:rPr>
          <w:spacing w:val="-2"/>
        </w:rPr>
        <w:t>co2</w:t>
      </w:r>
      <w:r>
        <w:rPr>
          <w:spacing w:val="10"/>
        </w:rPr>
        <w:t xml:space="preserve"> </w:t>
      </w:r>
      <w:r>
        <w:rPr>
          <w:spacing w:val="-2"/>
        </w:rPr>
        <w:t>sequestration</w:t>
      </w:r>
      <w:r>
        <w:rPr>
          <w:spacing w:val="11"/>
        </w:rPr>
        <w:t xml:space="preserve"> </w:t>
      </w:r>
      <w:r>
        <w:rPr>
          <w:spacing w:val="-2"/>
        </w:rPr>
        <w:t>modeling</w:t>
      </w:r>
      <w:r>
        <w:rPr>
          <w:spacing w:val="10"/>
        </w:rPr>
        <w:t xml:space="preserve"> </w:t>
      </w:r>
      <w:r>
        <w:rPr>
          <w:spacing w:val="-2"/>
        </w:rPr>
        <w:t>through</w:t>
      </w:r>
      <w:r>
        <w:rPr>
          <w:spacing w:val="11"/>
        </w:rPr>
        <w:t xml:space="preserve"> </w:t>
      </w:r>
      <w:r>
        <w:rPr>
          <w:spacing w:val="-2"/>
        </w:rPr>
        <w:t>feature</w:t>
      </w:r>
      <w:r>
        <w:rPr>
          <w:spacing w:val="11"/>
        </w:rPr>
        <w:t xml:space="preserve"> </w:t>
      </w:r>
      <w:r>
        <w:rPr>
          <w:spacing w:val="-2"/>
        </w:rPr>
        <w:t>coarsening.</w:t>
      </w:r>
    </w:p>
    <w:p w14:paraId="6D61CCFC" w14:textId="77777777" w:rsidR="0096722D" w:rsidRDefault="00BE2784">
      <w:pPr>
        <w:tabs>
          <w:tab w:val="left" w:pos="929"/>
        </w:tabs>
        <w:spacing w:before="171"/>
        <w:ind w:left="154"/>
        <w:rPr>
          <w:sz w:val="20"/>
        </w:rPr>
      </w:pPr>
      <w:r>
        <w:rPr>
          <w:rFonts w:ascii="Arial" w:hAnsi="Arial"/>
          <w:spacing w:val="-5"/>
          <w:sz w:val="10"/>
        </w:rPr>
        <w:t>491</w:t>
      </w:r>
      <w:r>
        <w:rPr>
          <w:rFonts w:ascii="Arial" w:hAnsi="Arial"/>
          <w:sz w:val="10"/>
        </w:rPr>
        <w:tab/>
      </w:r>
      <w:r>
        <w:rPr>
          <w:i/>
          <w:spacing w:val="-4"/>
          <w:sz w:val="20"/>
        </w:rPr>
        <w:t>Scientific</w:t>
      </w:r>
      <w:r>
        <w:rPr>
          <w:i/>
          <w:spacing w:val="2"/>
          <w:sz w:val="20"/>
        </w:rPr>
        <w:t xml:space="preserve"> </w:t>
      </w:r>
      <w:r>
        <w:rPr>
          <w:i/>
          <w:spacing w:val="-4"/>
          <w:sz w:val="20"/>
        </w:rPr>
        <w:t>Reports</w:t>
      </w:r>
      <w:r>
        <w:rPr>
          <w:spacing w:val="-4"/>
          <w:sz w:val="20"/>
        </w:rPr>
        <w:t>,</w:t>
      </w:r>
      <w:r>
        <w:rPr>
          <w:sz w:val="20"/>
        </w:rPr>
        <w:t xml:space="preserve"> </w:t>
      </w:r>
      <w:r>
        <w:rPr>
          <w:spacing w:val="-4"/>
          <w:sz w:val="20"/>
        </w:rPr>
        <w:t>12:1–12,</w:t>
      </w:r>
      <w:r>
        <w:rPr>
          <w:spacing w:val="-1"/>
          <w:sz w:val="20"/>
        </w:rPr>
        <w:t xml:space="preserve"> </w:t>
      </w:r>
      <w:r>
        <w:rPr>
          <w:spacing w:val="-4"/>
          <w:sz w:val="20"/>
        </w:rPr>
        <w:t>11</w:t>
      </w:r>
      <w:r>
        <w:rPr>
          <w:spacing w:val="-1"/>
          <w:sz w:val="20"/>
        </w:rPr>
        <w:t xml:space="preserve"> </w:t>
      </w:r>
      <w:r>
        <w:rPr>
          <w:spacing w:val="-4"/>
          <w:sz w:val="20"/>
        </w:rPr>
        <w:t>2022.</w:t>
      </w:r>
      <w:r>
        <w:rPr>
          <w:spacing w:val="14"/>
          <w:sz w:val="20"/>
        </w:rPr>
        <w:t xml:space="preserve"> </w:t>
      </w:r>
      <w:r>
        <w:rPr>
          <w:spacing w:val="-4"/>
          <w:sz w:val="20"/>
        </w:rPr>
        <w:t>ISSN</w:t>
      </w:r>
      <w:r>
        <w:rPr>
          <w:sz w:val="20"/>
        </w:rPr>
        <w:t xml:space="preserve"> </w:t>
      </w:r>
      <w:r>
        <w:rPr>
          <w:spacing w:val="-4"/>
          <w:sz w:val="20"/>
        </w:rPr>
        <w:t>2045-2322.</w:t>
      </w:r>
      <w:r>
        <w:rPr>
          <w:spacing w:val="14"/>
          <w:sz w:val="20"/>
        </w:rPr>
        <w:t xml:space="preserve"> </w:t>
      </w:r>
      <w:r>
        <w:rPr>
          <w:spacing w:val="-4"/>
          <w:sz w:val="20"/>
        </w:rPr>
        <w:t>doi:</w:t>
      </w:r>
      <w:r>
        <w:rPr>
          <w:spacing w:val="15"/>
          <w:sz w:val="20"/>
        </w:rPr>
        <w:t xml:space="preserve"> </w:t>
      </w:r>
      <w:r>
        <w:rPr>
          <w:spacing w:val="-4"/>
          <w:sz w:val="20"/>
        </w:rPr>
        <w:t>10.1038/s41598-022-24774-</w:t>
      </w:r>
      <w:r>
        <w:rPr>
          <w:spacing w:val="-5"/>
          <w:sz w:val="20"/>
        </w:rPr>
        <w:t>6.</w:t>
      </w:r>
    </w:p>
    <w:p w14:paraId="5C01E2D2" w14:textId="77777777" w:rsidR="0096722D" w:rsidRDefault="0096722D">
      <w:pPr>
        <w:pStyle w:val="BodyText"/>
        <w:spacing w:before="103"/>
        <w:ind w:left="0"/>
      </w:pPr>
    </w:p>
    <w:p w14:paraId="4F67751E" w14:textId="77777777" w:rsidR="0096722D" w:rsidRDefault="00BE2784">
      <w:pPr>
        <w:pStyle w:val="BodyText"/>
        <w:spacing w:before="0"/>
      </w:pPr>
      <w:r>
        <w:rPr>
          <w:rFonts w:ascii="Arial"/>
          <w:spacing w:val="-2"/>
          <w:sz w:val="10"/>
        </w:rPr>
        <w:t>492</w:t>
      </w:r>
      <w:r>
        <w:rPr>
          <w:rFonts w:ascii="Arial"/>
          <w:spacing w:val="133"/>
          <w:sz w:val="10"/>
        </w:rPr>
        <w:t xml:space="preserve"> </w:t>
      </w:r>
      <w:bookmarkStart w:id="309" w:name="_bookmark44"/>
      <w:bookmarkEnd w:id="309"/>
      <w:r>
        <w:rPr>
          <w:spacing w:val="-2"/>
        </w:rPr>
        <w:t>[25]</w:t>
      </w:r>
      <w:r>
        <w:rPr>
          <w:spacing w:val="33"/>
        </w:rPr>
        <w:t xml:space="preserve"> </w:t>
      </w:r>
      <w:r>
        <w:rPr>
          <w:spacing w:val="-2"/>
        </w:rPr>
        <w:t>Zeeshan</w:t>
      </w:r>
      <w:r>
        <w:rPr>
          <w:spacing w:val="-10"/>
        </w:rPr>
        <w:t xml:space="preserve"> </w:t>
      </w:r>
      <w:r>
        <w:rPr>
          <w:spacing w:val="-2"/>
        </w:rPr>
        <w:t>Tariq,</w:t>
      </w:r>
      <w:r>
        <w:rPr>
          <w:spacing w:val="-6"/>
        </w:rPr>
        <w:t xml:space="preserve"> </w:t>
      </w:r>
      <w:r>
        <w:rPr>
          <w:spacing w:val="-2"/>
        </w:rPr>
        <w:t>Murtada</w:t>
      </w:r>
      <w:r>
        <w:rPr>
          <w:spacing w:val="-10"/>
        </w:rPr>
        <w:t xml:space="preserve"> </w:t>
      </w:r>
      <w:r>
        <w:rPr>
          <w:spacing w:val="-2"/>
        </w:rPr>
        <w:t>Saleh</w:t>
      </w:r>
      <w:r>
        <w:rPr>
          <w:spacing w:val="-10"/>
        </w:rPr>
        <w:t xml:space="preserve"> </w:t>
      </w:r>
      <w:r>
        <w:rPr>
          <w:spacing w:val="-2"/>
        </w:rPr>
        <w:t>Aljawad,</w:t>
      </w:r>
      <w:r>
        <w:rPr>
          <w:spacing w:val="-6"/>
        </w:rPr>
        <w:t xml:space="preserve"> </w:t>
      </w:r>
      <w:r>
        <w:rPr>
          <w:spacing w:val="-2"/>
        </w:rPr>
        <w:t>Amjed</w:t>
      </w:r>
      <w:r>
        <w:rPr>
          <w:spacing w:val="-10"/>
        </w:rPr>
        <w:t xml:space="preserve"> </w:t>
      </w:r>
      <w:r>
        <w:rPr>
          <w:spacing w:val="-2"/>
        </w:rPr>
        <w:t>Hasan,</w:t>
      </w:r>
      <w:r>
        <w:rPr>
          <w:spacing w:val="-6"/>
        </w:rPr>
        <w:t xml:space="preserve"> </w:t>
      </w:r>
      <w:r>
        <w:rPr>
          <w:spacing w:val="-2"/>
        </w:rPr>
        <w:t>Mobeen</w:t>
      </w:r>
      <w:r>
        <w:rPr>
          <w:spacing w:val="-10"/>
        </w:rPr>
        <w:t xml:space="preserve"> </w:t>
      </w:r>
      <w:r>
        <w:rPr>
          <w:spacing w:val="-2"/>
        </w:rPr>
        <w:t>Murtaza,</w:t>
      </w:r>
      <w:r>
        <w:rPr>
          <w:spacing w:val="-6"/>
        </w:rPr>
        <w:t xml:space="preserve"> </w:t>
      </w:r>
      <w:r>
        <w:rPr>
          <w:spacing w:val="-2"/>
        </w:rPr>
        <w:t>Emad</w:t>
      </w:r>
      <w:r>
        <w:rPr>
          <w:spacing w:val="-10"/>
        </w:rPr>
        <w:t xml:space="preserve"> </w:t>
      </w:r>
      <w:r>
        <w:rPr>
          <w:spacing w:val="-2"/>
        </w:rPr>
        <w:t>Mohammed,</w:t>
      </w:r>
      <w:r>
        <w:rPr>
          <w:spacing w:val="-6"/>
        </w:rPr>
        <w:t xml:space="preserve"> </w:t>
      </w:r>
      <w:r>
        <w:rPr>
          <w:spacing w:val="-2"/>
        </w:rPr>
        <w:t>Ammar</w:t>
      </w:r>
      <w:r>
        <w:rPr>
          <w:spacing w:val="-10"/>
        </w:rPr>
        <w:t xml:space="preserve"> </w:t>
      </w:r>
      <w:r>
        <w:rPr>
          <w:spacing w:val="-5"/>
        </w:rPr>
        <w:t>El-</w:t>
      </w:r>
    </w:p>
    <w:p w14:paraId="4F04F024" w14:textId="77777777" w:rsidR="0096722D" w:rsidRDefault="00BE2784">
      <w:pPr>
        <w:pStyle w:val="BodyText"/>
        <w:tabs>
          <w:tab w:val="left" w:pos="929"/>
        </w:tabs>
        <w:spacing w:before="172"/>
      </w:pPr>
      <w:r>
        <w:rPr>
          <w:rFonts w:ascii="Arial"/>
          <w:spacing w:val="-5"/>
          <w:sz w:val="10"/>
        </w:rPr>
        <w:t>493</w:t>
      </w:r>
      <w:r>
        <w:rPr>
          <w:rFonts w:ascii="Arial"/>
          <w:sz w:val="10"/>
        </w:rPr>
        <w:tab/>
      </w:r>
      <w:r>
        <w:rPr>
          <w:spacing w:val="-2"/>
        </w:rPr>
        <w:t>Husseiny, Sulaiman</w:t>
      </w:r>
      <w:r>
        <w:rPr>
          <w:spacing w:val="-3"/>
        </w:rPr>
        <w:t xml:space="preserve"> </w:t>
      </w:r>
      <w:r>
        <w:rPr>
          <w:spacing w:val="-2"/>
        </w:rPr>
        <w:t>A</w:t>
      </w:r>
      <w:r>
        <w:rPr>
          <w:spacing w:val="-4"/>
        </w:rPr>
        <w:t xml:space="preserve"> </w:t>
      </w:r>
      <w:r>
        <w:rPr>
          <w:spacing w:val="-2"/>
        </w:rPr>
        <w:t>Alarifi,</w:t>
      </w:r>
      <w:r>
        <w:rPr>
          <w:spacing w:val="-1"/>
        </w:rPr>
        <w:t xml:space="preserve"> </w:t>
      </w:r>
      <w:r>
        <w:rPr>
          <w:spacing w:val="-2"/>
        </w:rPr>
        <w:t>Mohamed</w:t>
      </w:r>
      <w:r>
        <w:rPr>
          <w:spacing w:val="-3"/>
        </w:rPr>
        <w:t xml:space="preserve"> </w:t>
      </w:r>
      <w:r>
        <w:rPr>
          <w:spacing w:val="-2"/>
        </w:rPr>
        <w:t>Mahmoud,</w:t>
      </w:r>
      <w:r>
        <w:rPr>
          <w:spacing w:val="-1"/>
        </w:rPr>
        <w:t xml:space="preserve"> </w:t>
      </w:r>
      <w:r>
        <w:rPr>
          <w:spacing w:val="-2"/>
        </w:rPr>
        <w:t>and</w:t>
      </w:r>
      <w:r>
        <w:rPr>
          <w:spacing w:val="-4"/>
        </w:rPr>
        <w:t xml:space="preserve"> </w:t>
      </w:r>
      <w:r>
        <w:rPr>
          <w:spacing w:val="-2"/>
        </w:rPr>
        <w:t>Abdulazeez</w:t>
      </w:r>
      <w:r>
        <w:rPr>
          <w:spacing w:val="-4"/>
        </w:rPr>
        <w:t xml:space="preserve"> </w:t>
      </w:r>
      <w:r>
        <w:rPr>
          <w:spacing w:val="-2"/>
        </w:rPr>
        <w:t>Abdulraheem.</w:t>
      </w:r>
      <w:r>
        <w:rPr>
          <w:spacing w:val="9"/>
        </w:rPr>
        <w:t xml:space="preserve"> </w:t>
      </w:r>
      <w:r>
        <w:rPr>
          <w:spacing w:val="-2"/>
        </w:rPr>
        <w:t>A</w:t>
      </w:r>
      <w:r>
        <w:rPr>
          <w:spacing w:val="-4"/>
        </w:rPr>
        <w:t xml:space="preserve"> </w:t>
      </w:r>
      <w:r>
        <w:rPr>
          <w:spacing w:val="-2"/>
        </w:rPr>
        <w:t>systematic</w:t>
      </w:r>
      <w:r>
        <w:rPr>
          <w:spacing w:val="-4"/>
        </w:rPr>
        <w:t xml:space="preserve"> </w:t>
      </w:r>
      <w:r>
        <w:rPr>
          <w:spacing w:val="-2"/>
        </w:rPr>
        <w:t>review</w:t>
      </w:r>
    </w:p>
    <w:p w14:paraId="0B7D72AB" w14:textId="77777777" w:rsidR="0096722D" w:rsidRDefault="00BE2784">
      <w:pPr>
        <w:tabs>
          <w:tab w:val="left" w:pos="929"/>
        </w:tabs>
        <w:spacing w:before="171"/>
        <w:ind w:left="154"/>
        <w:rPr>
          <w:i/>
          <w:sz w:val="20"/>
        </w:rPr>
      </w:pPr>
      <w:r>
        <w:rPr>
          <w:rFonts w:ascii="Arial"/>
          <w:spacing w:val="-5"/>
          <w:sz w:val="10"/>
        </w:rPr>
        <w:t>494</w:t>
      </w:r>
      <w:r>
        <w:rPr>
          <w:rFonts w:ascii="Arial"/>
          <w:sz w:val="10"/>
        </w:rPr>
        <w:tab/>
      </w:r>
      <w:r>
        <w:rPr>
          <w:sz w:val="20"/>
        </w:rPr>
        <w:t>of</w:t>
      </w:r>
      <w:r>
        <w:rPr>
          <w:spacing w:val="10"/>
          <w:sz w:val="20"/>
        </w:rPr>
        <w:t xml:space="preserve"> </w:t>
      </w:r>
      <w:r>
        <w:rPr>
          <w:sz w:val="20"/>
        </w:rPr>
        <w:t>data</w:t>
      </w:r>
      <w:r>
        <w:rPr>
          <w:spacing w:val="11"/>
          <w:sz w:val="20"/>
        </w:rPr>
        <w:t xml:space="preserve"> </w:t>
      </w:r>
      <w:r>
        <w:rPr>
          <w:sz w:val="20"/>
        </w:rPr>
        <w:t>science</w:t>
      </w:r>
      <w:r>
        <w:rPr>
          <w:spacing w:val="11"/>
          <w:sz w:val="20"/>
        </w:rPr>
        <w:t xml:space="preserve"> </w:t>
      </w:r>
      <w:r>
        <w:rPr>
          <w:sz w:val="20"/>
        </w:rPr>
        <w:t>and</w:t>
      </w:r>
      <w:r>
        <w:rPr>
          <w:spacing w:val="11"/>
          <w:sz w:val="20"/>
        </w:rPr>
        <w:t xml:space="preserve"> </w:t>
      </w:r>
      <w:r>
        <w:rPr>
          <w:sz w:val="20"/>
        </w:rPr>
        <w:t>machine</w:t>
      </w:r>
      <w:r>
        <w:rPr>
          <w:spacing w:val="10"/>
          <w:sz w:val="20"/>
        </w:rPr>
        <w:t xml:space="preserve"> </w:t>
      </w:r>
      <w:r>
        <w:rPr>
          <w:sz w:val="20"/>
        </w:rPr>
        <w:t>learning</w:t>
      </w:r>
      <w:r>
        <w:rPr>
          <w:spacing w:val="11"/>
          <w:sz w:val="20"/>
        </w:rPr>
        <w:t xml:space="preserve"> </w:t>
      </w:r>
      <w:r>
        <w:rPr>
          <w:sz w:val="20"/>
        </w:rPr>
        <w:t>applications</w:t>
      </w:r>
      <w:r>
        <w:rPr>
          <w:spacing w:val="11"/>
          <w:sz w:val="20"/>
        </w:rPr>
        <w:t xml:space="preserve"> </w:t>
      </w:r>
      <w:r>
        <w:rPr>
          <w:sz w:val="20"/>
        </w:rPr>
        <w:t>to</w:t>
      </w:r>
      <w:r>
        <w:rPr>
          <w:spacing w:val="11"/>
          <w:sz w:val="20"/>
        </w:rPr>
        <w:t xml:space="preserve"> </w:t>
      </w:r>
      <w:r>
        <w:rPr>
          <w:sz w:val="20"/>
        </w:rPr>
        <w:t>the</w:t>
      </w:r>
      <w:r>
        <w:rPr>
          <w:spacing w:val="11"/>
          <w:sz w:val="20"/>
        </w:rPr>
        <w:t xml:space="preserve"> </w:t>
      </w:r>
      <w:r>
        <w:rPr>
          <w:sz w:val="20"/>
        </w:rPr>
        <w:t>oil</w:t>
      </w:r>
      <w:r>
        <w:rPr>
          <w:spacing w:val="10"/>
          <w:sz w:val="20"/>
        </w:rPr>
        <w:t xml:space="preserve"> </w:t>
      </w:r>
      <w:r>
        <w:rPr>
          <w:sz w:val="20"/>
        </w:rPr>
        <w:t>and</w:t>
      </w:r>
      <w:r>
        <w:rPr>
          <w:spacing w:val="11"/>
          <w:sz w:val="20"/>
        </w:rPr>
        <w:t xml:space="preserve"> </w:t>
      </w:r>
      <w:r>
        <w:rPr>
          <w:sz w:val="20"/>
        </w:rPr>
        <w:t>gas</w:t>
      </w:r>
      <w:r>
        <w:rPr>
          <w:spacing w:val="11"/>
          <w:sz w:val="20"/>
        </w:rPr>
        <w:t xml:space="preserve"> </w:t>
      </w:r>
      <w:r>
        <w:rPr>
          <w:sz w:val="20"/>
        </w:rPr>
        <w:t>industry.</w:t>
      </w:r>
      <w:r>
        <w:rPr>
          <w:spacing w:val="50"/>
          <w:sz w:val="20"/>
        </w:rPr>
        <w:t xml:space="preserve"> </w:t>
      </w:r>
      <w:r>
        <w:rPr>
          <w:i/>
          <w:sz w:val="20"/>
        </w:rPr>
        <w:t>Journal</w:t>
      </w:r>
      <w:r>
        <w:rPr>
          <w:i/>
          <w:spacing w:val="14"/>
          <w:sz w:val="20"/>
        </w:rPr>
        <w:t xml:space="preserve"> </w:t>
      </w:r>
      <w:r>
        <w:rPr>
          <w:i/>
          <w:sz w:val="20"/>
        </w:rPr>
        <w:t>of</w:t>
      </w:r>
      <w:r>
        <w:rPr>
          <w:i/>
          <w:spacing w:val="13"/>
          <w:sz w:val="20"/>
        </w:rPr>
        <w:t xml:space="preserve"> </w:t>
      </w:r>
      <w:r>
        <w:rPr>
          <w:i/>
          <w:spacing w:val="-2"/>
          <w:sz w:val="20"/>
        </w:rPr>
        <w:t>Petroleum</w:t>
      </w:r>
    </w:p>
    <w:p w14:paraId="66A4B893" w14:textId="77777777" w:rsidR="0096722D" w:rsidRDefault="00BE2784">
      <w:pPr>
        <w:tabs>
          <w:tab w:val="left" w:pos="929"/>
        </w:tabs>
        <w:spacing w:before="171"/>
        <w:ind w:left="154"/>
        <w:rPr>
          <w:sz w:val="20"/>
        </w:rPr>
      </w:pPr>
      <w:r>
        <w:rPr>
          <w:rFonts w:ascii="Arial" w:hAnsi="Arial"/>
          <w:spacing w:val="-5"/>
          <w:sz w:val="10"/>
        </w:rPr>
        <w:t>495</w:t>
      </w:r>
      <w:r>
        <w:rPr>
          <w:rFonts w:ascii="Arial" w:hAnsi="Arial"/>
          <w:sz w:val="10"/>
        </w:rPr>
        <w:tab/>
      </w:r>
      <w:r>
        <w:rPr>
          <w:i/>
          <w:spacing w:val="-6"/>
          <w:sz w:val="20"/>
        </w:rPr>
        <w:t>Exploration</w:t>
      </w:r>
      <w:r>
        <w:rPr>
          <w:i/>
          <w:spacing w:val="10"/>
          <w:sz w:val="20"/>
        </w:rPr>
        <w:t xml:space="preserve"> </w:t>
      </w:r>
      <w:r>
        <w:rPr>
          <w:i/>
          <w:spacing w:val="-6"/>
          <w:sz w:val="20"/>
        </w:rPr>
        <w:t>and</w:t>
      </w:r>
      <w:r>
        <w:rPr>
          <w:i/>
          <w:spacing w:val="10"/>
          <w:sz w:val="20"/>
        </w:rPr>
        <w:t xml:space="preserve"> </w:t>
      </w:r>
      <w:r>
        <w:rPr>
          <w:i/>
          <w:spacing w:val="-6"/>
          <w:sz w:val="20"/>
        </w:rPr>
        <w:t>Production</w:t>
      </w:r>
      <w:r>
        <w:rPr>
          <w:i/>
          <w:spacing w:val="11"/>
          <w:sz w:val="20"/>
        </w:rPr>
        <w:t xml:space="preserve"> </w:t>
      </w:r>
      <w:r>
        <w:rPr>
          <w:i/>
          <w:spacing w:val="-6"/>
          <w:sz w:val="20"/>
        </w:rPr>
        <w:t>Technology</w:t>
      </w:r>
      <w:r>
        <w:rPr>
          <w:spacing w:val="-6"/>
          <w:sz w:val="20"/>
        </w:rPr>
        <w:t>,</w:t>
      </w:r>
      <w:r>
        <w:rPr>
          <w:spacing w:val="6"/>
          <w:sz w:val="20"/>
        </w:rPr>
        <w:t xml:space="preserve"> </w:t>
      </w:r>
      <w:r>
        <w:rPr>
          <w:spacing w:val="-6"/>
          <w:sz w:val="20"/>
        </w:rPr>
        <w:t>pages</w:t>
      </w:r>
      <w:r>
        <w:rPr>
          <w:spacing w:val="7"/>
          <w:sz w:val="20"/>
        </w:rPr>
        <w:t xml:space="preserve"> </w:t>
      </w:r>
      <w:r>
        <w:rPr>
          <w:spacing w:val="-6"/>
          <w:sz w:val="20"/>
        </w:rPr>
        <w:t>1–36,</w:t>
      </w:r>
      <w:r>
        <w:rPr>
          <w:spacing w:val="6"/>
          <w:sz w:val="20"/>
        </w:rPr>
        <w:t xml:space="preserve"> </w:t>
      </w:r>
      <w:r>
        <w:rPr>
          <w:spacing w:val="-6"/>
          <w:sz w:val="20"/>
        </w:rPr>
        <w:t>2021.</w:t>
      </w:r>
    </w:p>
    <w:p w14:paraId="5849D0EB" w14:textId="77777777" w:rsidR="0096722D" w:rsidRDefault="0096722D">
      <w:pPr>
        <w:pStyle w:val="BodyText"/>
        <w:spacing w:before="104"/>
        <w:ind w:left="0"/>
      </w:pPr>
    </w:p>
    <w:p w14:paraId="22E0A855" w14:textId="77777777" w:rsidR="0096722D" w:rsidRDefault="00BE2784">
      <w:pPr>
        <w:pStyle w:val="BodyText"/>
        <w:spacing w:before="0"/>
        <w:rPr>
          <w:i/>
        </w:rPr>
      </w:pPr>
      <w:r>
        <w:rPr>
          <w:rFonts w:ascii="Arial"/>
          <w:sz w:val="10"/>
        </w:rPr>
        <w:t>496</w:t>
      </w:r>
      <w:r>
        <w:rPr>
          <w:rFonts w:ascii="Arial"/>
          <w:spacing w:val="105"/>
          <w:sz w:val="10"/>
        </w:rPr>
        <w:t xml:space="preserve"> </w:t>
      </w:r>
      <w:bookmarkStart w:id="310" w:name="_bookmark45"/>
      <w:bookmarkEnd w:id="310"/>
      <w:r>
        <w:t>[26]</w:t>
      </w:r>
      <w:r>
        <w:rPr>
          <w:spacing w:val="19"/>
        </w:rPr>
        <w:t xml:space="preserve"> </w:t>
      </w:r>
      <w:r>
        <w:t>Mohammad</w:t>
      </w:r>
      <w:r>
        <w:rPr>
          <w:spacing w:val="-1"/>
        </w:rPr>
        <w:t xml:space="preserve"> </w:t>
      </w:r>
      <w:r>
        <w:t>Ali</w:t>
      </w:r>
      <w:r>
        <w:rPr>
          <w:spacing w:val="-2"/>
        </w:rPr>
        <w:t xml:space="preserve"> </w:t>
      </w:r>
      <w:r>
        <w:t>Mirza,</w:t>
      </w:r>
      <w:r>
        <w:rPr>
          <w:spacing w:val="-1"/>
        </w:rPr>
        <w:t xml:space="preserve"> </w:t>
      </w:r>
      <w:r>
        <w:t>Mahtab</w:t>
      </w:r>
      <w:r>
        <w:rPr>
          <w:spacing w:val="-2"/>
        </w:rPr>
        <w:t xml:space="preserve"> </w:t>
      </w:r>
      <w:r>
        <w:t>Ghoroori,</w:t>
      </w:r>
      <w:r>
        <w:rPr>
          <w:spacing w:val="-1"/>
        </w:rPr>
        <w:t xml:space="preserve"> </w:t>
      </w:r>
      <w:r>
        <w:t>and</w:t>
      </w:r>
      <w:r>
        <w:rPr>
          <w:spacing w:val="-1"/>
        </w:rPr>
        <w:t xml:space="preserve"> </w:t>
      </w:r>
      <w:r>
        <w:t>Zhangxin</w:t>
      </w:r>
      <w:r>
        <w:rPr>
          <w:spacing w:val="-2"/>
        </w:rPr>
        <w:t xml:space="preserve"> </w:t>
      </w:r>
      <w:r>
        <w:t>Chen.</w:t>
      </w:r>
      <w:r>
        <w:rPr>
          <w:spacing w:val="17"/>
        </w:rPr>
        <w:t xml:space="preserve"> </w:t>
      </w:r>
      <w:r>
        <w:t>Intelligent</w:t>
      </w:r>
      <w:r>
        <w:rPr>
          <w:spacing w:val="-1"/>
        </w:rPr>
        <w:t xml:space="preserve"> </w:t>
      </w:r>
      <w:r>
        <w:t>petroleum</w:t>
      </w:r>
      <w:r>
        <w:rPr>
          <w:spacing w:val="-3"/>
        </w:rPr>
        <w:t xml:space="preserve"> </w:t>
      </w:r>
      <w:r>
        <w:t>engineering.</w:t>
      </w:r>
      <w:r>
        <w:rPr>
          <w:spacing w:val="16"/>
        </w:rPr>
        <w:t xml:space="preserve"> </w:t>
      </w:r>
      <w:r>
        <w:rPr>
          <w:i/>
          <w:spacing w:val="-5"/>
        </w:rPr>
        <w:t>En-</w:t>
      </w:r>
    </w:p>
    <w:p w14:paraId="1FA67A01" w14:textId="77777777" w:rsidR="0096722D" w:rsidRDefault="00BE2784">
      <w:pPr>
        <w:pStyle w:val="BodyText"/>
        <w:tabs>
          <w:tab w:val="left" w:pos="929"/>
        </w:tabs>
      </w:pPr>
      <w:r>
        <w:rPr>
          <w:rFonts w:ascii="Arial" w:hAnsi="Arial"/>
          <w:spacing w:val="-5"/>
          <w:sz w:val="10"/>
        </w:rPr>
        <w:t>497</w:t>
      </w:r>
      <w:r>
        <w:rPr>
          <w:rFonts w:ascii="Arial" w:hAnsi="Arial"/>
          <w:sz w:val="10"/>
        </w:rPr>
        <w:tab/>
      </w:r>
      <w:r>
        <w:rPr>
          <w:i/>
          <w:w w:val="90"/>
        </w:rPr>
        <w:t>gineering</w:t>
      </w:r>
      <w:r>
        <w:rPr>
          <w:w w:val="90"/>
        </w:rPr>
        <w:t>,</w:t>
      </w:r>
      <w:r>
        <w:rPr>
          <w:spacing w:val="33"/>
        </w:rPr>
        <w:t xml:space="preserve"> </w:t>
      </w:r>
      <w:r>
        <w:rPr>
          <w:w w:val="90"/>
        </w:rPr>
        <w:t>18:27–32,</w:t>
      </w:r>
      <w:r>
        <w:rPr>
          <w:spacing w:val="33"/>
        </w:rPr>
        <w:t xml:space="preserve"> </w:t>
      </w:r>
      <w:r>
        <w:rPr>
          <w:w w:val="90"/>
        </w:rPr>
        <w:t>2022.</w:t>
      </w:r>
      <w:r>
        <w:rPr>
          <w:spacing w:val="59"/>
        </w:rPr>
        <w:t xml:space="preserve"> </w:t>
      </w:r>
      <w:r>
        <w:rPr>
          <w:w w:val="90"/>
        </w:rPr>
        <w:t>ISSN</w:t>
      </w:r>
      <w:r>
        <w:rPr>
          <w:spacing w:val="33"/>
        </w:rPr>
        <w:t xml:space="preserve"> </w:t>
      </w:r>
      <w:r>
        <w:rPr>
          <w:w w:val="90"/>
        </w:rPr>
        <w:t>2095-8099.</w:t>
      </w:r>
      <w:r>
        <w:rPr>
          <w:spacing w:val="61"/>
        </w:rPr>
        <w:t xml:space="preserve"> </w:t>
      </w:r>
      <w:r>
        <w:rPr>
          <w:w w:val="90"/>
        </w:rPr>
        <w:t>doi:</w:t>
      </w:r>
      <w:r>
        <w:rPr>
          <w:spacing w:val="60"/>
        </w:rPr>
        <w:t xml:space="preserve"> </w:t>
      </w:r>
      <w:r>
        <w:rPr>
          <w:spacing w:val="-2"/>
          <w:w w:val="90"/>
        </w:rPr>
        <w:t>https://doi.org/10.1016/j.eng.2022.06.009.</w:t>
      </w:r>
    </w:p>
    <w:p w14:paraId="50A349E2" w14:textId="77777777" w:rsidR="0096722D" w:rsidRDefault="0096722D">
      <w:pPr>
        <w:pStyle w:val="BodyText"/>
        <w:spacing w:before="104"/>
        <w:ind w:left="0"/>
      </w:pPr>
    </w:p>
    <w:p w14:paraId="235654EB" w14:textId="77777777" w:rsidR="0096722D" w:rsidRDefault="00BE2784">
      <w:pPr>
        <w:pStyle w:val="BodyText"/>
        <w:spacing w:before="0"/>
      </w:pPr>
      <w:r>
        <w:rPr>
          <w:rFonts w:ascii="Arial"/>
          <w:sz w:val="10"/>
        </w:rPr>
        <w:t>498</w:t>
      </w:r>
      <w:r>
        <w:rPr>
          <w:rFonts w:ascii="Arial"/>
          <w:spacing w:val="111"/>
          <w:sz w:val="10"/>
        </w:rPr>
        <w:t xml:space="preserve"> </w:t>
      </w:r>
      <w:bookmarkStart w:id="311" w:name="_bookmark46"/>
      <w:bookmarkEnd w:id="311"/>
      <w:r>
        <w:t>[27]</w:t>
      </w:r>
      <w:r>
        <w:rPr>
          <w:spacing w:val="22"/>
        </w:rPr>
        <w:t xml:space="preserve"> </w:t>
      </w:r>
      <w:r>
        <w:t>Proctor</w:t>
      </w:r>
      <w:r>
        <w:rPr>
          <w:spacing w:val="-6"/>
        </w:rPr>
        <w:t xml:space="preserve"> </w:t>
      </w:r>
      <w:r>
        <w:t>Joshua</w:t>
      </w:r>
      <w:r>
        <w:rPr>
          <w:spacing w:val="-7"/>
        </w:rPr>
        <w:t xml:space="preserve"> </w:t>
      </w:r>
      <w:r>
        <w:t>Brunton,</w:t>
      </w:r>
      <w:r>
        <w:rPr>
          <w:spacing w:val="-5"/>
        </w:rPr>
        <w:t xml:space="preserve"> </w:t>
      </w:r>
      <w:r>
        <w:t>Steve</w:t>
      </w:r>
      <w:r>
        <w:rPr>
          <w:spacing w:val="-7"/>
        </w:rPr>
        <w:t xml:space="preserve"> </w:t>
      </w:r>
      <w:r>
        <w:t>and</w:t>
      </w:r>
      <w:r>
        <w:rPr>
          <w:spacing w:val="-6"/>
        </w:rPr>
        <w:t xml:space="preserve"> </w:t>
      </w:r>
      <w:r>
        <w:t>Nathan</w:t>
      </w:r>
      <w:r>
        <w:rPr>
          <w:spacing w:val="-7"/>
        </w:rPr>
        <w:t xml:space="preserve"> </w:t>
      </w:r>
      <w:r>
        <w:t>Kutz.</w:t>
      </w:r>
      <w:r>
        <w:rPr>
          <w:spacing w:val="6"/>
        </w:rPr>
        <w:t xml:space="preserve"> </w:t>
      </w:r>
      <w:r>
        <w:t>Discovering</w:t>
      </w:r>
      <w:r>
        <w:rPr>
          <w:spacing w:val="-6"/>
        </w:rPr>
        <w:t xml:space="preserve"> </w:t>
      </w:r>
      <w:r>
        <w:t>governing</w:t>
      </w:r>
      <w:r>
        <w:rPr>
          <w:spacing w:val="-7"/>
        </w:rPr>
        <w:t xml:space="preserve"> </w:t>
      </w:r>
      <w:r>
        <w:t>equations</w:t>
      </w:r>
      <w:r>
        <w:rPr>
          <w:spacing w:val="-6"/>
        </w:rPr>
        <w:t xml:space="preserve"> </w:t>
      </w:r>
      <w:r>
        <w:t>from</w:t>
      </w:r>
      <w:r>
        <w:rPr>
          <w:spacing w:val="-7"/>
        </w:rPr>
        <w:t xml:space="preserve"> </w:t>
      </w:r>
      <w:r>
        <w:t>data</w:t>
      </w:r>
      <w:r>
        <w:rPr>
          <w:spacing w:val="-6"/>
        </w:rPr>
        <w:t xml:space="preserve"> </w:t>
      </w:r>
      <w:r>
        <w:t>by</w:t>
      </w:r>
      <w:r>
        <w:rPr>
          <w:spacing w:val="-7"/>
        </w:rPr>
        <w:t xml:space="preserve"> </w:t>
      </w:r>
      <w:r>
        <w:rPr>
          <w:spacing w:val="-2"/>
        </w:rPr>
        <w:t>sparse</w:t>
      </w:r>
    </w:p>
    <w:p w14:paraId="420491D7" w14:textId="77777777" w:rsidR="0096722D" w:rsidRDefault="00BE2784">
      <w:pPr>
        <w:tabs>
          <w:tab w:val="left" w:pos="929"/>
        </w:tabs>
        <w:spacing w:before="171"/>
        <w:ind w:left="154"/>
        <w:rPr>
          <w:i/>
          <w:sz w:val="20"/>
        </w:rPr>
      </w:pPr>
      <w:r>
        <w:rPr>
          <w:rFonts w:ascii="Arial"/>
          <w:spacing w:val="-5"/>
          <w:sz w:val="10"/>
        </w:rPr>
        <w:t>499</w:t>
      </w:r>
      <w:r>
        <w:rPr>
          <w:rFonts w:ascii="Arial"/>
          <w:sz w:val="10"/>
        </w:rPr>
        <w:tab/>
      </w:r>
      <w:proofErr w:type="gramStart"/>
      <w:r>
        <w:rPr>
          <w:spacing w:val="-2"/>
          <w:sz w:val="20"/>
        </w:rPr>
        <w:t>identification</w:t>
      </w:r>
      <w:proofErr w:type="gramEnd"/>
      <w:r>
        <w:rPr>
          <w:spacing w:val="-2"/>
          <w:sz w:val="20"/>
        </w:rPr>
        <w:t xml:space="preserve"> of</w:t>
      </w:r>
      <w:r>
        <w:rPr>
          <w:spacing w:val="-1"/>
          <w:sz w:val="20"/>
        </w:rPr>
        <w:t xml:space="preserve"> </w:t>
      </w:r>
      <w:r>
        <w:rPr>
          <w:spacing w:val="-2"/>
          <w:sz w:val="20"/>
        </w:rPr>
        <w:t>nonlinear</w:t>
      </w:r>
      <w:r>
        <w:rPr>
          <w:spacing w:val="-1"/>
          <w:sz w:val="20"/>
        </w:rPr>
        <w:t xml:space="preserve"> </w:t>
      </w:r>
      <w:r>
        <w:rPr>
          <w:spacing w:val="-2"/>
          <w:sz w:val="20"/>
        </w:rPr>
        <w:t>dynamical systems.</w:t>
      </w:r>
      <w:r>
        <w:rPr>
          <w:spacing w:val="18"/>
          <w:sz w:val="20"/>
        </w:rPr>
        <w:t xml:space="preserve"> </w:t>
      </w:r>
      <w:r>
        <w:rPr>
          <w:i/>
          <w:spacing w:val="-2"/>
          <w:sz w:val="20"/>
        </w:rPr>
        <w:t>Proceedings</w:t>
      </w:r>
      <w:r>
        <w:rPr>
          <w:i/>
          <w:spacing w:val="3"/>
          <w:sz w:val="20"/>
        </w:rPr>
        <w:t xml:space="preserve"> </w:t>
      </w:r>
      <w:r>
        <w:rPr>
          <w:i/>
          <w:spacing w:val="-2"/>
          <w:sz w:val="20"/>
        </w:rPr>
        <w:t>of</w:t>
      </w:r>
      <w:r>
        <w:rPr>
          <w:i/>
          <w:spacing w:val="1"/>
          <w:sz w:val="20"/>
        </w:rPr>
        <w:t xml:space="preserve"> </w:t>
      </w:r>
      <w:r>
        <w:rPr>
          <w:i/>
          <w:spacing w:val="-2"/>
          <w:sz w:val="20"/>
        </w:rPr>
        <w:t>the</w:t>
      </w:r>
      <w:r>
        <w:rPr>
          <w:i/>
          <w:spacing w:val="1"/>
          <w:sz w:val="20"/>
        </w:rPr>
        <w:t xml:space="preserve"> </w:t>
      </w:r>
      <w:r>
        <w:rPr>
          <w:i/>
          <w:spacing w:val="-2"/>
          <w:sz w:val="20"/>
        </w:rPr>
        <w:t>National</w:t>
      </w:r>
      <w:r>
        <w:rPr>
          <w:i/>
          <w:spacing w:val="2"/>
          <w:sz w:val="20"/>
        </w:rPr>
        <w:t xml:space="preserve"> </w:t>
      </w:r>
      <w:r>
        <w:rPr>
          <w:i/>
          <w:spacing w:val="-2"/>
          <w:sz w:val="20"/>
        </w:rPr>
        <w:t>Academy</w:t>
      </w:r>
      <w:r>
        <w:rPr>
          <w:i/>
          <w:spacing w:val="1"/>
          <w:sz w:val="20"/>
        </w:rPr>
        <w:t xml:space="preserve"> </w:t>
      </w:r>
      <w:r>
        <w:rPr>
          <w:i/>
          <w:spacing w:val="-2"/>
          <w:sz w:val="20"/>
        </w:rPr>
        <w:t>of</w:t>
      </w:r>
      <w:r>
        <w:rPr>
          <w:i/>
          <w:spacing w:val="2"/>
          <w:sz w:val="20"/>
        </w:rPr>
        <w:t xml:space="preserve"> </w:t>
      </w:r>
      <w:r>
        <w:rPr>
          <w:i/>
          <w:spacing w:val="-2"/>
          <w:sz w:val="20"/>
        </w:rPr>
        <w:t>Sciences</w:t>
      </w:r>
      <w:r>
        <w:rPr>
          <w:i/>
          <w:spacing w:val="1"/>
          <w:sz w:val="20"/>
        </w:rPr>
        <w:t xml:space="preserve"> </w:t>
      </w:r>
      <w:r>
        <w:rPr>
          <w:i/>
          <w:spacing w:val="-2"/>
          <w:sz w:val="20"/>
        </w:rPr>
        <w:t>of</w:t>
      </w:r>
      <w:r>
        <w:rPr>
          <w:i/>
          <w:spacing w:val="1"/>
          <w:sz w:val="20"/>
        </w:rPr>
        <w:t xml:space="preserve"> </w:t>
      </w:r>
      <w:r>
        <w:rPr>
          <w:i/>
          <w:spacing w:val="-5"/>
          <w:sz w:val="20"/>
        </w:rPr>
        <w:t>the</w:t>
      </w:r>
    </w:p>
    <w:p w14:paraId="445BB01C" w14:textId="77777777" w:rsidR="0096722D" w:rsidRDefault="00BE2784">
      <w:pPr>
        <w:tabs>
          <w:tab w:val="left" w:pos="929"/>
        </w:tabs>
        <w:spacing w:before="171"/>
        <w:ind w:left="154"/>
        <w:rPr>
          <w:sz w:val="20"/>
        </w:rPr>
      </w:pPr>
      <w:r>
        <w:rPr>
          <w:rFonts w:ascii="Arial"/>
          <w:spacing w:val="-5"/>
          <w:sz w:val="10"/>
        </w:rPr>
        <w:t>500</w:t>
      </w:r>
      <w:r>
        <w:rPr>
          <w:rFonts w:ascii="Arial"/>
          <w:sz w:val="10"/>
        </w:rPr>
        <w:tab/>
      </w:r>
      <w:r>
        <w:rPr>
          <w:i/>
          <w:spacing w:val="-2"/>
          <w:sz w:val="20"/>
        </w:rPr>
        <w:t>United</w:t>
      </w:r>
      <w:r>
        <w:rPr>
          <w:i/>
          <w:spacing w:val="5"/>
          <w:sz w:val="20"/>
        </w:rPr>
        <w:t xml:space="preserve"> </w:t>
      </w:r>
      <w:r>
        <w:rPr>
          <w:i/>
          <w:spacing w:val="-2"/>
          <w:sz w:val="20"/>
        </w:rPr>
        <w:t>States</w:t>
      </w:r>
      <w:r>
        <w:rPr>
          <w:i/>
          <w:spacing w:val="5"/>
          <w:sz w:val="20"/>
        </w:rPr>
        <w:t xml:space="preserve"> </w:t>
      </w:r>
      <w:r>
        <w:rPr>
          <w:i/>
          <w:spacing w:val="-2"/>
          <w:sz w:val="20"/>
        </w:rPr>
        <w:t>of</w:t>
      </w:r>
      <w:r>
        <w:rPr>
          <w:i/>
          <w:spacing w:val="4"/>
          <w:sz w:val="20"/>
        </w:rPr>
        <w:t xml:space="preserve"> </w:t>
      </w:r>
      <w:r>
        <w:rPr>
          <w:i/>
          <w:spacing w:val="-2"/>
          <w:sz w:val="20"/>
        </w:rPr>
        <w:t>America</w:t>
      </w:r>
      <w:r>
        <w:rPr>
          <w:spacing w:val="-2"/>
          <w:sz w:val="20"/>
        </w:rPr>
        <w:t>,</w:t>
      </w:r>
      <w:r>
        <w:rPr>
          <w:spacing w:val="2"/>
          <w:sz w:val="20"/>
        </w:rPr>
        <w:t xml:space="preserve"> </w:t>
      </w:r>
      <w:r>
        <w:rPr>
          <w:spacing w:val="-2"/>
          <w:sz w:val="20"/>
        </w:rPr>
        <w:t>2016.</w:t>
      </w:r>
      <w:r>
        <w:rPr>
          <w:spacing w:val="17"/>
          <w:sz w:val="20"/>
        </w:rPr>
        <w:t xml:space="preserve"> </w:t>
      </w:r>
      <w:r>
        <w:rPr>
          <w:spacing w:val="-2"/>
          <w:sz w:val="20"/>
        </w:rPr>
        <w:t>doi:</w:t>
      </w:r>
      <w:r>
        <w:rPr>
          <w:spacing w:val="18"/>
          <w:sz w:val="20"/>
        </w:rPr>
        <w:t xml:space="preserve"> </w:t>
      </w:r>
      <w:r>
        <w:rPr>
          <w:spacing w:val="-2"/>
          <w:sz w:val="20"/>
        </w:rPr>
        <w:t>10.1073/pnas.1517384113.</w:t>
      </w:r>
    </w:p>
    <w:p w14:paraId="0C7FF532" w14:textId="77777777" w:rsidR="0096722D" w:rsidRDefault="0096722D">
      <w:pPr>
        <w:pStyle w:val="BodyText"/>
        <w:spacing w:before="104"/>
        <w:ind w:left="0"/>
      </w:pPr>
    </w:p>
    <w:p w14:paraId="23EE3C88" w14:textId="77777777" w:rsidR="0096722D" w:rsidRDefault="00BE2784">
      <w:pPr>
        <w:pStyle w:val="BodyText"/>
        <w:spacing w:before="0"/>
      </w:pPr>
      <w:proofErr w:type="gramStart"/>
      <w:r>
        <w:rPr>
          <w:rFonts w:ascii="Arial"/>
          <w:spacing w:val="-2"/>
          <w:sz w:val="10"/>
        </w:rPr>
        <w:t>501</w:t>
      </w:r>
      <w:r>
        <w:rPr>
          <w:rFonts w:ascii="Arial"/>
          <w:spacing w:val="52"/>
          <w:sz w:val="10"/>
        </w:rPr>
        <w:t xml:space="preserve">  </w:t>
      </w:r>
      <w:r>
        <w:rPr>
          <w:spacing w:val="-2"/>
        </w:rPr>
        <w:t>[</w:t>
      </w:r>
      <w:proofErr w:type="gramEnd"/>
      <w:r>
        <w:rPr>
          <w:spacing w:val="-2"/>
        </w:rPr>
        <w:t>28]</w:t>
      </w:r>
      <w:r>
        <w:rPr>
          <w:spacing w:val="33"/>
        </w:rPr>
        <w:t xml:space="preserve"> </w:t>
      </w:r>
      <w:r>
        <w:rPr>
          <w:spacing w:val="-2"/>
        </w:rPr>
        <w:t>He</w:t>
      </w:r>
      <w:r>
        <w:rPr>
          <w:spacing w:val="-5"/>
        </w:rPr>
        <w:t xml:space="preserve"> </w:t>
      </w:r>
      <w:r>
        <w:rPr>
          <w:spacing w:val="-2"/>
        </w:rPr>
        <w:t>Xiaolong</w:t>
      </w:r>
      <w:r>
        <w:rPr>
          <w:spacing w:val="-4"/>
        </w:rPr>
        <w:t xml:space="preserve"> </w:t>
      </w:r>
      <w:r>
        <w:rPr>
          <w:spacing w:val="-2"/>
        </w:rPr>
        <w:t>Fries, William</w:t>
      </w:r>
      <w:r>
        <w:rPr>
          <w:spacing w:val="-5"/>
        </w:rPr>
        <w:t xml:space="preserve"> </w:t>
      </w:r>
      <w:r>
        <w:rPr>
          <w:spacing w:val="-2"/>
        </w:rPr>
        <w:t>and</w:t>
      </w:r>
      <w:r>
        <w:rPr>
          <w:spacing w:val="-4"/>
        </w:rPr>
        <w:t xml:space="preserve"> </w:t>
      </w:r>
      <w:r>
        <w:rPr>
          <w:spacing w:val="-2"/>
        </w:rPr>
        <w:t>Youngsoo</w:t>
      </w:r>
      <w:r>
        <w:rPr>
          <w:spacing w:val="-4"/>
        </w:rPr>
        <w:t xml:space="preserve"> </w:t>
      </w:r>
      <w:r>
        <w:rPr>
          <w:spacing w:val="-2"/>
        </w:rPr>
        <w:t>Choi.</w:t>
      </w:r>
      <w:r>
        <w:rPr>
          <w:spacing w:val="7"/>
        </w:rPr>
        <w:t xml:space="preserve"> </w:t>
      </w:r>
      <w:r>
        <w:rPr>
          <w:spacing w:val="-2"/>
        </w:rPr>
        <w:t>Lasdi:</w:t>
      </w:r>
      <w:r>
        <w:rPr>
          <w:spacing w:val="18"/>
        </w:rPr>
        <w:t xml:space="preserve"> </w:t>
      </w:r>
      <w:r>
        <w:rPr>
          <w:spacing w:val="-2"/>
        </w:rPr>
        <w:t>Parametric</w:t>
      </w:r>
      <w:r>
        <w:rPr>
          <w:spacing w:val="-4"/>
        </w:rPr>
        <w:t xml:space="preserve"> </w:t>
      </w:r>
      <w:r>
        <w:rPr>
          <w:spacing w:val="-2"/>
        </w:rPr>
        <w:t>latent</w:t>
      </w:r>
      <w:r>
        <w:rPr>
          <w:spacing w:val="-4"/>
        </w:rPr>
        <w:t xml:space="preserve"> </w:t>
      </w:r>
      <w:r>
        <w:rPr>
          <w:spacing w:val="-2"/>
        </w:rPr>
        <w:t>space</w:t>
      </w:r>
      <w:r>
        <w:rPr>
          <w:spacing w:val="-4"/>
        </w:rPr>
        <w:t xml:space="preserve"> </w:t>
      </w:r>
      <w:r>
        <w:rPr>
          <w:spacing w:val="-2"/>
        </w:rPr>
        <w:t>dynamics</w:t>
      </w:r>
      <w:r>
        <w:rPr>
          <w:spacing w:val="-4"/>
        </w:rPr>
        <w:t xml:space="preserve"> </w:t>
      </w:r>
      <w:r>
        <w:rPr>
          <w:spacing w:val="-2"/>
        </w:rPr>
        <w:t>identification.</w:t>
      </w:r>
    </w:p>
    <w:p w14:paraId="0594FE2F" w14:textId="77777777" w:rsidR="0096722D" w:rsidRDefault="00BE2784">
      <w:pPr>
        <w:tabs>
          <w:tab w:val="left" w:pos="929"/>
        </w:tabs>
        <w:spacing w:before="171"/>
        <w:ind w:left="154"/>
        <w:rPr>
          <w:sz w:val="20"/>
        </w:rPr>
      </w:pPr>
      <w:r>
        <w:rPr>
          <w:rFonts w:ascii="Arial"/>
          <w:spacing w:val="-5"/>
          <w:sz w:val="10"/>
        </w:rPr>
        <w:t>502</w:t>
      </w:r>
      <w:r>
        <w:rPr>
          <w:rFonts w:ascii="Arial"/>
          <w:sz w:val="10"/>
        </w:rPr>
        <w:tab/>
      </w:r>
      <w:r>
        <w:rPr>
          <w:i/>
          <w:spacing w:val="-4"/>
          <w:sz w:val="20"/>
        </w:rPr>
        <w:t>Computer</w:t>
      </w:r>
      <w:r>
        <w:rPr>
          <w:i/>
          <w:spacing w:val="2"/>
          <w:sz w:val="20"/>
        </w:rPr>
        <w:t xml:space="preserve"> </w:t>
      </w:r>
      <w:r>
        <w:rPr>
          <w:i/>
          <w:spacing w:val="-4"/>
          <w:sz w:val="20"/>
        </w:rPr>
        <w:t>Methods</w:t>
      </w:r>
      <w:r>
        <w:rPr>
          <w:i/>
          <w:spacing w:val="2"/>
          <w:sz w:val="20"/>
        </w:rPr>
        <w:t xml:space="preserve"> </w:t>
      </w:r>
      <w:r>
        <w:rPr>
          <w:i/>
          <w:spacing w:val="-4"/>
          <w:sz w:val="20"/>
        </w:rPr>
        <w:t>in</w:t>
      </w:r>
      <w:r>
        <w:rPr>
          <w:i/>
          <w:spacing w:val="2"/>
          <w:sz w:val="20"/>
        </w:rPr>
        <w:t xml:space="preserve"> </w:t>
      </w:r>
      <w:r>
        <w:rPr>
          <w:i/>
          <w:spacing w:val="-4"/>
          <w:sz w:val="20"/>
        </w:rPr>
        <w:t>Applied</w:t>
      </w:r>
      <w:r>
        <w:rPr>
          <w:i/>
          <w:spacing w:val="2"/>
          <w:sz w:val="20"/>
        </w:rPr>
        <w:t xml:space="preserve"> </w:t>
      </w:r>
      <w:r>
        <w:rPr>
          <w:i/>
          <w:spacing w:val="-4"/>
          <w:sz w:val="20"/>
        </w:rPr>
        <w:t>Mechanics</w:t>
      </w:r>
      <w:r>
        <w:rPr>
          <w:i/>
          <w:spacing w:val="2"/>
          <w:sz w:val="20"/>
        </w:rPr>
        <w:t xml:space="preserve"> </w:t>
      </w:r>
      <w:r>
        <w:rPr>
          <w:i/>
          <w:spacing w:val="-4"/>
          <w:sz w:val="20"/>
        </w:rPr>
        <w:t>and</w:t>
      </w:r>
      <w:r>
        <w:rPr>
          <w:i/>
          <w:spacing w:val="2"/>
          <w:sz w:val="20"/>
        </w:rPr>
        <w:t xml:space="preserve"> </w:t>
      </w:r>
      <w:r>
        <w:rPr>
          <w:i/>
          <w:spacing w:val="-4"/>
          <w:sz w:val="20"/>
        </w:rPr>
        <w:t>Engineering</w:t>
      </w:r>
      <w:r>
        <w:rPr>
          <w:spacing w:val="-4"/>
          <w:sz w:val="20"/>
        </w:rPr>
        <w:t>,</w:t>
      </w:r>
      <w:r>
        <w:rPr>
          <w:spacing w:val="-2"/>
          <w:sz w:val="20"/>
        </w:rPr>
        <w:t xml:space="preserve"> </w:t>
      </w:r>
      <w:r>
        <w:rPr>
          <w:spacing w:val="-4"/>
          <w:sz w:val="20"/>
        </w:rPr>
        <w:t>2022.</w:t>
      </w:r>
      <w:r>
        <w:rPr>
          <w:spacing w:val="14"/>
          <w:sz w:val="20"/>
        </w:rPr>
        <w:t xml:space="preserve"> </w:t>
      </w:r>
      <w:r>
        <w:rPr>
          <w:spacing w:val="-4"/>
          <w:sz w:val="20"/>
        </w:rPr>
        <w:t>doi:</w:t>
      </w:r>
      <w:r>
        <w:rPr>
          <w:spacing w:val="14"/>
          <w:sz w:val="20"/>
        </w:rPr>
        <w:t xml:space="preserve"> </w:t>
      </w:r>
      <w:r>
        <w:rPr>
          <w:spacing w:val="-4"/>
          <w:sz w:val="20"/>
        </w:rPr>
        <w:t>10.1016/j.cma.2022.115436.</w:t>
      </w:r>
    </w:p>
    <w:p w14:paraId="3FE7FD35" w14:textId="77777777" w:rsidR="0096722D" w:rsidRDefault="0096722D">
      <w:pPr>
        <w:pStyle w:val="BodyText"/>
        <w:spacing w:before="104"/>
        <w:ind w:left="0"/>
      </w:pPr>
    </w:p>
    <w:p w14:paraId="41E9B392" w14:textId="77777777" w:rsidR="0096722D" w:rsidRDefault="00BE2784">
      <w:pPr>
        <w:pStyle w:val="BodyText"/>
        <w:spacing w:before="0"/>
      </w:pPr>
      <w:r>
        <w:rPr>
          <w:rFonts w:ascii="Arial"/>
          <w:sz w:val="10"/>
        </w:rPr>
        <w:t>503</w:t>
      </w:r>
      <w:r>
        <w:rPr>
          <w:rFonts w:ascii="Arial"/>
          <w:spacing w:val="114"/>
          <w:sz w:val="10"/>
        </w:rPr>
        <w:t xml:space="preserve"> </w:t>
      </w:r>
      <w:bookmarkStart w:id="312" w:name="_bookmark47"/>
      <w:bookmarkEnd w:id="312"/>
      <w:r>
        <w:t>[29]</w:t>
      </w:r>
      <w:r>
        <w:rPr>
          <w:spacing w:val="23"/>
        </w:rPr>
        <w:t xml:space="preserve"> </w:t>
      </w:r>
      <w:r>
        <w:t>Choi</w:t>
      </w:r>
      <w:r>
        <w:rPr>
          <w:spacing w:val="5"/>
        </w:rPr>
        <w:t xml:space="preserve"> </w:t>
      </w:r>
      <w:r>
        <w:t>Youngsoo</w:t>
      </w:r>
      <w:r>
        <w:rPr>
          <w:spacing w:val="5"/>
        </w:rPr>
        <w:t xml:space="preserve"> </w:t>
      </w:r>
      <w:r>
        <w:t>Fries</w:t>
      </w:r>
      <w:r>
        <w:rPr>
          <w:spacing w:val="4"/>
        </w:rPr>
        <w:t xml:space="preserve"> </w:t>
      </w:r>
      <w:r>
        <w:t>William</w:t>
      </w:r>
      <w:r>
        <w:rPr>
          <w:spacing w:val="5"/>
        </w:rPr>
        <w:t xml:space="preserve"> </w:t>
      </w:r>
      <w:r>
        <w:t>Belof</w:t>
      </w:r>
      <w:r>
        <w:rPr>
          <w:spacing w:val="4"/>
        </w:rPr>
        <w:t xml:space="preserve"> </w:t>
      </w:r>
      <w:r>
        <w:t>Jonathan</w:t>
      </w:r>
      <w:r>
        <w:rPr>
          <w:spacing w:val="5"/>
        </w:rPr>
        <w:t xml:space="preserve"> </w:t>
      </w:r>
      <w:r>
        <w:t>He,</w:t>
      </w:r>
      <w:r>
        <w:rPr>
          <w:spacing w:val="5"/>
        </w:rPr>
        <w:t xml:space="preserve"> </w:t>
      </w:r>
      <w:r>
        <w:t>Xiaolong</w:t>
      </w:r>
      <w:r>
        <w:rPr>
          <w:spacing w:val="5"/>
        </w:rPr>
        <w:t xml:space="preserve"> </w:t>
      </w:r>
      <w:r>
        <w:t>and</w:t>
      </w:r>
      <w:r>
        <w:rPr>
          <w:spacing w:val="4"/>
        </w:rPr>
        <w:t xml:space="preserve"> </w:t>
      </w:r>
      <w:r>
        <w:t>Jiun-Shyan</w:t>
      </w:r>
      <w:r>
        <w:rPr>
          <w:spacing w:val="5"/>
        </w:rPr>
        <w:t xml:space="preserve"> </w:t>
      </w:r>
      <w:r>
        <w:t>Chen.</w:t>
      </w:r>
      <w:r>
        <w:rPr>
          <w:spacing w:val="32"/>
        </w:rPr>
        <w:t xml:space="preserve"> </w:t>
      </w:r>
      <w:r>
        <w:t>glasdi:</w:t>
      </w:r>
      <w:r>
        <w:rPr>
          <w:spacing w:val="26"/>
        </w:rPr>
        <w:t xml:space="preserve"> </w:t>
      </w:r>
      <w:r>
        <w:rPr>
          <w:spacing w:val="-2"/>
        </w:rPr>
        <w:t>Parametric</w:t>
      </w:r>
    </w:p>
    <w:p w14:paraId="3D9AAF4C" w14:textId="77777777" w:rsidR="0096722D" w:rsidRDefault="00BE2784">
      <w:pPr>
        <w:tabs>
          <w:tab w:val="left" w:pos="929"/>
        </w:tabs>
        <w:spacing w:before="171"/>
        <w:ind w:left="154"/>
        <w:rPr>
          <w:sz w:val="20"/>
        </w:rPr>
      </w:pPr>
      <w:r>
        <w:rPr>
          <w:rFonts w:ascii="Arial"/>
          <w:spacing w:val="-5"/>
          <w:sz w:val="10"/>
        </w:rPr>
        <w:t>504</w:t>
      </w:r>
      <w:r>
        <w:rPr>
          <w:rFonts w:ascii="Arial"/>
          <w:sz w:val="10"/>
        </w:rPr>
        <w:tab/>
      </w:r>
      <w:r>
        <w:rPr>
          <w:spacing w:val="-4"/>
          <w:sz w:val="20"/>
        </w:rPr>
        <w:t>physics-informed</w:t>
      </w:r>
      <w:r>
        <w:rPr>
          <w:spacing w:val="9"/>
          <w:sz w:val="20"/>
        </w:rPr>
        <w:t xml:space="preserve"> </w:t>
      </w:r>
      <w:r>
        <w:rPr>
          <w:spacing w:val="-4"/>
          <w:sz w:val="20"/>
        </w:rPr>
        <w:t>greedy</w:t>
      </w:r>
      <w:r>
        <w:rPr>
          <w:spacing w:val="9"/>
          <w:sz w:val="20"/>
        </w:rPr>
        <w:t xml:space="preserve"> </w:t>
      </w:r>
      <w:r>
        <w:rPr>
          <w:spacing w:val="-4"/>
          <w:sz w:val="20"/>
        </w:rPr>
        <w:t>latent</w:t>
      </w:r>
      <w:r>
        <w:rPr>
          <w:spacing w:val="9"/>
          <w:sz w:val="20"/>
        </w:rPr>
        <w:t xml:space="preserve"> </w:t>
      </w:r>
      <w:r>
        <w:rPr>
          <w:spacing w:val="-4"/>
          <w:sz w:val="20"/>
        </w:rPr>
        <w:t>space</w:t>
      </w:r>
      <w:r>
        <w:rPr>
          <w:spacing w:val="9"/>
          <w:sz w:val="20"/>
        </w:rPr>
        <w:t xml:space="preserve"> </w:t>
      </w:r>
      <w:r>
        <w:rPr>
          <w:spacing w:val="-4"/>
          <w:sz w:val="20"/>
        </w:rPr>
        <w:t>dynamics</w:t>
      </w:r>
      <w:r>
        <w:rPr>
          <w:spacing w:val="9"/>
          <w:sz w:val="20"/>
        </w:rPr>
        <w:t xml:space="preserve"> </w:t>
      </w:r>
      <w:r>
        <w:rPr>
          <w:spacing w:val="-4"/>
          <w:sz w:val="20"/>
        </w:rPr>
        <w:t>identification.</w:t>
      </w:r>
      <w:r>
        <w:rPr>
          <w:spacing w:val="27"/>
          <w:sz w:val="20"/>
        </w:rPr>
        <w:t xml:space="preserve"> </w:t>
      </w:r>
      <w:r>
        <w:rPr>
          <w:i/>
          <w:spacing w:val="-4"/>
          <w:sz w:val="20"/>
        </w:rPr>
        <w:t>Journal</w:t>
      </w:r>
      <w:r>
        <w:rPr>
          <w:i/>
          <w:spacing w:val="13"/>
          <w:sz w:val="20"/>
        </w:rPr>
        <w:t xml:space="preserve"> </w:t>
      </w:r>
      <w:r>
        <w:rPr>
          <w:i/>
          <w:spacing w:val="-4"/>
          <w:sz w:val="20"/>
        </w:rPr>
        <w:t>of</w:t>
      </w:r>
      <w:r>
        <w:rPr>
          <w:i/>
          <w:spacing w:val="14"/>
          <w:sz w:val="20"/>
        </w:rPr>
        <w:t xml:space="preserve"> </w:t>
      </w:r>
      <w:r>
        <w:rPr>
          <w:i/>
          <w:spacing w:val="-4"/>
          <w:sz w:val="20"/>
        </w:rPr>
        <w:t>Computational</w:t>
      </w:r>
      <w:r>
        <w:rPr>
          <w:i/>
          <w:spacing w:val="13"/>
          <w:sz w:val="20"/>
        </w:rPr>
        <w:t xml:space="preserve"> </w:t>
      </w:r>
      <w:r>
        <w:rPr>
          <w:i/>
          <w:spacing w:val="-4"/>
          <w:sz w:val="20"/>
        </w:rPr>
        <w:t>Physics</w:t>
      </w:r>
      <w:r>
        <w:rPr>
          <w:spacing w:val="-4"/>
          <w:sz w:val="20"/>
        </w:rPr>
        <w:t>,</w:t>
      </w:r>
      <w:r>
        <w:rPr>
          <w:spacing w:val="10"/>
          <w:sz w:val="20"/>
        </w:rPr>
        <w:t xml:space="preserve"> </w:t>
      </w:r>
      <w:r>
        <w:rPr>
          <w:spacing w:val="-4"/>
          <w:sz w:val="20"/>
        </w:rPr>
        <w:t>2023.</w:t>
      </w:r>
    </w:p>
    <w:p w14:paraId="7243C67B" w14:textId="77777777" w:rsidR="0096722D" w:rsidRDefault="0096722D">
      <w:pPr>
        <w:rPr>
          <w:sz w:val="20"/>
        </w:rPr>
        <w:sectPr w:rsidR="0096722D">
          <w:pgSz w:w="12240" w:h="15840"/>
          <w:pgMar w:top="1400" w:right="1280" w:bottom="980" w:left="920" w:header="0" w:footer="792" w:gutter="0"/>
          <w:cols w:space="720"/>
        </w:sectPr>
      </w:pPr>
    </w:p>
    <w:p w14:paraId="2D224EA7" w14:textId="77777777" w:rsidR="0096722D" w:rsidRDefault="00BE2784">
      <w:pPr>
        <w:pStyle w:val="BodyText"/>
        <w:spacing w:before="56" w:line="420" w:lineRule="auto"/>
        <w:ind w:left="929" w:right="157"/>
        <w:jc w:val="both"/>
      </w:pPr>
      <w:r>
        <w:rPr>
          <w:noProof/>
        </w:rPr>
        <mc:AlternateContent>
          <mc:Choice Requires="wps">
            <w:drawing>
              <wp:anchor distT="0" distB="0" distL="0" distR="0" simplePos="0" relativeHeight="15742464" behindDoc="0" locked="0" layoutInCell="1" allowOverlap="1" wp14:anchorId="7C4BB3C2" wp14:editId="7F3C175A">
                <wp:simplePos x="0" y="0"/>
                <wp:positionH relativeFrom="page">
                  <wp:posOffset>612508</wp:posOffset>
                </wp:positionH>
                <wp:positionV relativeFrom="page">
                  <wp:posOffset>946036</wp:posOffset>
                </wp:positionV>
                <wp:extent cx="568960" cy="7864475"/>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960" cy="786447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6"/>
                              <w:gridCol w:w="460"/>
                            </w:tblGrid>
                            <w:tr w:rsidR="0096722D" w14:paraId="134F5074" w14:textId="77777777">
                              <w:trPr>
                                <w:trHeight w:val="326"/>
                              </w:trPr>
                              <w:tc>
                                <w:tcPr>
                                  <w:tcW w:w="316" w:type="dxa"/>
                                </w:tcPr>
                                <w:p w14:paraId="29697D73" w14:textId="77777777" w:rsidR="0096722D" w:rsidRDefault="00BE2784">
                                  <w:pPr>
                                    <w:pStyle w:val="TableParagraph"/>
                                    <w:spacing w:before="55"/>
                                    <w:ind w:right="47"/>
                                    <w:jc w:val="center"/>
                                    <w:rPr>
                                      <w:rFonts w:ascii="Arial"/>
                                      <w:sz w:val="10"/>
                                    </w:rPr>
                                  </w:pPr>
                                  <w:r>
                                    <w:rPr>
                                      <w:rFonts w:ascii="Arial"/>
                                      <w:spacing w:val="-5"/>
                                      <w:sz w:val="10"/>
                                    </w:rPr>
                                    <w:t>505</w:t>
                                  </w:r>
                                </w:p>
                              </w:tc>
                              <w:tc>
                                <w:tcPr>
                                  <w:tcW w:w="460" w:type="dxa"/>
                                </w:tcPr>
                                <w:p w14:paraId="4EFE7806" w14:textId="77777777" w:rsidR="0096722D" w:rsidRDefault="00BE2784">
                                  <w:pPr>
                                    <w:pStyle w:val="TableParagraph"/>
                                    <w:spacing w:line="193" w:lineRule="exact"/>
                                    <w:ind w:left="49"/>
                                    <w:jc w:val="center"/>
                                    <w:rPr>
                                      <w:sz w:val="20"/>
                                    </w:rPr>
                                  </w:pPr>
                                  <w:r>
                                    <w:rPr>
                                      <w:spacing w:val="-4"/>
                                      <w:w w:val="90"/>
                                      <w:sz w:val="20"/>
                                    </w:rPr>
                                    <w:t>[30]</w:t>
                                  </w:r>
                                </w:p>
                              </w:tc>
                            </w:tr>
                            <w:tr w:rsidR="0096722D" w14:paraId="2E303583" w14:textId="77777777">
                              <w:trPr>
                                <w:trHeight w:val="440"/>
                              </w:trPr>
                              <w:tc>
                                <w:tcPr>
                                  <w:tcW w:w="316" w:type="dxa"/>
                                </w:tcPr>
                                <w:p w14:paraId="64CE368C" w14:textId="77777777" w:rsidR="0096722D" w:rsidRDefault="0096722D">
                                  <w:pPr>
                                    <w:pStyle w:val="TableParagraph"/>
                                    <w:spacing w:before="14"/>
                                    <w:rPr>
                                      <w:sz w:val="10"/>
                                    </w:rPr>
                                  </w:pPr>
                                </w:p>
                                <w:p w14:paraId="560F92D7" w14:textId="77777777" w:rsidR="0096722D" w:rsidRDefault="00BE2784">
                                  <w:pPr>
                                    <w:pStyle w:val="TableParagraph"/>
                                    <w:ind w:right="47"/>
                                    <w:jc w:val="center"/>
                                    <w:rPr>
                                      <w:rFonts w:ascii="Arial"/>
                                      <w:sz w:val="10"/>
                                    </w:rPr>
                                  </w:pPr>
                                  <w:r>
                                    <w:rPr>
                                      <w:rFonts w:ascii="Arial"/>
                                      <w:spacing w:val="-5"/>
                                      <w:sz w:val="10"/>
                                    </w:rPr>
                                    <w:t>506</w:t>
                                  </w:r>
                                </w:p>
                              </w:tc>
                              <w:tc>
                                <w:tcPr>
                                  <w:tcW w:w="460" w:type="dxa"/>
                                </w:tcPr>
                                <w:p w14:paraId="2E813738" w14:textId="77777777" w:rsidR="0096722D" w:rsidRDefault="0096722D">
                                  <w:pPr>
                                    <w:pStyle w:val="TableParagraph"/>
                                    <w:rPr>
                                      <w:rFonts w:ascii="Times New Roman"/>
                                      <w:sz w:val="18"/>
                                    </w:rPr>
                                  </w:pPr>
                                </w:p>
                              </w:tc>
                            </w:tr>
                            <w:tr w:rsidR="0096722D" w14:paraId="7B5E9B19" w14:textId="77777777">
                              <w:trPr>
                                <w:trHeight w:val="516"/>
                              </w:trPr>
                              <w:tc>
                                <w:tcPr>
                                  <w:tcW w:w="316" w:type="dxa"/>
                                </w:tcPr>
                                <w:p w14:paraId="0A81B816" w14:textId="77777777" w:rsidR="0096722D" w:rsidRDefault="0096722D">
                                  <w:pPr>
                                    <w:pStyle w:val="TableParagraph"/>
                                    <w:rPr>
                                      <w:sz w:val="10"/>
                                    </w:rPr>
                                  </w:pPr>
                                </w:p>
                                <w:p w14:paraId="2D7FE123" w14:textId="77777777" w:rsidR="0096722D" w:rsidRDefault="0096722D">
                                  <w:pPr>
                                    <w:pStyle w:val="TableParagraph"/>
                                    <w:spacing w:before="18"/>
                                    <w:rPr>
                                      <w:sz w:val="10"/>
                                    </w:rPr>
                                  </w:pPr>
                                </w:p>
                                <w:p w14:paraId="1DECB796" w14:textId="77777777" w:rsidR="0096722D" w:rsidRDefault="00BE2784">
                                  <w:pPr>
                                    <w:pStyle w:val="TableParagraph"/>
                                    <w:ind w:right="47"/>
                                    <w:jc w:val="center"/>
                                    <w:rPr>
                                      <w:rFonts w:ascii="Arial"/>
                                      <w:sz w:val="10"/>
                                    </w:rPr>
                                  </w:pPr>
                                  <w:r>
                                    <w:rPr>
                                      <w:rFonts w:ascii="Arial"/>
                                      <w:spacing w:val="-5"/>
                                      <w:sz w:val="10"/>
                                    </w:rPr>
                                    <w:t>507</w:t>
                                  </w:r>
                                </w:p>
                              </w:tc>
                              <w:tc>
                                <w:tcPr>
                                  <w:tcW w:w="460" w:type="dxa"/>
                                </w:tcPr>
                                <w:p w14:paraId="1D4BADFE" w14:textId="77777777" w:rsidR="0096722D" w:rsidRDefault="00BE2784">
                                  <w:pPr>
                                    <w:pStyle w:val="TableParagraph"/>
                                    <w:spacing w:before="156"/>
                                    <w:ind w:left="49"/>
                                    <w:jc w:val="center"/>
                                    <w:rPr>
                                      <w:sz w:val="20"/>
                                    </w:rPr>
                                  </w:pPr>
                                  <w:r>
                                    <w:rPr>
                                      <w:spacing w:val="-4"/>
                                      <w:sz w:val="20"/>
                                    </w:rPr>
                                    <w:t>[31]</w:t>
                                  </w:r>
                                </w:p>
                              </w:tc>
                            </w:tr>
                            <w:tr w:rsidR="0096722D" w14:paraId="4FD3E533" w14:textId="77777777">
                              <w:trPr>
                                <w:trHeight w:val="387"/>
                              </w:trPr>
                              <w:tc>
                                <w:tcPr>
                                  <w:tcW w:w="316" w:type="dxa"/>
                                </w:tcPr>
                                <w:p w14:paraId="77710644" w14:textId="77777777" w:rsidR="0096722D" w:rsidRDefault="0096722D">
                                  <w:pPr>
                                    <w:pStyle w:val="TableParagraph"/>
                                    <w:spacing w:before="14"/>
                                    <w:rPr>
                                      <w:sz w:val="10"/>
                                    </w:rPr>
                                  </w:pPr>
                                </w:p>
                                <w:p w14:paraId="460A4607" w14:textId="77777777" w:rsidR="0096722D" w:rsidRDefault="00BE2784">
                                  <w:pPr>
                                    <w:pStyle w:val="TableParagraph"/>
                                    <w:ind w:right="47"/>
                                    <w:jc w:val="center"/>
                                    <w:rPr>
                                      <w:rFonts w:ascii="Arial"/>
                                      <w:sz w:val="10"/>
                                    </w:rPr>
                                  </w:pPr>
                                  <w:r>
                                    <w:rPr>
                                      <w:rFonts w:ascii="Arial"/>
                                      <w:spacing w:val="-5"/>
                                      <w:sz w:val="10"/>
                                    </w:rPr>
                                    <w:t>508</w:t>
                                  </w:r>
                                </w:p>
                              </w:tc>
                              <w:tc>
                                <w:tcPr>
                                  <w:tcW w:w="460" w:type="dxa"/>
                                </w:tcPr>
                                <w:p w14:paraId="132D66F8" w14:textId="77777777" w:rsidR="0096722D" w:rsidRDefault="0096722D">
                                  <w:pPr>
                                    <w:pStyle w:val="TableParagraph"/>
                                    <w:rPr>
                                      <w:rFonts w:ascii="Times New Roman"/>
                                      <w:sz w:val="18"/>
                                    </w:rPr>
                                  </w:pPr>
                                </w:p>
                              </w:tc>
                            </w:tr>
                            <w:tr w:rsidR="0096722D" w14:paraId="47F7DC9A" w14:textId="77777777">
                              <w:trPr>
                                <w:trHeight w:val="451"/>
                              </w:trPr>
                              <w:tc>
                                <w:tcPr>
                                  <w:tcW w:w="316" w:type="dxa"/>
                                </w:tcPr>
                                <w:p w14:paraId="0F0CBCB5" w14:textId="77777777" w:rsidR="0096722D" w:rsidRDefault="0096722D">
                                  <w:pPr>
                                    <w:pStyle w:val="TableParagraph"/>
                                    <w:spacing w:before="25"/>
                                    <w:rPr>
                                      <w:sz w:val="10"/>
                                    </w:rPr>
                                  </w:pPr>
                                </w:p>
                                <w:p w14:paraId="76B023CC" w14:textId="77777777" w:rsidR="0096722D" w:rsidRDefault="00BE2784">
                                  <w:pPr>
                                    <w:pStyle w:val="TableParagraph"/>
                                    <w:ind w:right="47"/>
                                    <w:jc w:val="center"/>
                                    <w:rPr>
                                      <w:rFonts w:ascii="Arial"/>
                                      <w:sz w:val="10"/>
                                    </w:rPr>
                                  </w:pPr>
                                  <w:r>
                                    <w:rPr>
                                      <w:rFonts w:ascii="Arial"/>
                                      <w:spacing w:val="-5"/>
                                      <w:sz w:val="10"/>
                                    </w:rPr>
                                    <w:t>509</w:t>
                                  </w:r>
                                </w:p>
                              </w:tc>
                              <w:tc>
                                <w:tcPr>
                                  <w:tcW w:w="460" w:type="dxa"/>
                                </w:tcPr>
                                <w:p w14:paraId="5E5A4437" w14:textId="77777777" w:rsidR="0096722D" w:rsidRDefault="0096722D">
                                  <w:pPr>
                                    <w:pStyle w:val="TableParagraph"/>
                                    <w:rPr>
                                      <w:rFonts w:ascii="Times New Roman"/>
                                      <w:sz w:val="18"/>
                                    </w:rPr>
                                  </w:pPr>
                                </w:p>
                              </w:tc>
                            </w:tr>
                            <w:tr w:rsidR="0096722D" w14:paraId="2BA86977" w14:textId="77777777">
                              <w:trPr>
                                <w:trHeight w:val="516"/>
                              </w:trPr>
                              <w:tc>
                                <w:tcPr>
                                  <w:tcW w:w="316" w:type="dxa"/>
                                </w:tcPr>
                                <w:p w14:paraId="0AD6EBFF" w14:textId="77777777" w:rsidR="0096722D" w:rsidRDefault="0096722D">
                                  <w:pPr>
                                    <w:pStyle w:val="TableParagraph"/>
                                    <w:rPr>
                                      <w:sz w:val="10"/>
                                    </w:rPr>
                                  </w:pPr>
                                </w:p>
                                <w:p w14:paraId="72284643" w14:textId="77777777" w:rsidR="0096722D" w:rsidRDefault="0096722D">
                                  <w:pPr>
                                    <w:pStyle w:val="TableParagraph"/>
                                    <w:spacing w:before="18"/>
                                    <w:rPr>
                                      <w:sz w:val="10"/>
                                    </w:rPr>
                                  </w:pPr>
                                </w:p>
                                <w:p w14:paraId="0E1C7420" w14:textId="77777777" w:rsidR="0096722D" w:rsidRDefault="00BE2784">
                                  <w:pPr>
                                    <w:pStyle w:val="TableParagraph"/>
                                    <w:ind w:right="47"/>
                                    <w:jc w:val="center"/>
                                    <w:rPr>
                                      <w:rFonts w:ascii="Arial"/>
                                      <w:sz w:val="10"/>
                                    </w:rPr>
                                  </w:pPr>
                                  <w:r>
                                    <w:rPr>
                                      <w:rFonts w:ascii="Arial"/>
                                      <w:spacing w:val="-5"/>
                                      <w:sz w:val="10"/>
                                    </w:rPr>
                                    <w:t>510</w:t>
                                  </w:r>
                                </w:p>
                              </w:tc>
                              <w:tc>
                                <w:tcPr>
                                  <w:tcW w:w="460" w:type="dxa"/>
                                </w:tcPr>
                                <w:p w14:paraId="749FA5CC" w14:textId="77777777" w:rsidR="0096722D" w:rsidRDefault="00BE2784">
                                  <w:pPr>
                                    <w:pStyle w:val="TableParagraph"/>
                                    <w:spacing w:before="156"/>
                                    <w:ind w:left="49"/>
                                    <w:jc w:val="center"/>
                                    <w:rPr>
                                      <w:sz w:val="20"/>
                                    </w:rPr>
                                  </w:pPr>
                                  <w:r>
                                    <w:rPr>
                                      <w:spacing w:val="-4"/>
                                      <w:w w:val="95"/>
                                      <w:sz w:val="20"/>
                                    </w:rPr>
                                    <w:t>[32]</w:t>
                                  </w:r>
                                </w:p>
                              </w:tc>
                            </w:tr>
                            <w:tr w:rsidR="0096722D" w14:paraId="3B98D4EE" w14:textId="77777777">
                              <w:trPr>
                                <w:trHeight w:val="387"/>
                              </w:trPr>
                              <w:tc>
                                <w:tcPr>
                                  <w:tcW w:w="316" w:type="dxa"/>
                                </w:tcPr>
                                <w:p w14:paraId="76E2B280" w14:textId="77777777" w:rsidR="0096722D" w:rsidRDefault="0096722D">
                                  <w:pPr>
                                    <w:pStyle w:val="TableParagraph"/>
                                    <w:spacing w:before="14"/>
                                    <w:rPr>
                                      <w:sz w:val="10"/>
                                    </w:rPr>
                                  </w:pPr>
                                </w:p>
                                <w:p w14:paraId="71E6C225" w14:textId="77777777" w:rsidR="0096722D" w:rsidRDefault="00BE2784">
                                  <w:pPr>
                                    <w:pStyle w:val="TableParagraph"/>
                                    <w:ind w:right="47"/>
                                    <w:jc w:val="center"/>
                                    <w:rPr>
                                      <w:rFonts w:ascii="Arial"/>
                                      <w:sz w:val="10"/>
                                    </w:rPr>
                                  </w:pPr>
                                  <w:r>
                                    <w:rPr>
                                      <w:rFonts w:ascii="Arial"/>
                                      <w:spacing w:val="-5"/>
                                      <w:sz w:val="10"/>
                                    </w:rPr>
                                    <w:t>511</w:t>
                                  </w:r>
                                </w:p>
                              </w:tc>
                              <w:tc>
                                <w:tcPr>
                                  <w:tcW w:w="460" w:type="dxa"/>
                                </w:tcPr>
                                <w:p w14:paraId="3CB30A24" w14:textId="77777777" w:rsidR="0096722D" w:rsidRDefault="0096722D">
                                  <w:pPr>
                                    <w:pStyle w:val="TableParagraph"/>
                                    <w:rPr>
                                      <w:rFonts w:ascii="Times New Roman"/>
                                      <w:sz w:val="18"/>
                                    </w:rPr>
                                  </w:pPr>
                                </w:p>
                              </w:tc>
                            </w:tr>
                            <w:tr w:rsidR="0096722D" w14:paraId="40FEC076" w14:textId="77777777">
                              <w:trPr>
                                <w:trHeight w:val="398"/>
                              </w:trPr>
                              <w:tc>
                                <w:tcPr>
                                  <w:tcW w:w="316" w:type="dxa"/>
                                </w:tcPr>
                                <w:p w14:paraId="712D7DBB" w14:textId="77777777" w:rsidR="0096722D" w:rsidRDefault="0096722D">
                                  <w:pPr>
                                    <w:pStyle w:val="TableParagraph"/>
                                    <w:spacing w:before="25"/>
                                    <w:rPr>
                                      <w:sz w:val="10"/>
                                    </w:rPr>
                                  </w:pPr>
                                </w:p>
                                <w:p w14:paraId="793D75E0" w14:textId="77777777" w:rsidR="0096722D" w:rsidRDefault="00BE2784">
                                  <w:pPr>
                                    <w:pStyle w:val="TableParagraph"/>
                                    <w:ind w:right="47"/>
                                    <w:jc w:val="center"/>
                                    <w:rPr>
                                      <w:rFonts w:ascii="Arial"/>
                                      <w:sz w:val="10"/>
                                    </w:rPr>
                                  </w:pPr>
                                  <w:r>
                                    <w:rPr>
                                      <w:rFonts w:ascii="Arial"/>
                                      <w:spacing w:val="-5"/>
                                      <w:sz w:val="10"/>
                                    </w:rPr>
                                    <w:t>512</w:t>
                                  </w:r>
                                </w:p>
                              </w:tc>
                              <w:tc>
                                <w:tcPr>
                                  <w:tcW w:w="460" w:type="dxa"/>
                                </w:tcPr>
                                <w:p w14:paraId="45E017D2" w14:textId="77777777" w:rsidR="0096722D" w:rsidRDefault="0096722D">
                                  <w:pPr>
                                    <w:pStyle w:val="TableParagraph"/>
                                    <w:rPr>
                                      <w:rFonts w:ascii="Times New Roman"/>
                                      <w:sz w:val="18"/>
                                    </w:rPr>
                                  </w:pPr>
                                </w:p>
                              </w:tc>
                            </w:tr>
                            <w:tr w:rsidR="0096722D" w14:paraId="22A0FAD8" w14:textId="77777777">
                              <w:trPr>
                                <w:trHeight w:val="451"/>
                              </w:trPr>
                              <w:tc>
                                <w:tcPr>
                                  <w:tcW w:w="316" w:type="dxa"/>
                                </w:tcPr>
                                <w:p w14:paraId="082A3B4C" w14:textId="77777777" w:rsidR="0096722D" w:rsidRDefault="0096722D">
                                  <w:pPr>
                                    <w:pStyle w:val="TableParagraph"/>
                                    <w:spacing w:before="25"/>
                                    <w:rPr>
                                      <w:sz w:val="10"/>
                                    </w:rPr>
                                  </w:pPr>
                                </w:p>
                                <w:p w14:paraId="57319093" w14:textId="77777777" w:rsidR="0096722D" w:rsidRDefault="00BE2784">
                                  <w:pPr>
                                    <w:pStyle w:val="TableParagraph"/>
                                    <w:ind w:right="47"/>
                                    <w:jc w:val="center"/>
                                    <w:rPr>
                                      <w:rFonts w:ascii="Arial"/>
                                      <w:sz w:val="10"/>
                                    </w:rPr>
                                  </w:pPr>
                                  <w:r>
                                    <w:rPr>
                                      <w:rFonts w:ascii="Arial"/>
                                      <w:spacing w:val="-5"/>
                                      <w:sz w:val="10"/>
                                    </w:rPr>
                                    <w:t>513</w:t>
                                  </w:r>
                                </w:p>
                              </w:tc>
                              <w:tc>
                                <w:tcPr>
                                  <w:tcW w:w="460" w:type="dxa"/>
                                </w:tcPr>
                                <w:p w14:paraId="2384398F" w14:textId="77777777" w:rsidR="0096722D" w:rsidRDefault="0096722D">
                                  <w:pPr>
                                    <w:pStyle w:val="TableParagraph"/>
                                    <w:rPr>
                                      <w:rFonts w:ascii="Times New Roman"/>
                                      <w:sz w:val="18"/>
                                    </w:rPr>
                                  </w:pPr>
                                </w:p>
                              </w:tc>
                            </w:tr>
                            <w:tr w:rsidR="0096722D" w14:paraId="66F38871" w14:textId="77777777">
                              <w:trPr>
                                <w:trHeight w:val="516"/>
                              </w:trPr>
                              <w:tc>
                                <w:tcPr>
                                  <w:tcW w:w="316" w:type="dxa"/>
                                </w:tcPr>
                                <w:p w14:paraId="14C3E66C" w14:textId="77777777" w:rsidR="0096722D" w:rsidRDefault="0096722D">
                                  <w:pPr>
                                    <w:pStyle w:val="TableParagraph"/>
                                    <w:rPr>
                                      <w:sz w:val="10"/>
                                    </w:rPr>
                                  </w:pPr>
                                </w:p>
                                <w:p w14:paraId="3A6B6852" w14:textId="77777777" w:rsidR="0096722D" w:rsidRDefault="0096722D">
                                  <w:pPr>
                                    <w:pStyle w:val="TableParagraph"/>
                                    <w:spacing w:before="18"/>
                                    <w:rPr>
                                      <w:sz w:val="10"/>
                                    </w:rPr>
                                  </w:pPr>
                                </w:p>
                                <w:p w14:paraId="458DD646" w14:textId="77777777" w:rsidR="0096722D" w:rsidRDefault="00BE2784">
                                  <w:pPr>
                                    <w:pStyle w:val="TableParagraph"/>
                                    <w:ind w:right="47"/>
                                    <w:jc w:val="center"/>
                                    <w:rPr>
                                      <w:rFonts w:ascii="Arial"/>
                                      <w:sz w:val="10"/>
                                    </w:rPr>
                                  </w:pPr>
                                  <w:r>
                                    <w:rPr>
                                      <w:rFonts w:ascii="Arial"/>
                                      <w:spacing w:val="-5"/>
                                      <w:sz w:val="10"/>
                                    </w:rPr>
                                    <w:t>514</w:t>
                                  </w:r>
                                </w:p>
                              </w:tc>
                              <w:tc>
                                <w:tcPr>
                                  <w:tcW w:w="460" w:type="dxa"/>
                                </w:tcPr>
                                <w:p w14:paraId="6D621604" w14:textId="77777777" w:rsidR="0096722D" w:rsidRDefault="00BE2784">
                                  <w:pPr>
                                    <w:pStyle w:val="TableParagraph"/>
                                    <w:spacing w:before="156"/>
                                    <w:ind w:left="49"/>
                                    <w:jc w:val="center"/>
                                    <w:rPr>
                                      <w:sz w:val="20"/>
                                    </w:rPr>
                                  </w:pPr>
                                  <w:r>
                                    <w:rPr>
                                      <w:spacing w:val="-4"/>
                                      <w:w w:val="95"/>
                                      <w:sz w:val="20"/>
                                    </w:rPr>
                                    <w:t>[33]</w:t>
                                  </w:r>
                                </w:p>
                              </w:tc>
                            </w:tr>
                            <w:tr w:rsidR="0096722D" w14:paraId="76ACEF05" w14:textId="77777777">
                              <w:trPr>
                                <w:trHeight w:val="387"/>
                              </w:trPr>
                              <w:tc>
                                <w:tcPr>
                                  <w:tcW w:w="316" w:type="dxa"/>
                                </w:tcPr>
                                <w:p w14:paraId="27C653F5" w14:textId="77777777" w:rsidR="0096722D" w:rsidRDefault="0096722D">
                                  <w:pPr>
                                    <w:pStyle w:val="TableParagraph"/>
                                    <w:spacing w:before="14"/>
                                    <w:rPr>
                                      <w:sz w:val="10"/>
                                    </w:rPr>
                                  </w:pPr>
                                </w:p>
                                <w:p w14:paraId="7E8FAFF9" w14:textId="77777777" w:rsidR="0096722D" w:rsidRDefault="00BE2784">
                                  <w:pPr>
                                    <w:pStyle w:val="TableParagraph"/>
                                    <w:ind w:right="47"/>
                                    <w:jc w:val="center"/>
                                    <w:rPr>
                                      <w:rFonts w:ascii="Arial"/>
                                      <w:sz w:val="10"/>
                                    </w:rPr>
                                  </w:pPr>
                                  <w:r>
                                    <w:rPr>
                                      <w:rFonts w:ascii="Arial"/>
                                      <w:spacing w:val="-5"/>
                                      <w:sz w:val="10"/>
                                    </w:rPr>
                                    <w:t>515</w:t>
                                  </w:r>
                                </w:p>
                              </w:tc>
                              <w:tc>
                                <w:tcPr>
                                  <w:tcW w:w="460" w:type="dxa"/>
                                </w:tcPr>
                                <w:p w14:paraId="695ED8B8" w14:textId="77777777" w:rsidR="0096722D" w:rsidRDefault="0096722D">
                                  <w:pPr>
                                    <w:pStyle w:val="TableParagraph"/>
                                    <w:rPr>
                                      <w:rFonts w:ascii="Times New Roman"/>
                                      <w:sz w:val="18"/>
                                    </w:rPr>
                                  </w:pPr>
                                </w:p>
                              </w:tc>
                            </w:tr>
                            <w:tr w:rsidR="0096722D" w14:paraId="7B91837D" w14:textId="77777777">
                              <w:trPr>
                                <w:trHeight w:val="451"/>
                              </w:trPr>
                              <w:tc>
                                <w:tcPr>
                                  <w:tcW w:w="316" w:type="dxa"/>
                                </w:tcPr>
                                <w:p w14:paraId="635A8D66" w14:textId="77777777" w:rsidR="0096722D" w:rsidRDefault="0096722D">
                                  <w:pPr>
                                    <w:pStyle w:val="TableParagraph"/>
                                    <w:spacing w:before="25"/>
                                    <w:rPr>
                                      <w:sz w:val="10"/>
                                    </w:rPr>
                                  </w:pPr>
                                </w:p>
                                <w:p w14:paraId="23EF6231" w14:textId="77777777" w:rsidR="0096722D" w:rsidRDefault="00BE2784">
                                  <w:pPr>
                                    <w:pStyle w:val="TableParagraph"/>
                                    <w:ind w:right="47"/>
                                    <w:jc w:val="center"/>
                                    <w:rPr>
                                      <w:rFonts w:ascii="Arial"/>
                                      <w:sz w:val="10"/>
                                    </w:rPr>
                                  </w:pPr>
                                  <w:r>
                                    <w:rPr>
                                      <w:rFonts w:ascii="Arial"/>
                                      <w:spacing w:val="-5"/>
                                      <w:sz w:val="10"/>
                                    </w:rPr>
                                    <w:t>516</w:t>
                                  </w:r>
                                </w:p>
                              </w:tc>
                              <w:tc>
                                <w:tcPr>
                                  <w:tcW w:w="460" w:type="dxa"/>
                                </w:tcPr>
                                <w:p w14:paraId="3196A700" w14:textId="77777777" w:rsidR="0096722D" w:rsidRDefault="0096722D">
                                  <w:pPr>
                                    <w:pStyle w:val="TableParagraph"/>
                                    <w:rPr>
                                      <w:rFonts w:ascii="Times New Roman"/>
                                      <w:sz w:val="18"/>
                                    </w:rPr>
                                  </w:pPr>
                                </w:p>
                              </w:tc>
                            </w:tr>
                            <w:tr w:rsidR="0096722D" w14:paraId="6A931FBB" w14:textId="77777777">
                              <w:trPr>
                                <w:trHeight w:val="516"/>
                              </w:trPr>
                              <w:tc>
                                <w:tcPr>
                                  <w:tcW w:w="316" w:type="dxa"/>
                                </w:tcPr>
                                <w:p w14:paraId="186E401C" w14:textId="77777777" w:rsidR="0096722D" w:rsidRDefault="0096722D">
                                  <w:pPr>
                                    <w:pStyle w:val="TableParagraph"/>
                                    <w:rPr>
                                      <w:sz w:val="10"/>
                                    </w:rPr>
                                  </w:pPr>
                                </w:p>
                                <w:p w14:paraId="589E22A6" w14:textId="77777777" w:rsidR="0096722D" w:rsidRDefault="0096722D">
                                  <w:pPr>
                                    <w:pStyle w:val="TableParagraph"/>
                                    <w:spacing w:before="18"/>
                                    <w:rPr>
                                      <w:sz w:val="10"/>
                                    </w:rPr>
                                  </w:pPr>
                                </w:p>
                                <w:p w14:paraId="45A42826" w14:textId="77777777" w:rsidR="0096722D" w:rsidRDefault="00BE2784">
                                  <w:pPr>
                                    <w:pStyle w:val="TableParagraph"/>
                                    <w:ind w:right="47"/>
                                    <w:jc w:val="center"/>
                                    <w:rPr>
                                      <w:rFonts w:ascii="Arial"/>
                                      <w:sz w:val="10"/>
                                    </w:rPr>
                                  </w:pPr>
                                  <w:r>
                                    <w:rPr>
                                      <w:rFonts w:ascii="Arial"/>
                                      <w:spacing w:val="-5"/>
                                      <w:sz w:val="10"/>
                                    </w:rPr>
                                    <w:t>517</w:t>
                                  </w:r>
                                </w:p>
                              </w:tc>
                              <w:tc>
                                <w:tcPr>
                                  <w:tcW w:w="460" w:type="dxa"/>
                                </w:tcPr>
                                <w:p w14:paraId="45A51E95" w14:textId="77777777" w:rsidR="0096722D" w:rsidRDefault="00BE2784">
                                  <w:pPr>
                                    <w:pStyle w:val="TableParagraph"/>
                                    <w:spacing w:before="156"/>
                                    <w:ind w:left="49"/>
                                    <w:jc w:val="center"/>
                                    <w:rPr>
                                      <w:sz w:val="20"/>
                                    </w:rPr>
                                  </w:pPr>
                                  <w:r>
                                    <w:rPr>
                                      <w:spacing w:val="-4"/>
                                      <w:w w:val="90"/>
                                      <w:sz w:val="20"/>
                                    </w:rPr>
                                    <w:t>[34]</w:t>
                                  </w:r>
                                </w:p>
                              </w:tc>
                            </w:tr>
                            <w:tr w:rsidR="0096722D" w14:paraId="1B14792D" w14:textId="77777777">
                              <w:trPr>
                                <w:trHeight w:val="440"/>
                              </w:trPr>
                              <w:tc>
                                <w:tcPr>
                                  <w:tcW w:w="316" w:type="dxa"/>
                                </w:tcPr>
                                <w:p w14:paraId="29352E77" w14:textId="77777777" w:rsidR="0096722D" w:rsidRDefault="0096722D">
                                  <w:pPr>
                                    <w:pStyle w:val="TableParagraph"/>
                                    <w:spacing w:before="14"/>
                                    <w:rPr>
                                      <w:sz w:val="10"/>
                                    </w:rPr>
                                  </w:pPr>
                                </w:p>
                                <w:p w14:paraId="7844436C" w14:textId="77777777" w:rsidR="0096722D" w:rsidRDefault="00BE2784">
                                  <w:pPr>
                                    <w:pStyle w:val="TableParagraph"/>
                                    <w:ind w:right="47"/>
                                    <w:jc w:val="center"/>
                                    <w:rPr>
                                      <w:rFonts w:ascii="Arial"/>
                                      <w:sz w:val="10"/>
                                    </w:rPr>
                                  </w:pPr>
                                  <w:r>
                                    <w:rPr>
                                      <w:rFonts w:ascii="Arial"/>
                                      <w:spacing w:val="-5"/>
                                      <w:sz w:val="10"/>
                                    </w:rPr>
                                    <w:t>518</w:t>
                                  </w:r>
                                </w:p>
                              </w:tc>
                              <w:tc>
                                <w:tcPr>
                                  <w:tcW w:w="460" w:type="dxa"/>
                                </w:tcPr>
                                <w:p w14:paraId="6DDB8F47" w14:textId="77777777" w:rsidR="0096722D" w:rsidRDefault="0096722D">
                                  <w:pPr>
                                    <w:pStyle w:val="TableParagraph"/>
                                    <w:rPr>
                                      <w:rFonts w:ascii="Times New Roman"/>
                                      <w:sz w:val="18"/>
                                    </w:rPr>
                                  </w:pPr>
                                </w:p>
                              </w:tc>
                            </w:tr>
                            <w:tr w:rsidR="0096722D" w14:paraId="6648B58E" w14:textId="77777777">
                              <w:trPr>
                                <w:trHeight w:val="516"/>
                              </w:trPr>
                              <w:tc>
                                <w:tcPr>
                                  <w:tcW w:w="316" w:type="dxa"/>
                                </w:tcPr>
                                <w:p w14:paraId="7B7979DA" w14:textId="77777777" w:rsidR="0096722D" w:rsidRDefault="0096722D">
                                  <w:pPr>
                                    <w:pStyle w:val="TableParagraph"/>
                                    <w:rPr>
                                      <w:sz w:val="10"/>
                                    </w:rPr>
                                  </w:pPr>
                                </w:p>
                                <w:p w14:paraId="7E449D79" w14:textId="77777777" w:rsidR="0096722D" w:rsidRDefault="0096722D">
                                  <w:pPr>
                                    <w:pStyle w:val="TableParagraph"/>
                                    <w:spacing w:before="18"/>
                                    <w:rPr>
                                      <w:sz w:val="10"/>
                                    </w:rPr>
                                  </w:pPr>
                                </w:p>
                                <w:p w14:paraId="295A1FC6" w14:textId="77777777" w:rsidR="0096722D" w:rsidRDefault="00BE2784">
                                  <w:pPr>
                                    <w:pStyle w:val="TableParagraph"/>
                                    <w:ind w:right="47"/>
                                    <w:jc w:val="center"/>
                                    <w:rPr>
                                      <w:rFonts w:ascii="Arial"/>
                                      <w:sz w:val="10"/>
                                    </w:rPr>
                                  </w:pPr>
                                  <w:r>
                                    <w:rPr>
                                      <w:rFonts w:ascii="Arial"/>
                                      <w:spacing w:val="-5"/>
                                      <w:sz w:val="10"/>
                                    </w:rPr>
                                    <w:t>519</w:t>
                                  </w:r>
                                </w:p>
                              </w:tc>
                              <w:tc>
                                <w:tcPr>
                                  <w:tcW w:w="460" w:type="dxa"/>
                                </w:tcPr>
                                <w:p w14:paraId="0181A94E" w14:textId="77777777" w:rsidR="0096722D" w:rsidRDefault="00BE2784">
                                  <w:pPr>
                                    <w:pStyle w:val="TableParagraph"/>
                                    <w:spacing w:before="156"/>
                                    <w:ind w:left="49"/>
                                    <w:jc w:val="center"/>
                                    <w:rPr>
                                      <w:sz w:val="20"/>
                                    </w:rPr>
                                  </w:pPr>
                                  <w:r>
                                    <w:rPr>
                                      <w:spacing w:val="-4"/>
                                      <w:w w:val="95"/>
                                      <w:sz w:val="20"/>
                                    </w:rPr>
                                    <w:t>[35]</w:t>
                                  </w:r>
                                </w:p>
                              </w:tc>
                            </w:tr>
                            <w:tr w:rsidR="0096722D" w14:paraId="2D2903F4" w14:textId="77777777">
                              <w:trPr>
                                <w:trHeight w:val="440"/>
                              </w:trPr>
                              <w:tc>
                                <w:tcPr>
                                  <w:tcW w:w="316" w:type="dxa"/>
                                </w:tcPr>
                                <w:p w14:paraId="0E69E67A" w14:textId="77777777" w:rsidR="0096722D" w:rsidRDefault="0096722D">
                                  <w:pPr>
                                    <w:pStyle w:val="TableParagraph"/>
                                    <w:spacing w:before="14"/>
                                    <w:rPr>
                                      <w:sz w:val="10"/>
                                    </w:rPr>
                                  </w:pPr>
                                </w:p>
                                <w:p w14:paraId="0FBB85C1" w14:textId="77777777" w:rsidR="0096722D" w:rsidRDefault="00BE2784">
                                  <w:pPr>
                                    <w:pStyle w:val="TableParagraph"/>
                                    <w:ind w:right="47"/>
                                    <w:jc w:val="center"/>
                                    <w:rPr>
                                      <w:rFonts w:ascii="Arial"/>
                                      <w:sz w:val="10"/>
                                    </w:rPr>
                                  </w:pPr>
                                  <w:r>
                                    <w:rPr>
                                      <w:rFonts w:ascii="Arial"/>
                                      <w:spacing w:val="-5"/>
                                      <w:sz w:val="10"/>
                                    </w:rPr>
                                    <w:t>520</w:t>
                                  </w:r>
                                </w:p>
                              </w:tc>
                              <w:tc>
                                <w:tcPr>
                                  <w:tcW w:w="460" w:type="dxa"/>
                                </w:tcPr>
                                <w:p w14:paraId="2806EFC4" w14:textId="77777777" w:rsidR="0096722D" w:rsidRDefault="0096722D">
                                  <w:pPr>
                                    <w:pStyle w:val="TableParagraph"/>
                                    <w:rPr>
                                      <w:rFonts w:ascii="Times New Roman"/>
                                      <w:sz w:val="18"/>
                                    </w:rPr>
                                  </w:pPr>
                                </w:p>
                              </w:tc>
                            </w:tr>
                            <w:tr w:rsidR="0096722D" w14:paraId="4089F54B" w14:textId="77777777">
                              <w:trPr>
                                <w:trHeight w:val="516"/>
                              </w:trPr>
                              <w:tc>
                                <w:tcPr>
                                  <w:tcW w:w="316" w:type="dxa"/>
                                </w:tcPr>
                                <w:p w14:paraId="198961A3" w14:textId="77777777" w:rsidR="0096722D" w:rsidRDefault="0096722D">
                                  <w:pPr>
                                    <w:pStyle w:val="TableParagraph"/>
                                    <w:rPr>
                                      <w:sz w:val="10"/>
                                    </w:rPr>
                                  </w:pPr>
                                </w:p>
                                <w:p w14:paraId="46737452" w14:textId="77777777" w:rsidR="0096722D" w:rsidRDefault="0096722D">
                                  <w:pPr>
                                    <w:pStyle w:val="TableParagraph"/>
                                    <w:spacing w:before="18"/>
                                    <w:rPr>
                                      <w:sz w:val="10"/>
                                    </w:rPr>
                                  </w:pPr>
                                </w:p>
                                <w:p w14:paraId="564239EA" w14:textId="77777777" w:rsidR="0096722D" w:rsidRDefault="00BE2784">
                                  <w:pPr>
                                    <w:pStyle w:val="TableParagraph"/>
                                    <w:ind w:right="47"/>
                                    <w:jc w:val="center"/>
                                    <w:rPr>
                                      <w:rFonts w:ascii="Arial"/>
                                      <w:sz w:val="10"/>
                                    </w:rPr>
                                  </w:pPr>
                                  <w:r>
                                    <w:rPr>
                                      <w:rFonts w:ascii="Arial"/>
                                      <w:spacing w:val="-5"/>
                                      <w:sz w:val="10"/>
                                    </w:rPr>
                                    <w:t>521</w:t>
                                  </w:r>
                                </w:p>
                              </w:tc>
                              <w:tc>
                                <w:tcPr>
                                  <w:tcW w:w="460" w:type="dxa"/>
                                </w:tcPr>
                                <w:p w14:paraId="45B4B4D4" w14:textId="77777777" w:rsidR="0096722D" w:rsidRDefault="00BE2784">
                                  <w:pPr>
                                    <w:pStyle w:val="TableParagraph"/>
                                    <w:spacing w:before="156"/>
                                    <w:ind w:left="49"/>
                                    <w:jc w:val="center"/>
                                    <w:rPr>
                                      <w:sz w:val="20"/>
                                    </w:rPr>
                                  </w:pPr>
                                  <w:r>
                                    <w:rPr>
                                      <w:spacing w:val="-4"/>
                                      <w:w w:val="90"/>
                                      <w:sz w:val="20"/>
                                    </w:rPr>
                                    <w:t>[36]</w:t>
                                  </w:r>
                                </w:p>
                              </w:tc>
                            </w:tr>
                            <w:tr w:rsidR="0096722D" w14:paraId="794E7AB3" w14:textId="77777777">
                              <w:trPr>
                                <w:trHeight w:val="387"/>
                              </w:trPr>
                              <w:tc>
                                <w:tcPr>
                                  <w:tcW w:w="316" w:type="dxa"/>
                                </w:tcPr>
                                <w:p w14:paraId="079414A4" w14:textId="77777777" w:rsidR="0096722D" w:rsidRDefault="0096722D">
                                  <w:pPr>
                                    <w:pStyle w:val="TableParagraph"/>
                                    <w:spacing w:before="14"/>
                                    <w:rPr>
                                      <w:sz w:val="10"/>
                                    </w:rPr>
                                  </w:pPr>
                                </w:p>
                                <w:p w14:paraId="56E89B9D" w14:textId="77777777" w:rsidR="0096722D" w:rsidRDefault="00BE2784">
                                  <w:pPr>
                                    <w:pStyle w:val="TableParagraph"/>
                                    <w:ind w:right="47"/>
                                    <w:jc w:val="center"/>
                                    <w:rPr>
                                      <w:rFonts w:ascii="Arial"/>
                                      <w:sz w:val="10"/>
                                    </w:rPr>
                                  </w:pPr>
                                  <w:r>
                                    <w:rPr>
                                      <w:rFonts w:ascii="Arial"/>
                                      <w:spacing w:val="-5"/>
                                      <w:sz w:val="10"/>
                                    </w:rPr>
                                    <w:t>522</w:t>
                                  </w:r>
                                </w:p>
                              </w:tc>
                              <w:tc>
                                <w:tcPr>
                                  <w:tcW w:w="460" w:type="dxa"/>
                                </w:tcPr>
                                <w:p w14:paraId="34A6AD2E" w14:textId="77777777" w:rsidR="0096722D" w:rsidRDefault="0096722D">
                                  <w:pPr>
                                    <w:pStyle w:val="TableParagraph"/>
                                    <w:rPr>
                                      <w:rFonts w:ascii="Times New Roman"/>
                                      <w:sz w:val="18"/>
                                    </w:rPr>
                                  </w:pPr>
                                </w:p>
                              </w:tc>
                            </w:tr>
                            <w:tr w:rsidR="0096722D" w14:paraId="2EFA48A4" w14:textId="77777777">
                              <w:trPr>
                                <w:trHeight w:val="451"/>
                              </w:trPr>
                              <w:tc>
                                <w:tcPr>
                                  <w:tcW w:w="316" w:type="dxa"/>
                                </w:tcPr>
                                <w:p w14:paraId="52C61FAF" w14:textId="77777777" w:rsidR="0096722D" w:rsidRDefault="0096722D">
                                  <w:pPr>
                                    <w:pStyle w:val="TableParagraph"/>
                                    <w:spacing w:before="25"/>
                                    <w:rPr>
                                      <w:sz w:val="10"/>
                                    </w:rPr>
                                  </w:pPr>
                                </w:p>
                                <w:p w14:paraId="15BA63C1" w14:textId="77777777" w:rsidR="0096722D" w:rsidRDefault="00BE2784">
                                  <w:pPr>
                                    <w:pStyle w:val="TableParagraph"/>
                                    <w:ind w:right="47"/>
                                    <w:jc w:val="center"/>
                                    <w:rPr>
                                      <w:rFonts w:ascii="Arial"/>
                                      <w:sz w:val="10"/>
                                    </w:rPr>
                                  </w:pPr>
                                  <w:r>
                                    <w:rPr>
                                      <w:rFonts w:ascii="Arial"/>
                                      <w:spacing w:val="-5"/>
                                      <w:sz w:val="10"/>
                                    </w:rPr>
                                    <w:t>523</w:t>
                                  </w:r>
                                </w:p>
                              </w:tc>
                              <w:tc>
                                <w:tcPr>
                                  <w:tcW w:w="460" w:type="dxa"/>
                                </w:tcPr>
                                <w:p w14:paraId="2A919B29" w14:textId="77777777" w:rsidR="0096722D" w:rsidRDefault="0096722D">
                                  <w:pPr>
                                    <w:pStyle w:val="TableParagraph"/>
                                    <w:rPr>
                                      <w:rFonts w:ascii="Times New Roman"/>
                                      <w:sz w:val="18"/>
                                    </w:rPr>
                                  </w:pPr>
                                </w:p>
                              </w:tc>
                            </w:tr>
                            <w:tr w:rsidR="0096722D" w14:paraId="02CA366B" w14:textId="77777777">
                              <w:trPr>
                                <w:trHeight w:val="516"/>
                              </w:trPr>
                              <w:tc>
                                <w:tcPr>
                                  <w:tcW w:w="316" w:type="dxa"/>
                                </w:tcPr>
                                <w:p w14:paraId="52C17FC3" w14:textId="77777777" w:rsidR="0096722D" w:rsidRDefault="0096722D">
                                  <w:pPr>
                                    <w:pStyle w:val="TableParagraph"/>
                                    <w:rPr>
                                      <w:sz w:val="10"/>
                                    </w:rPr>
                                  </w:pPr>
                                </w:p>
                                <w:p w14:paraId="644F40EB" w14:textId="77777777" w:rsidR="0096722D" w:rsidRDefault="0096722D">
                                  <w:pPr>
                                    <w:pStyle w:val="TableParagraph"/>
                                    <w:spacing w:before="18"/>
                                    <w:rPr>
                                      <w:sz w:val="10"/>
                                    </w:rPr>
                                  </w:pPr>
                                </w:p>
                                <w:p w14:paraId="4F7A527C" w14:textId="77777777" w:rsidR="0096722D" w:rsidRDefault="00BE2784">
                                  <w:pPr>
                                    <w:pStyle w:val="TableParagraph"/>
                                    <w:ind w:right="47"/>
                                    <w:jc w:val="center"/>
                                    <w:rPr>
                                      <w:rFonts w:ascii="Arial"/>
                                      <w:sz w:val="10"/>
                                    </w:rPr>
                                  </w:pPr>
                                  <w:r>
                                    <w:rPr>
                                      <w:rFonts w:ascii="Arial"/>
                                      <w:spacing w:val="-5"/>
                                      <w:sz w:val="10"/>
                                    </w:rPr>
                                    <w:t>524</w:t>
                                  </w:r>
                                </w:p>
                              </w:tc>
                              <w:tc>
                                <w:tcPr>
                                  <w:tcW w:w="460" w:type="dxa"/>
                                </w:tcPr>
                                <w:p w14:paraId="22BB3418" w14:textId="77777777" w:rsidR="0096722D" w:rsidRDefault="00BE2784">
                                  <w:pPr>
                                    <w:pStyle w:val="TableParagraph"/>
                                    <w:spacing w:before="156"/>
                                    <w:ind w:left="49"/>
                                    <w:jc w:val="center"/>
                                    <w:rPr>
                                      <w:sz w:val="20"/>
                                    </w:rPr>
                                  </w:pPr>
                                  <w:r>
                                    <w:rPr>
                                      <w:spacing w:val="-4"/>
                                      <w:w w:val="95"/>
                                      <w:sz w:val="20"/>
                                    </w:rPr>
                                    <w:t>[37]</w:t>
                                  </w:r>
                                </w:p>
                              </w:tc>
                            </w:tr>
                            <w:tr w:rsidR="0096722D" w14:paraId="39A21198" w14:textId="77777777">
                              <w:trPr>
                                <w:trHeight w:val="387"/>
                              </w:trPr>
                              <w:tc>
                                <w:tcPr>
                                  <w:tcW w:w="316" w:type="dxa"/>
                                </w:tcPr>
                                <w:p w14:paraId="2296551B" w14:textId="77777777" w:rsidR="0096722D" w:rsidRDefault="0096722D">
                                  <w:pPr>
                                    <w:pStyle w:val="TableParagraph"/>
                                    <w:spacing w:before="14"/>
                                    <w:rPr>
                                      <w:sz w:val="10"/>
                                    </w:rPr>
                                  </w:pPr>
                                </w:p>
                                <w:p w14:paraId="7C4BA30E" w14:textId="77777777" w:rsidR="0096722D" w:rsidRDefault="00BE2784">
                                  <w:pPr>
                                    <w:pStyle w:val="TableParagraph"/>
                                    <w:ind w:right="47"/>
                                    <w:jc w:val="center"/>
                                    <w:rPr>
                                      <w:rFonts w:ascii="Arial"/>
                                      <w:sz w:val="10"/>
                                    </w:rPr>
                                  </w:pPr>
                                  <w:r>
                                    <w:rPr>
                                      <w:rFonts w:ascii="Arial"/>
                                      <w:spacing w:val="-5"/>
                                      <w:sz w:val="10"/>
                                    </w:rPr>
                                    <w:t>525</w:t>
                                  </w:r>
                                </w:p>
                              </w:tc>
                              <w:tc>
                                <w:tcPr>
                                  <w:tcW w:w="460" w:type="dxa"/>
                                </w:tcPr>
                                <w:p w14:paraId="7CBB5468" w14:textId="77777777" w:rsidR="0096722D" w:rsidRDefault="0096722D">
                                  <w:pPr>
                                    <w:pStyle w:val="TableParagraph"/>
                                    <w:rPr>
                                      <w:rFonts w:ascii="Times New Roman"/>
                                      <w:sz w:val="18"/>
                                    </w:rPr>
                                  </w:pPr>
                                </w:p>
                              </w:tc>
                            </w:tr>
                            <w:tr w:rsidR="0096722D" w14:paraId="608E004E" w14:textId="77777777">
                              <w:trPr>
                                <w:trHeight w:val="398"/>
                              </w:trPr>
                              <w:tc>
                                <w:tcPr>
                                  <w:tcW w:w="316" w:type="dxa"/>
                                </w:tcPr>
                                <w:p w14:paraId="1989B8C8" w14:textId="77777777" w:rsidR="0096722D" w:rsidRDefault="0096722D">
                                  <w:pPr>
                                    <w:pStyle w:val="TableParagraph"/>
                                    <w:spacing w:before="25"/>
                                    <w:rPr>
                                      <w:sz w:val="10"/>
                                    </w:rPr>
                                  </w:pPr>
                                </w:p>
                                <w:p w14:paraId="53828BD9" w14:textId="77777777" w:rsidR="0096722D" w:rsidRDefault="00BE2784">
                                  <w:pPr>
                                    <w:pStyle w:val="TableParagraph"/>
                                    <w:ind w:right="47"/>
                                    <w:jc w:val="center"/>
                                    <w:rPr>
                                      <w:rFonts w:ascii="Arial"/>
                                      <w:sz w:val="10"/>
                                    </w:rPr>
                                  </w:pPr>
                                  <w:r>
                                    <w:rPr>
                                      <w:rFonts w:ascii="Arial"/>
                                      <w:spacing w:val="-5"/>
                                      <w:sz w:val="10"/>
                                    </w:rPr>
                                    <w:t>526</w:t>
                                  </w:r>
                                </w:p>
                              </w:tc>
                              <w:tc>
                                <w:tcPr>
                                  <w:tcW w:w="460" w:type="dxa"/>
                                </w:tcPr>
                                <w:p w14:paraId="523BF0B4" w14:textId="77777777" w:rsidR="0096722D" w:rsidRDefault="0096722D">
                                  <w:pPr>
                                    <w:pStyle w:val="TableParagraph"/>
                                    <w:rPr>
                                      <w:rFonts w:ascii="Times New Roman"/>
                                      <w:sz w:val="18"/>
                                    </w:rPr>
                                  </w:pPr>
                                </w:p>
                              </w:tc>
                            </w:tr>
                            <w:tr w:rsidR="0096722D" w14:paraId="21F0DF7A" w14:textId="77777777">
                              <w:trPr>
                                <w:trHeight w:val="451"/>
                              </w:trPr>
                              <w:tc>
                                <w:tcPr>
                                  <w:tcW w:w="316" w:type="dxa"/>
                                </w:tcPr>
                                <w:p w14:paraId="42AEA526" w14:textId="77777777" w:rsidR="0096722D" w:rsidRDefault="0096722D">
                                  <w:pPr>
                                    <w:pStyle w:val="TableParagraph"/>
                                    <w:spacing w:before="25"/>
                                    <w:rPr>
                                      <w:sz w:val="10"/>
                                    </w:rPr>
                                  </w:pPr>
                                </w:p>
                                <w:p w14:paraId="41028376" w14:textId="77777777" w:rsidR="0096722D" w:rsidRDefault="00BE2784">
                                  <w:pPr>
                                    <w:pStyle w:val="TableParagraph"/>
                                    <w:ind w:right="47"/>
                                    <w:jc w:val="center"/>
                                    <w:rPr>
                                      <w:rFonts w:ascii="Arial"/>
                                      <w:sz w:val="10"/>
                                    </w:rPr>
                                  </w:pPr>
                                  <w:r>
                                    <w:rPr>
                                      <w:rFonts w:ascii="Arial"/>
                                      <w:spacing w:val="-5"/>
                                      <w:sz w:val="10"/>
                                    </w:rPr>
                                    <w:t>527</w:t>
                                  </w:r>
                                </w:p>
                              </w:tc>
                              <w:tc>
                                <w:tcPr>
                                  <w:tcW w:w="460" w:type="dxa"/>
                                </w:tcPr>
                                <w:p w14:paraId="187A2BD9" w14:textId="77777777" w:rsidR="0096722D" w:rsidRDefault="0096722D">
                                  <w:pPr>
                                    <w:pStyle w:val="TableParagraph"/>
                                    <w:rPr>
                                      <w:rFonts w:ascii="Times New Roman"/>
                                      <w:sz w:val="18"/>
                                    </w:rPr>
                                  </w:pPr>
                                </w:p>
                              </w:tc>
                            </w:tr>
                            <w:tr w:rsidR="0096722D" w14:paraId="61B0A9D0" w14:textId="77777777">
                              <w:trPr>
                                <w:trHeight w:val="516"/>
                              </w:trPr>
                              <w:tc>
                                <w:tcPr>
                                  <w:tcW w:w="316" w:type="dxa"/>
                                </w:tcPr>
                                <w:p w14:paraId="30BA1547" w14:textId="77777777" w:rsidR="0096722D" w:rsidRDefault="0096722D">
                                  <w:pPr>
                                    <w:pStyle w:val="TableParagraph"/>
                                    <w:rPr>
                                      <w:sz w:val="10"/>
                                    </w:rPr>
                                  </w:pPr>
                                </w:p>
                                <w:p w14:paraId="6DCF02FB" w14:textId="77777777" w:rsidR="0096722D" w:rsidRDefault="0096722D">
                                  <w:pPr>
                                    <w:pStyle w:val="TableParagraph"/>
                                    <w:spacing w:before="18"/>
                                    <w:rPr>
                                      <w:sz w:val="10"/>
                                    </w:rPr>
                                  </w:pPr>
                                </w:p>
                                <w:p w14:paraId="39B24E3F" w14:textId="77777777" w:rsidR="0096722D" w:rsidRDefault="00BE2784">
                                  <w:pPr>
                                    <w:pStyle w:val="TableParagraph"/>
                                    <w:ind w:right="47"/>
                                    <w:jc w:val="center"/>
                                    <w:rPr>
                                      <w:rFonts w:ascii="Arial"/>
                                      <w:sz w:val="10"/>
                                    </w:rPr>
                                  </w:pPr>
                                  <w:r>
                                    <w:rPr>
                                      <w:rFonts w:ascii="Arial"/>
                                      <w:spacing w:val="-5"/>
                                      <w:sz w:val="10"/>
                                    </w:rPr>
                                    <w:t>528</w:t>
                                  </w:r>
                                </w:p>
                              </w:tc>
                              <w:tc>
                                <w:tcPr>
                                  <w:tcW w:w="460" w:type="dxa"/>
                                </w:tcPr>
                                <w:p w14:paraId="0870927E" w14:textId="77777777" w:rsidR="0096722D" w:rsidRDefault="00BE2784">
                                  <w:pPr>
                                    <w:pStyle w:val="TableParagraph"/>
                                    <w:spacing w:before="156"/>
                                    <w:ind w:left="49"/>
                                    <w:jc w:val="center"/>
                                    <w:rPr>
                                      <w:sz w:val="20"/>
                                    </w:rPr>
                                  </w:pPr>
                                  <w:r>
                                    <w:rPr>
                                      <w:spacing w:val="-4"/>
                                      <w:w w:val="90"/>
                                      <w:sz w:val="20"/>
                                    </w:rPr>
                                    <w:t>[38]</w:t>
                                  </w:r>
                                </w:p>
                              </w:tc>
                            </w:tr>
                            <w:tr w:rsidR="0096722D" w14:paraId="202FB0FA" w14:textId="77777777">
                              <w:trPr>
                                <w:trHeight w:val="387"/>
                              </w:trPr>
                              <w:tc>
                                <w:tcPr>
                                  <w:tcW w:w="316" w:type="dxa"/>
                                </w:tcPr>
                                <w:p w14:paraId="516F79B0" w14:textId="77777777" w:rsidR="0096722D" w:rsidRDefault="0096722D">
                                  <w:pPr>
                                    <w:pStyle w:val="TableParagraph"/>
                                    <w:spacing w:before="14"/>
                                    <w:rPr>
                                      <w:sz w:val="10"/>
                                    </w:rPr>
                                  </w:pPr>
                                </w:p>
                                <w:p w14:paraId="3C9C28B5" w14:textId="77777777" w:rsidR="0096722D" w:rsidRDefault="00BE2784">
                                  <w:pPr>
                                    <w:pStyle w:val="TableParagraph"/>
                                    <w:ind w:right="47"/>
                                    <w:jc w:val="center"/>
                                    <w:rPr>
                                      <w:rFonts w:ascii="Arial"/>
                                      <w:sz w:val="10"/>
                                    </w:rPr>
                                  </w:pPr>
                                  <w:r>
                                    <w:rPr>
                                      <w:rFonts w:ascii="Arial"/>
                                      <w:spacing w:val="-5"/>
                                      <w:sz w:val="10"/>
                                    </w:rPr>
                                    <w:t>529</w:t>
                                  </w:r>
                                </w:p>
                              </w:tc>
                              <w:tc>
                                <w:tcPr>
                                  <w:tcW w:w="460" w:type="dxa"/>
                                </w:tcPr>
                                <w:p w14:paraId="4DD28471" w14:textId="77777777" w:rsidR="0096722D" w:rsidRDefault="0096722D">
                                  <w:pPr>
                                    <w:pStyle w:val="TableParagraph"/>
                                    <w:rPr>
                                      <w:rFonts w:ascii="Times New Roman"/>
                                      <w:sz w:val="18"/>
                                    </w:rPr>
                                  </w:pPr>
                                </w:p>
                              </w:tc>
                            </w:tr>
                            <w:tr w:rsidR="0096722D" w14:paraId="6CE77D2A" w14:textId="77777777">
                              <w:trPr>
                                <w:trHeight w:val="398"/>
                              </w:trPr>
                              <w:tc>
                                <w:tcPr>
                                  <w:tcW w:w="316" w:type="dxa"/>
                                </w:tcPr>
                                <w:p w14:paraId="60A53D10" w14:textId="77777777" w:rsidR="0096722D" w:rsidRDefault="0096722D">
                                  <w:pPr>
                                    <w:pStyle w:val="TableParagraph"/>
                                    <w:spacing w:before="25"/>
                                    <w:rPr>
                                      <w:sz w:val="10"/>
                                    </w:rPr>
                                  </w:pPr>
                                </w:p>
                                <w:p w14:paraId="3E246B46" w14:textId="77777777" w:rsidR="0096722D" w:rsidRDefault="00BE2784">
                                  <w:pPr>
                                    <w:pStyle w:val="TableParagraph"/>
                                    <w:ind w:right="47"/>
                                    <w:jc w:val="center"/>
                                    <w:rPr>
                                      <w:rFonts w:ascii="Arial"/>
                                      <w:sz w:val="10"/>
                                    </w:rPr>
                                  </w:pPr>
                                  <w:r>
                                    <w:rPr>
                                      <w:rFonts w:ascii="Arial"/>
                                      <w:spacing w:val="-5"/>
                                      <w:sz w:val="10"/>
                                    </w:rPr>
                                    <w:t>530</w:t>
                                  </w:r>
                                </w:p>
                              </w:tc>
                              <w:tc>
                                <w:tcPr>
                                  <w:tcW w:w="460" w:type="dxa"/>
                                </w:tcPr>
                                <w:p w14:paraId="16343BD1" w14:textId="77777777" w:rsidR="0096722D" w:rsidRDefault="0096722D">
                                  <w:pPr>
                                    <w:pStyle w:val="TableParagraph"/>
                                    <w:rPr>
                                      <w:rFonts w:ascii="Times New Roman"/>
                                      <w:sz w:val="18"/>
                                    </w:rPr>
                                  </w:pPr>
                                </w:p>
                              </w:tc>
                            </w:tr>
                            <w:tr w:rsidR="0096722D" w14:paraId="0748A001" w14:textId="77777777">
                              <w:trPr>
                                <w:trHeight w:val="451"/>
                              </w:trPr>
                              <w:tc>
                                <w:tcPr>
                                  <w:tcW w:w="316" w:type="dxa"/>
                                </w:tcPr>
                                <w:p w14:paraId="07B9B5F6" w14:textId="77777777" w:rsidR="0096722D" w:rsidRDefault="0096722D">
                                  <w:pPr>
                                    <w:pStyle w:val="TableParagraph"/>
                                    <w:spacing w:before="25"/>
                                    <w:rPr>
                                      <w:sz w:val="10"/>
                                    </w:rPr>
                                  </w:pPr>
                                </w:p>
                                <w:p w14:paraId="7A866206" w14:textId="77777777" w:rsidR="0096722D" w:rsidRDefault="00BE2784">
                                  <w:pPr>
                                    <w:pStyle w:val="TableParagraph"/>
                                    <w:ind w:right="47"/>
                                    <w:jc w:val="center"/>
                                    <w:rPr>
                                      <w:rFonts w:ascii="Arial"/>
                                      <w:sz w:val="10"/>
                                    </w:rPr>
                                  </w:pPr>
                                  <w:r>
                                    <w:rPr>
                                      <w:rFonts w:ascii="Arial"/>
                                      <w:spacing w:val="-5"/>
                                      <w:sz w:val="10"/>
                                    </w:rPr>
                                    <w:t>531</w:t>
                                  </w:r>
                                </w:p>
                              </w:tc>
                              <w:tc>
                                <w:tcPr>
                                  <w:tcW w:w="460" w:type="dxa"/>
                                </w:tcPr>
                                <w:p w14:paraId="106B8136" w14:textId="77777777" w:rsidR="0096722D" w:rsidRDefault="0096722D">
                                  <w:pPr>
                                    <w:pStyle w:val="TableParagraph"/>
                                    <w:rPr>
                                      <w:rFonts w:ascii="Times New Roman"/>
                                      <w:sz w:val="18"/>
                                    </w:rPr>
                                  </w:pPr>
                                </w:p>
                              </w:tc>
                            </w:tr>
                            <w:tr w:rsidR="0096722D" w14:paraId="443CF954" w14:textId="77777777">
                              <w:trPr>
                                <w:trHeight w:val="389"/>
                              </w:trPr>
                              <w:tc>
                                <w:tcPr>
                                  <w:tcW w:w="316" w:type="dxa"/>
                                </w:tcPr>
                                <w:p w14:paraId="082F005D" w14:textId="77777777" w:rsidR="0096722D" w:rsidRDefault="0096722D">
                                  <w:pPr>
                                    <w:pStyle w:val="TableParagraph"/>
                                    <w:rPr>
                                      <w:sz w:val="10"/>
                                    </w:rPr>
                                  </w:pPr>
                                </w:p>
                                <w:p w14:paraId="0E2D9388" w14:textId="77777777" w:rsidR="0096722D" w:rsidRDefault="0096722D">
                                  <w:pPr>
                                    <w:pStyle w:val="TableParagraph"/>
                                    <w:spacing w:before="18"/>
                                    <w:rPr>
                                      <w:sz w:val="10"/>
                                    </w:rPr>
                                  </w:pPr>
                                </w:p>
                                <w:p w14:paraId="05816E2D" w14:textId="77777777" w:rsidR="0096722D" w:rsidRDefault="00BE2784">
                                  <w:pPr>
                                    <w:pStyle w:val="TableParagraph"/>
                                    <w:ind w:right="47"/>
                                    <w:jc w:val="center"/>
                                    <w:rPr>
                                      <w:rFonts w:ascii="Arial"/>
                                      <w:sz w:val="10"/>
                                    </w:rPr>
                                  </w:pPr>
                                  <w:r>
                                    <w:rPr>
                                      <w:rFonts w:ascii="Arial"/>
                                      <w:spacing w:val="-5"/>
                                      <w:sz w:val="10"/>
                                    </w:rPr>
                                    <w:t>532</w:t>
                                  </w:r>
                                </w:p>
                              </w:tc>
                              <w:tc>
                                <w:tcPr>
                                  <w:tcW w:w="460" w:type="dxa"/>
                                </w:tcPr>
                                <w:p w14:paraId="516C5670" w14:textId="77777777" w:rsidR="0096722D" w:rsidRDefault="00BE2784">
                                  <w:pPr>
                                    <w:pStyle w:val="TableParagraph"/>
                                    <w:spacing w:before="156" w:line="213" w:lineRule="exact"/>
                                    <w:ind w:left="49"/>
                                    <w:jc w:val="center"/>
                                    <w:rPr>
                                      <w:sz w:val="20"/>
                                    </w:rPr>
                                  </w:pPr>
                                  <w:r>
                                    <w:rPr>
                                      <w:spacing w:val="-4"/>
                                      <w:w w:val="90"/>
                                      <w:sz w:val="20"/>
                                    </w:rPr>
                                    <w:t>[39]</w:t>
                                  </w:r>
                                </w:p>
                              </w:tc>
                            </w:tr>
                          </w:tbl>
                          <w:p w14:paraId="7235E1E8" w14:textId="77777777" w:rsidR="0096722D" w:rsidRDefault="0096722D">
                            <w:pPr>
                              <w:pStyle w:val="BodyText"/>
                              <w:spacing w:before="0"/>
                              <w:ind w:left="0"/>
                            </w:pPr>
                          </w:p>
                        </w:txbxContent>
                      </wps:txbx>
                      <wps:bodyPr wrap="square" lIns="0" tIns="0" rIns="0" bIns="0" rtlCol="0">
                        <a:noAutofit/>
                      </wps:bodyPr>
                    </wps:wsp>
                  </a:graphicData>
                </a:graphic>
              </wp:anchor>
            </w:drawing>
          </mc:Choice>
          <mc:Fallback>
            <w:pict>
              <v:shape w14:anchorId="7C4BB3C2" id="Textbox 46" o:spid="_x0000_s1037" type="#_x0000_t202" style="position:absolute;left:0;text-align:left;margin-left:48.25pt;margin-top:74.5pt;width:44.8pt;height:619.25pt;z-index:1574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6"/>
                        <w:gridCol w:w="460"/>
                      </w:tblGrid>
                      <w:tr w:rsidR="0096722D" w14:paraId="134F5074" w14:textId="77777777">
                        <w:trPr>
                          <w:trHeight w:val="326"/>
                        </w:trPr>
                        <w:tc>
                          <w:tcPr>
                            <w:tcW w:w="316" w:type="dxa"/>
                          </w:tcPr>
                          <w:p w14:paraId="29697D73" w14:textId="77777777" w:rsidR="0096722D" w:rsidRDefault="00BE2784">
                            <w:pPr>
                              <w:pStyle w:val="TableParagraph"/>
                              <w:spacing w:before="55"/>
                              <w:ind w:right="47"/>
                              <w:jc w:val="center"/>
                              <w:rPr>
                                <w:rFonts w:ascii="Arial"/>
                                <w:sz w:val="10"/>
                              </w:rPr>
                            </w:pPr>
                            <w:r>
                              <w:rPr>
                                <w:rFonts w:ascii="Arial"/>
                                <w:spacing w:val="-5"/>
                                <w:sz w:val="10"/>
                              </w:rPr>
                              <w:t>505</w:t>
                            </w:r>
                          </w:p>
                        </w:tc>
                        <w:tc>
                          <w:tcPr>
                            <w:tcW w:w="460" w:type="dxa"/>
                          </w:tcPr>
                          <w:p w14:paraId="4EFE7806" w14:textId="77777777" w:rsidR="0096722D" w:rsidRDefault="00BE2784">
                            <w:pPr>
                              <w:pStyle w:val="TableParagraph"/>
                              <w:spacing w:line="193" w:lineRule="exact"/>
                              <w:ind w:left="49"/>
                              <w:jc w:val="center"/>
                              <w:rPr>
                                <w:sz w:val="20"/>
                              </w:rPr>
                            </w:pPr>
                            <w:r>
                              <w:rPr>
                                <w:spacing w:val="-4"/>
                                <w:w w:val="90"/>
                                <w:sz w:val="20"/>
                              </w:rPr>
                              <w:t>[30]</w:t>
                            </w:r>
                          </w:p>
                        </w:tc>
                      </w:tr>
                      <w:tr w:rsidR="0096722D" w14:paraId="2E303583" w14:textId="77777777">
                        <w:trPr>
                          <w:trHeight w:val="440"/>
                        </w:trPr>
                        <w:tc>
                          <w:tcPr>
                            <w:tcW w:w="316" w:type="dxa"/>
                          </w:tcPr>
                          <w:p w14:paraId="64CE368C" w14:textId="77777777" w:rsidR="0096722D" w:rsidRDefault="0096722D">
                            <w:pPr>
                              <w:pStyle w:val="TableParagraph"/>
                              <w:spacing w:before="14"/>
                              <w:rPr>
                                <w:sz w:val="10"/>
                              </w:rPr>
                            </w:pPr>
                          </w:p>
                          <w:p w14:paraId="560F92D7" w14:textId="77777777" w:rsidR="0096722D" w:rsidRDefault="00BE2784">
                            <w:pPr>
                              <w:pStyle w:val="TableParagraph"/>
                              <w:ind w:right="47"/>
                              <w:jc w:val="center"/>
                              <w:rPr>
                                <w:rFonts w:ascii="Arial"/>
                                <w:sz w:val="10"/>
                              </w:rPr>
                            </w:pPr>
                            <w:r>
                              <w:rPr>
                                <w:rFonts w:ascii="Arial"/>
                                <w:spacing w:val="-5"/>
                                <w:sz w:val="10"/>
                              </w:rPr>
                              <w:t>506</w:t>
                            </w:r>
                          </w:p>
                        </w:tc>
                        <w:tc>
                          <w:tcPr>
                            <w:tcW w:w="460" w:type="dxa"/>
                          </w:tcPr>
                          <w:p w14:paraId="2E813738" w14:textId="77777777" w:rsidR="0096722D" w:rsidRDefault="0096722D">
                            <w:pPr>
                              <w:pStyle w:val="TableParagraph"/>
                              <w:rPr>
                                <w:rFonts w:ascii="Times New Roman"/>
                                <w:sz w:val="18"/>
                              </w:rPr>
                            </w:pPr>
                          </w:p>
                        </w:tc>
                      </w:tr>
                      <w:tr w:rsidR="0096722D" w14:paraId="7B5E9B19" w14:textId="77777777">
                        <w:trPr>
                          <w:trHeight w:val="516"/>
                        </w:trPr>
                        <w:tc>
                          <w:tcPr>
                            <w:tcW w:w="316" w:type="dxa"/>
                          </w:tcPr>
                          <w:p w14:paraId="0A81B816" w14:textId="77777777" w:rsidR="0096722D" w:rsidRDefault="0096722D">
                            <w:pPr>
                              <w:pStyle w:val="TableParagraph"/>
                              <w:rPr>
                                <w:sz w:val="10"/>
                              </w:rPr>
                            </w:pPr>
                          </w:p>
                          <w:p w14:paraId="2D7FE123" w14:textId="77777777" w:rsidR="0096722D" w:rsidRDefault="0096722D">
                            <w:pPr>
                              <w:pStyle w:val="TableParagraph"/>
                              <w:spacing w:before="18"/>
                              <w:rPr>
                                <w:sz w:val="10"/>
                              </w:rPr>
                            </w:pPr>
                          </w:p>
                          <w:p w14:paraId="1DECB796" w14:textId="77777777" w:rsidR="0096722D" w:rsidRDefault="00BE2784">
                            <w:pPr>
                              <w:pStyle w:val="TableParagraph"/>
                              <w:ind w:right="47"/>
                              <w:jc w:val="center"/>
                              <w:rPr>
                                <w:rFonts w:ascii="Arial"/>
                                <w:sz w:val="10"/>
                              </w:rPr>
                            </w:pPr>
                            <w:r>
                              <w:rPr>
                                <w:rFonts w:ascii="Arial"/>
                                <w:spacing w:val="-5"/>
                                <w:sz w:val="10"/>
                              </w:rPr>
                              <w:t>507</w:t>
                            </w:r>
                          </w:p>
                        </w:tc>
                        <w:tc>
                          <w:tcPr>
                            <w:tcW w:w="460" w:type="dxa"/>
                          </w:tcPr>
                          <w:p w14:paraId="1D4BADFE" w14:textId="77777777" w:rsidR="0096722D" w:rsidRDefault="00BE2784">
                            <w:pPr>
                              <w:pStyle w:val="TableParagraph"/>
                              <w:spacing w:before="156"/>
                              <w:ind w:left="49"/>
                              <w:jc w:val="center"/>
                              <w:rPr>
                                <w:sz w:val="20"/>
                              </w:rPr>
                            </w:pPr>
                            <w:r>
                              <w:rPr>
                                <w:spacing w:val="-4"/>
                                <w:sz w:val="20"/>
                              </w:rPr>
                              <w:t>[31]</w:t>
                            </w:r>
                          </w:p>
                        </w:tc>
                      </w:tr>
                      <w:tr w:rsidR="0096722D" w14:paraId="4FD3E533" w14:textId="77777777">
                        <w:trPr>
                          <w:trHeight w:val="387"/>
                        </w:trPr>
                        <w:tc>
                          <w:tcPr>
                            <w:tcW w:w="316" w:type="dxa"/>
                          </w:tcPr>
                          <w:p w14:paraId="77710644" w14:textId="77777777" w:rsidR="0096722D" w:rsidRDefault="0096722D">
                            <w:pPr>
                              <w:pStyle w:val="TableParagraph"/>
                              <w:spacing w:before="14"/>
                              <w:rPr>
                                <w:sz w:val="10"/>
                              </w:rPr>
                            </w:pPr>
                          </w:p>
                          <w:p w14:paraId="460A4607" w14:textId="77777777" w:rsidR="0096722D" w:rsidRDefault="00BE2784">
                            <w:pPr>
                              <w:pStyle w:val="TableParagraph"/>
                              <w:ind w:right="47"/>
                              <w:jc w:val="center"/>
                              <w:rPr>
                                <w:rFonts w:ascii="Arial"/>
                                <w:sz w:val="10"/>
                              </w:rPr>
                            </w:pPr>
                            <w:r>
                              <w:rPr>
                                <w:rFonts w:ascii="Arial"/>
                                <w:spacing w:val="-5"/>
                                <w:sz w:val="10"/>
                              </w:rPr>
                              <w:t>508</w:t>
                            </w:r>
                          </w:p>
                        </w:tc>
                        <w:tc>
                          <w:tcPr>
                            <w:tcW w:w="460" w:type="dxa"/>
                          </w:tcPr>
                          <w:p w14:paraId="132D66F8" w14:textId="77777777" w:rsidR="0096722D" w:rsidRDefault="0096722D">
                            <w:pPr>
                              <w:pStyle w:val="TableParagraph"/>
                              <w:rPr>
                                <w:rFonts w:ascii="Times New Roman"/>
                                <w:sz w:val="18"/>
                              </w:rPr>
                            </w:pPr>
                          </w:p>
                        </w:tc>
                      </w:tr>
                      <w:tr w:rsidR="0096722D" w14:paraId="47F7DC9A" w14:textId="77777777">
                        <w:trPr>
                          <w:trHeight w:val="451"/>
                        </w:trPr>
                        <w:tc>
                          <w:tcPr>
                            <w:tcW w:w="316" w:type="dxa"/>
                          </w:tcPr>
                          <w:p w14:paraId="0F0CBCB5" w14:textId="77777777" w:rsidR="0096722D" w:rsidRDefault="0096722D">
                            <w:pPr>
                              <w:pStyle w:val="TableParagraph"/>
                              <w:spacing w:before="25"/>
                              <w:rPr>
                                <w:sz w:val="10"/>
                              </w:rPr>
                            </w:pPr>
                          </w:p>
                          <w:p w14:paraId="76B023CC" w14:textId="77777777" w:rsidR="0096722D" w:rsidRDefault="00BE2784">
                            <w:pPr>
                              <w:pStyle w:val="TableParagraph"/>
                              <w:ind w:right="47"/>
                              <w:jc w:val="center"/>
                              <w:rPr>
                                <w:rFonts w:ascii="Arial"/>
                                <w:sz w:val="10"/>
                              </w:rPr>
                            </w:pPr>
                            <w:r>
                              <w:rPr>
                                <w:rFonts w:ascii="Arial"/>
                                <w:spacing w:val="-5"/>
                                <w:sz w:val="10"/>
                              </w:rPr>
                              <w:t>509</w:t>
                            </w:r>
                          </w:p>
                        </w:tc>
                        <w:tc>
                          <w:tcPr>
                            <w:tcW w:w="460" w:type="dxa"/>
                          </w:tcPr>
                          <w:p w14:paraId="5E5A4437" w14:textId="77777777" w:rsidR="0096722D" w:rsidRDefault="0096722D">
                            <w:pPr>
                              <w:pStyle w:val="TableParagraph"/>
                              <w:rPr>
                                <w:rFonts w:ascii="Times New Roman"/>
                                <w:sz w:val="18"/>
                              </w:rPr>
                            </w:pPr>
                          </w:p>
                        </w:tc>
                      </w:tr>
                      <w:tr w:rsidR="0096722D" w14:paraId="2BA86977" w14:textId="77777777">
                        <w:trPr>
                          <w:trHeight w:val="516"/>
                        </w:trPr>
                        <w:tc>
                          <w:tcPr>
                            <w:tcW w:w="316" w:type="dxa"/>
                          </w:tcPr>
                          <w:p w14:paraId="0AD6EBFF" w14:textId="77777777" w:rsidR="0096722D" w:rsidRDefault="0096722D">
                            <w:pPr>
                              <w:pStyle w:val="TableParagraph"/>
                              <w:rPr>
                                <w:sz w:val="10"/>
                              </w:rPr>
                            </w:pPr>
                          </w:p>
                          <w:p w14:paraId="72284643" w14:textId="77777777" w:rsidR="0096722D" w:rsidRDefault="0096722D">
                            <w:pPr>
                              <w:pStyle w:val="TableParagraph"/>
                              <w:spacing w:before="18"/>
                              <w:rPr>
                                <w:sz w:val="10"/>
                              </w:rPr>
                            </w:pPr>
                          </w:p>
                          <w:p w14:paraId="0E1C7420" w14:textId="77777777" w:rsidR="0096722D" w:rsidRDefault="00BE2784">
                            <w:pPr>
                              <w:pStyle w:val="TableParagraph"/>
                              <w:ind w:right="47"/>
                              <w:jc w:val="center"/>
                              <w:rPr>
                                <w:rFonts w:ascii="Arial"/>
                                <w:sz w:val="10"/>
                              </w:rPr>
                            </w:pPr>
                            <w:r>
                              <w:rPr>
                                <w:rFonts w:ascii="Arial"/>
                                <w:spacing w:val="-5"/>
                                <w:sz w:val="10"/>
                              </w:rPr>
                              <w:t>510</w:t>
                            </w:r>
                          </w:p>
                        </w:tc>
                        <w:tc>
                          <w:tcPr>
                            <w:tcW w:w="460" w:type="dxa"/>
                          </w:tcPr>
                          <w:p w14:paraId="749FA5CC" w14:textId="77777777" w:rsidR="0096722D" w:rsidRDefault="00BE2784">
                            <w:pPr>
                              <w:pStyle w:val="TableParagraph"/>
                              <w:spacing w:before="156"/>
                              <w:ind w:left="49"/>
                              <w:jc w:val="center"/>
                              <w:rPr>
                                <w:sz w:val="20"/>
                              </w:rPr>
                            </w:pPr>
                            <w:r>
                              <w:rPr>
                                <w:spacing w:val="-4"/>
                                <w:w w:val="95"/>
                                <w:sz w:val="20"/>
                              </w:rPr>
                              <w:t>[32]</w:t>
                            </w:r>
                          </w:p>
                        </w:tc>
                      </w:tr>
                      <w:tr w:rsidR="0096722D" w14:paraId="3B98D4EE" w14:textId="77777777">
                        <w:trPr>
                          <w:trHeight w:val="387"/>
                        </w:trPr>
                        <w:tc>
                          <w:tcPr>
                            <w:tcW w:w="316" w:type="dxa"/>
                          </w:tcPr>
                          <w:p w14:paraId="76E2B280" w14:textId="77777777" w:rsidR="0096722D" w:rsidRDefault="0096722D">
                            <w:pPr>
                              <w:pStyle w:val="TableParagraph"/>
                              <w:spacing w:before="14"/>
                              <w:rPr>
                                <w:sz w:val="10"/>
                              </w:rPr>
                            </w:pPr>
                          </w:p>
                          <w:p w14:paraId="71E6C225" w14:textId="77777777" w:rsidR="0096722D" w:rsidRDefault="00BE2784">
                            <w:pPr>
                              <w:pStyle w:val="TableParagraph"/>
                              <w:ind w:right="47"/>
                              <w:jc w:val="center"/>
                              <w:rPr>
                                <w:rFonts w:ascii="Arial"/>
                                <w:sz w:val="10"/>
                              </w:rPr>
                            </w:pPr>
                            <w:r>
                              <w:rPr>
                                <w:rFonts w:ascii="Arial"/>
                                <w:spacing w:val="-5"/>
                                <w:sz w:val="10"/>
                              </w:rPr>
                              <w:t>511</w:t>
                            </w:r>
                          </w:p>
                        </w:tc>
                        <w:tc>
                          <w:tcPr>
                            <w:tcW w:w="460" w:type="dxa"/>
                          </w:tcPr>
                          <w:p w14:paraId="3CB30A24" w14:textId="77777777" w:rsidR="0096722D" w:rsidRDefault="0096722D">
                            <w:pPr>
                              <w:pStyle w:val="TableParagraph"/>
                              <w:rPr>
                                <w:rFonts w:ascii="Times New Roman"/>
                                <w:sz w:val="18"/>
                              </w:rPr>
                            </w:pPr>
                          </w:p>
                        </w:tc>
                      </w:tr>
                      <w:tr w:rsidR="0096722D" w14:paraId="40FEC076" w14:textId="77777777">
                        <w:trPr>
                          <w:trHeight w:val="398"/>
                        </w:trPr>
                        <w:tc>
                          <w:tcPr>
                            <w:tcW w:w="316" w:type="dxa"/>
                          </w:tcPr>
                          <w:p w14:paraId="712D7DBB" w14:textId="77777777" w:rsidR="0096722D" w:rsidRDefault="0096722D">
                            <w:pPr>
                              <w:pStyle w:val="TableParagraph"/>
                              <w:spacing w:before="25"/>
                              <w:rPr>
                                <w:sz w:val="10"/>
                              </w:rPr>
                            </w:pPr>
                          </w:p>
                          <w:p w14:paraId="793D75E0" w14:textId="77777777" w:rsidR="0096722D" w:rsidRDefault="00BE2784">
                            <w:pPr>
                              <w:pStyle w:val="TableParagraph"/>
                              <w:ind w:right="47"/>
                              <w:jc w:val="center"/>
                              <w:rPr>
                                <w:rFonts w:ascii="Arial"/>
                                <w:sz w:val="10"/>
                              </w:rPr>
                            </w:pPr>
                            <w:r>
                              <w:rPr>
                                <w:rFonts w:ascii="Arial"/>
                                <w:spacing w:val="-5"/>
                                <w:sz w:val="10"/>
                              </w:rPr>
                              <w:t>512</w:t>
                            </w:r>
                          </w:p>
                        </w:tc>
                        <w:tc>
                          <w:tcPr>
                            <w:tcW w:w="460" w:type="dxa"/>
                          </w:tcPr>
                          <w:p w14:paraId="45E017D2" w14:textId="77777777" w:rsidR="0096722D" w:rsidRDefault="0096722D">
                            <w:pPr>
                              <w:pStyle w:val="TableParagraph"/>
                              <w:rPr>
                                <w:rFonts w:ascii="Times New Roman"/>
                                <w:sz w:val="18"/>
                              </w:rPr>
                            </w:pPr>
                          </w:p>
                        </w:tc>
                      </w:tr>
                      <w:tr w:rsidR="0096722D" w14:paraId="22A0FAD8" w14:textId="77777777">
                        <w:trPr>
                          <w:trHeight w:val="451"/>
                        </w:trPr>
                        <w:tc>
                          <w:tcPr>
                            <w:tcW w:w="316" w:type="dxa"/>
                          </w:tcPr>
                          <w:p w14:paraId="082A3B4C" w14:textId="77777777" w:rsidR="0096722D" w:rsidRDefault="0096722D">
                            <w:pPr>
                              <w:pStyle w:val="TableParagraph"/>
                              <w:spacing w:before="25"/>
                              <w:rPr>
                                <w:sz w:val="10"/>
                              </w:rPr>
                            </w:pPr>
                          </w:p>
                          <w:p w14:paraId="57319093" w14:textId="77777777" w:rsidR="0096722D" w:rsidRDefault="00BE2784">
                            <w:pPr>
                              <w:pStyle w:val="TableParagraph"/>
                              <w:ind w:right="47"/>
                              <w:jc w:val="center"/>
                              <w:rPr>
                                <w:rFonts w:ascii="Arial"/>
                                <w:sz w:val="10"/>
                              </w:rPr>
                            </w:pPr>
                            <w:r>
                              <w:rPr>
                                <w:rFonts w:ascii="Arial"/>
                                <w:spacing w:val="-5"/>
                                <w:sz w:val="10"/>
                              </w:rPr>
                              <w:t>513</w:t>
                            </w:r>
                          </w:p>
                        </w:tc>
                        <w:tc>
                          <w:tcPr>
                            <w:tcW w:w="460" w:type="dxa"/>
                          </w:tcPr>
                          <w:p w14:paraId="2384398F" w14:textId="77777777" w:rsidR="0096722D" w:rsidRDefault="0096722D">
                            <w:pPr>
                              <w:pStyle w:val="TableParagraph"/>
                              <w:rPr>
                                <w:rFonts w:ascii="Times New Roman"/>
                                <w:sz w:val="18"/>
                              </w:rPr>
                            </w:pPr>
                          </w:p>
                        </w:tc>
                      </w:tr>
                      <w:tr w:rsidR="0096722D" w14:paraId="66F38871" w14:textId="77777777">
                        <w:trPr>
                          <w:trHeight w:val="516"/>
                        </w:trPr>
                        <w:tc>
                          <w:tcPr>
                            <w:tcW w:w="316" w:type="dxa"/>
                          </w:tcPr>
                          <w:p w14:paraId="14C3E66C" w14:textId="77777777" w:rsidR="0096722D" w:rsidRDefault="0096722D">
                            <w:pPr>
                              <w:pStyle w:val="TableParagraph"/>
                              <w:rPr>
                                <w:sz w:val="10"/>
                              </w:rPr>
                            </w:pPr>
                          </w:p>
                          <w:p w14:paraId="3A6B6852" w14:textId="77777777" w:rsidR="0096722D" w:rsidRDefault="0096722D">
                            <w:pPr>
                              <w:pStyle w:val="TableParagraph"/>
                              <w:spacing w:before="18"/>
                              <w:rPr>
                                <w:sz w:val="10"/>
                              </w:rPr>
                            </w:pPr>
                          </w:p>
                          <w:p w14:paraId="458DD646" w14:textId="77777777" w:rsidR="0096722D" w:rsidRDefault="00BE2784">
                            <w:pPr>
                              <w:pStyle w:val="TableParagraph"/>
                              <w:ind w:right="47"/>
                              <w:jc w:val="center"/>
                              <w:rPr>
                                <w:rFonts w:ascii="Arial"/>
                                <w:sz w:val="10"/>
                              </w:rPr>
                            </w:pPr>
                            <w:r>
                              <w:rPr>
                                <w:rFonts w:ascii="Arial"/>
                                <w:spacing w:val="-5"/>
                                <w:sz w:val="10"/>
                              </w:rPr>
                              <w:t>514</w:t>
                            </w:r>
                          </w:p>
                        </w:tc>
                        <w:tc>
                          <w:tcPr>
                            <w:tcW w:w="460" w:type="dxa"/>
                          </w:tcPr>
                          <w:p w14:paraId="6D621604" w14:textId="77777777" w:rsidR="0096722D" w:rsidRDefault="00BE2784">
                            <w:pPr>
                              <w:pStyle w:val="TableParagraph"/>
                              <w:spacing w:before="156"/>
                              <w:ind w:left="49"/>
                              <w:jc w:val="center"/>
                              <w:rPr>
                                <w:sz w:val="20"/>
                              </w:rPr>
                            </w:pPr>
                            <w:r>
                              <w:rPr>
                                <w:spacing w:val="-4"/>
                                <w:w w:val="95"/>
                                <w:sz w:val="20"/>
                              </w:rPr>
                              <w:t>[33]</w:t>
                            </w:r>
                          </w:p>
                        </w:tc>
                      </w:tr>
                      <w:tr w:rsidR="0096722D" w14:paraId="76ACEF05" w14:textId="77777777">
                        <w:trPr>
                          <w:trHeight w:val="387"/>
                        </w:trPr>
                        <w:tc>
                          <w:tcPr>
                            <w:tcW w:w="316" w:type="dxa"/>
                          </w:tcPr>
                          <w:p w14:paraId="27C653F5" w14:textId="77777777" w:rsidR="0096722D" w:rsidRDefault="0096722D">
                            <w:pPr>
                              <w:pStyle w:val="TableParagraph"/>
                              <w:spacing w:before="14"/>
                              <w:rPr>
                                <w:sz w:val="10"/>
                              </w:rPr>
                            </w:pPr>
                          </w:p>
                          <w:p w14:paraId="7E8FAFF9" w14:textId="77777777" w:rsidR="0096722D" w:rsidRDefault="00BE2784">
                            <w:pPr>
                              <w:pStyle w:val="TableParagraph"/>
                              <w:ind w:right="47"/>
                              <w:jc w:val="center"/>
                              <w:rPr>
                                <w:rFonts w:ascii="Arial"/>
                                <w:sz w:val="10"/>
                              </w:rPr>
                            </w:pPr>
                            <w:r>
                              <w:rPr>
                                <w:rFonts w:ascii="Arial"/>
                                <w:spacing w:val="-5"/>
                                <w:sz w:val="10"/>
                              </w:rPr>
                              <w:t>515</w:t>
                            </w:r>
                          </w:p>
                        </w:tc>
                        <w:tc>
                          <w:tcPr>
                            <w:tcW w:w="460" w:type="dxa"/>
                          </w:tcPr>
                          <w:p w14:paraId="695ED8B8" w14:textId="77777777" w:rsidR="0096722D" w:rsidRDefault="0096722D">
                            <w:pPr>
                              <w:pStyle w:val="TableParagraph"/>
                              <w:rPr>
                                <w:rFonts w:ascii="Times New Roman"/>
                                <w:sz w:val="18"/>
                              </w:rPr>
                            </w:pPr>
                          </w:p>
                        </w:tc>
                      </w:tr>
                      <w:tr w:rsidR="0096722D" w14:paraId="7B91837D" w14:textId="77777777">
                        <w:trPr>
                          <w:trHeight w:val="451"/>
                        </w:trPr>
                        <w:tc>
                          <w:tcPr>
                            <w:tcW w:w="316" w:type="dxa"/>
                          </w:tcPr>
                          <w:p w14:paraId="635A8D66" w14:textId="77777777" w:rsidR="0096722D" w:rsidRDefault="0096722D">
                            <w:pPr>
                              <w:pStyle w:val="TableParagraph"/>
                              <w:spacing w:before="25"/>
                              <w:rPr>
                                <w:sz w:val="10"/>
                              </w:rPr>
                            </w:pPr>
                          </w:p>
                          <w:p w14:paraId="23EF6231" w14:textId="77777777" w:rsidR="0096722D" w:rsidRDefault="00BE2784">
                            <w:pPr>
                              <w:pStyle w:val="TableParagraph"/>
                              <w:ind w:right="47"/>
                              <w:jc w:val="center"/>
                              <w:rPr>
                                <w:rFonts w:ascii="Arial"/>
                                <w:sz w:val="10"/>
                              </w:rPr>
                            </w:pPr>
                            <w:r>
                              <w:rPr>
                                <w:rFonts w:ascii="Arial"/>
                                <w:spacing w:val="-5"/>
                                <w:sz w:val="10"/>
                              </w:rPr>
                              <w:t>516</w:t>
                            </w:r>
                          </w:p>
                        </w:tc>
                        <w:tc>
                          <w:tcPr>
                            <w:tcW w:w="460" w:type="dxa"/>
                          </w:tcPr>
                          <w:p w14:paraId="3196A700" w14:textId="77777777" w:rsidR="0096722D" w:rsidRDefault="0096722D">
                            <w:pPr>
                              <w:pStyle w:val="TableParagraph"/>
                              <w:rPr>
                                <w:rFonts w:ascii="Times New Roman"/>
                                <w:sz w:val="18"/>
                              </w:rPr>
                            </w:pPr>
                          </w:p>
                        </w:tc>
                      </w:tr>
                      <w:tr w:rsidR="0096722D" w14:paraId="6A931FBB" w14:textId="77777777">
                        <w:trPr>
                          <w:trHeight w:val="516"/>
                        </w:trPr>
                        <w:tc>
                          <w:tcPr>
                            <w:tcW w:w="316" w:type="dxa"/>
                          </w:tcPr>
                          <w:p w14:paraId="186E401C" w14:textId="77777777" w:rsidR="0096722D" w:rsidRDefault="0096722D">
                            <w:pPr>
                              <w:pStyle w:val="TableParagraph"/>
                              <w:rPr>
                                <w:sz w:val="10"/>
                              </w:rPr>
                            </w:pPr>
                          </w:p>
                          <w:p w14:paraId="589E22A6" w14:textId="77777777" w:rsidR="0096722D" w:rsidRDefault="0096722D">
                            <w:pPr>
                              <w:pStyle w:val="TableParagraph"/>
                              <w:spacing w:before="18"/>
                              <w:rPr>
                                <w:sz w:val="10"/>
                              </w:rPr>
                            </w:pPr>
                          </w:p>
                          <w:p w14:paraId="45A42826" w14:textId="77777777" w:rsidR="0096722D" w:rsidRDefault="00BE2784">
                            <w:pPr>
                              <w:pStyle w:val="TableParagraph"/>
                              <w:ind w:right="47"/>
                              <w:jc w:val="center"/>
                              <w:rPr>
                                <w:rFonts w:ascii="Arial"/>
                                <w:sz w:val="10"/>
                              </w:rPr>
                            </w:pPr>
                            <w:r>
                              <w:rPr>
                                <w:rFonts w:ascii="Arial"/>
                                <w:spacing w:val="-5"/>
                                <w:sz w:val="10"/>
                              </w:rPr>
                              <w:t>517</w:t>
                            </w:r>
                          </w:p>
                        </w:tc>
                        <w:tc>
                          <w:tcPr>
                            <w:tcW w:w="460" w:type="dxa"/>
                          </w:tcPr>
                          <w:p w14:paraId="45A51E95" w14:textId="77777777" w:rsidR="0096722D" w:rsidRDefault="00BE2784">
                            <w:pPr>
                              <w:pStyle w:val="TableParagraph"/>
                              <w:spacing w:before="156"/>
                              <w:ind w:left="49"/>
                              <w:jc w:val="center"/>
                              <w:rPr>
                                <w:sz w:val="20"/>
                              </w:rPr>
                            </w:pPr>
                            <w:r>
                              <w:rPr>
                                <w:spacing w:val="-4"/>
                                <w:w w:val="90"/>
                                <w:sz w:val="20"/>
                              </w:rPr>
                              <w:t>[34]</w:t>
                            </w:r>
                          </w:p>
                        </w:tc>
                      </w:tr>
                      <w:tr w:rsidR="0096722D" w14:paraId="1B14792D" w14:textId="77777777">
                        <w:trPr>
                          <w:trHeight w:val="440"/>
                        </w:trPr>
                        <w:tc>
                          <w:tcPr>
                            <w:tcW w:w="316" w:type="dxa"/>
                          </w:tcPr>
                          <w:p w14:paraId="29352E77" w14:textId="77777777" w:rsidR="0096722D" w:rsidRDefault="0096722D">
                            <w:pPr>
                              <w:pStyle w:val="TableParagraph"/>
                              <w:spacing w:before="14"/>
                              <w:rPr>
                                <w:sz w:val="10"/>
                              </w:rPr>
                            </w:pPr>
                          </w:p>
                          <w:p w14:paraId="7844436C" w14:textId="77777777" w:rsidR="0096722D" w:rsidRDefault="00BE2784">
                            <w:pPr>
                              <w:pStyle w:val="TableParagraph"/>
                              <w:ind w:right="47"/>
                              <w:jc w:val="center"/>
                              <w:rPr>
                                <w:rFonts w:ascii="Arial"/>
                                <w:sz w:val="10"/>
                              </w:rPr>
                            </w:pPr>
                            <w:r>
                              <w:rPr>
                                <w:rFonts w:ascii="Arial"/>
                                <w:spacing w:val="-5"/>
                                <w:sz w:val="10"/>
                              </w:rPr>
                              <w:t>518</w:t>
                            </w:r>
                          </w:p>
                        </w:tc>
                        <w:tc>
                          <w:tcPr>
                            <w:tcW w:w="460" w:type="dxa"/>
                          </w:tcPr>
                          <w:p w14:paraId="6DDB8F47" w14:textId="77777777" w:rsidR="0096722D" w:rsidRDefault="0096722D">
                            <w:pPr>
                              <w:pStyle w:val="TableParagraph"/>
                              <w:rPr>
                                <w:rFonts w:ascii="Times New Roman"/>
                                <w:sz w:val="18"/>
                              </w:rPr>
                            </w:pPr>
                          </w:p>
                        </w:tc>
                      </w:tr>
                      <w:tr w:rsidR="0096722D" w14:paraId="6648B58E" w14:textId="77777777">
                        <w:trPr>
                          <w:trHeight w:val="516"/>
                        </w:trPr>
                        <w:tc>
                          <w:tcPr>
                            <w:tcW w:w="316" w:type="dxa"/>
                          </w:tcPr>
                          <w:p w14:paraId="7B7979DA" w14:textId="77777777" w:rsidR="0096722D" w:rsidRDefault="0096722D">
                            <w:pPr>
                              <w:pStyle w:val="TableParagraph"/>
                              <w:rPr>
                                <w:sz w:val="10"/>
                              </w:rPr>
                            </w:pPr>
                          </w:p>
                          <w:p w14:paraId="7E449D79" w14:textId="77777777" w:rsidR="0096722D" w:rsidRDefault="0096722D">
                            <w:pPr>
                              <w:pStyle w:val="TableParagraph"/>
                              <w:spacing w:before="18"/>
                              <w:rPr>
                                <w:sz w:val="10"/>
                              </w:rPr>
                            </w:pPr>
                          </w:p>
                          <w:p w14:paraId="295A1FC6" w14:textId="77777777" w:rsidR="0096722D" w:rsidRDefault="00BE2784">
                            <w:pPr>
                              <w:pStyle w:val="TableParagraph"/>
                              <w:ind w:right="47"/>
                              <w:jc w:val="center"/>
                              <w:rPr>
                                <w:rFonts w:ascii="Arial"/>
                                <w:sz w:val="10"/>
                              </w:rPr>
                            </w:pPr>
                            <w:r>
                              <w:rPr>
                                <w:rFonts w:ascii="Arial"/>
                                <w:spacing w:val="-5"/>
                                <w:sz w:val="10"/>
                              </w:rPr>
                              <w:t>519</w:t>
                            </w:r>
                          </w:p>
                        </w:tc>
                        <w:tc>
                          <w:tcPr>
                            <w:tcW w:w="460" w:type="dxa"/>
                          </w:tcPr>
                          <w:p w14:paraId="0181A94E" w14:textId="77777777" w:rsidR="0096722D" w:rsidRDefault="00BE2784">
                            <w:pPr>
                              <w:pStyle w:val="TableParagraph"/>
                              <w:spacing w:before="156"/>
                              <w:ind w:left="49"/>
                              <w:jc w:val="center"/>
                              <w:rPr>
                                <w:sz w:val="20"/>
                              </w:rPr>
                            </w:pPr>
                            <w:r>
                              <w:rPr>
                                <w:spacing w:val="-4"/>
                                <w:w w:val="95"/>
                                <w:sz w:val="20"/>
                              </w:rPr>
                              <w:t>[35]</w:t>
                            </w:r>
                          </w:p>
                        </w:tc>
                      </w:tr>
                      <w:tr w:rsidR="0096722D" w14:paraId="2D2903F4" w14:textId="77777777">
                        <w:trPr>
                          <w:trHeight w:val="440"/>
                        </w:trPr>
                        <w:tc>
                          <w:tcPr>
                            <w:tcW w:w="316" w:type="dxa"/>
                          </w:tcPr>
                          <w:p w14:paraId="0E69E67A" w14:textId="77777777" w:rsidR="0096722D" w:rsidRDefault="0096722D">
                            <w:pPr>
                              <w:pStyle w:val="TableParagraph"/>
                              <w:spacing w:before="14"/>
                              <w:rPr>
                                <w:sz w:val="10"/>
                              </w:rPr>
                            </w:pPr>
                          </w:p>
                          <w:p w14:paraId="0FBB85C1" w14:textId="77777777" w:rsidR="0096722D" w:rsidRDefault="00BE2784">
                            <w:pPr>
                              <w:pStyle w:val="TableParagraph"/>
                              <w:ind w:right="47"/>
                              <w:jc w:val="center"/>
                              <w:rPr>
                                <w:rFonts w:ascii="Arial"/>
                                <w:sz w:val="10"/>
                              </w:rPr>
                            </w:pPr>
                            <w:r>
                              <w:rPr>
                                <w:rFonts w:ascii="Arial"/>
                                <w:spacing w:val="-5"/>
                                <w:sz w:val="10"/>
                              </w:rPr>
                              <w:t>520</w:t>
                            </w:r>
                          </w:p>
                        </w:tc>
                        <w:tc>
                          <w:tcPr>
                            <w:tcW w:w="460" w:type="dxa"/>
                          </w:tcPr>
                          <w:p w14:paraId="2806EFC4" w14:textId="77777777" w:rsidR="0096722D" w:rsidRDefault="0096722D">
                            <w:pPr>
                              <w:pStyle w:val="TableParagraph"/>
                              <w:rPr>
                                <w:rFonts w:ascii="Times New Roman"/>
                                <w:sz w:val="18"/>
                              </w:rPr>
                            </w:pPr>
                          </w:p>
                        </w:tc>
                      </w:tr>
                      <w:tr w:rsidR="0096722D" w14:paraId="4089F54B" w14:textId="77777777">
                        <w:trPr>
                          <w:trHeight w:val="516"/>
                        </w:trPr>
                        <w:tc>
                          <w:tcPr>
                            <w:tcW w:w="316" w:type="dxa"/>
                          </w:tcPr>
                          <w:p w14:paraId="198961A3" w14:textId="77777777" w:rsidR="0096722D" w:rsidRDefault="0096722D">
                            <w:pPr>
                              <w:pStyle w:val="TableParagraph"/>
                              <w:rPr>
                                <w:sz w:val="10"/>
                              </w:rPr>
                            </w:pPr>
                          </w:p>
                          <w:p w14:paraId="46737452" w14:textId="77777777" w:rsidR="0096722D" w:rsidRDefault="0096722D">
                            <w:pPr>
                              <w:pStyle w:val="TableParagraph"/>
                              <w:spacing w:before="18"/>
                              <w:rPr>
                                <w:sz w:val="10"/>
                              </w:rPr>
                            </w:pPr>
                          </w:p>
                          <w:p w14:paraId="564239EA" w14:textId="77777777" w:rsidR="0096722D" w:rsidRDefault="00BE2784">
                            <w:pPr>
                              <w:pStyle w:val="TableParagraph"/>
                              <w:ind w:right="47"/>
                              <w:jc w:val="center"/>
                              <w:rPr>
                                <w:rFonts w:ascii="Arial"/>
                                <w:sz w:val="10"/>
                              </w:rPr>
                            </w:pPr>
                            <w:r>
                              <w:rPr>
                                <w:rFonts w:ascii="Arial"/>
                                <w:spacing w:val="-5"/>
                                <w:sz w:val="10"/>
                              </w:rPr>
                              <w:t>521</w:t>
                            </w:r>
                          </w:p>
                        </w:tc>
                        <w:tc>
                          <w:tcPr>
                            <w:tcW w:w="460" w:type="dxa"/>
                          </w:tcPr>
                          <w:p w14:paraId="45B4B4D4" w14:textId="77777777" w:rsidR="0096722D" w:rsidRDefault="00BE2784">
                            <w:pPr>
                              <w:pStyle w:val="TableParagraph"/>
                              <w:spacing w:before="156"/>
                              <w:ind w:left="49"/>
                              <w:jc w:val="center"/>
                              <w:rPr>
                                <w:sz w:val="20"/>
                              </w:rPr>
                            </w:pPr>
                            <w:r>
                              <w:rPr>
                                <w:spacing w:val="-4"/>
                                <w:w w:val="90"/>
                                <w:sz w:val="20"/>
                              </w:rPr>
                              <w:t>[36]</w:t>
                            </w:r>
                          </w:p>
                        </w:tc>
                      </w:tr>
                      <w:tr w:rsidR="0096722D" w14:paraId="794E7AB3" w14:textId="77777777">
                        <w:trPr>
                          <w:trHeight w:val="387"/>
                        </w:trPr>
                        <w:tc>
                          <w:tcPr>
                            <w:tcW w:w="316" w:type="dxa"/>
                          </w:tcPr>
                          <w:p w14:paraId="079414A4" w14:textId="77777777" w:rsidR="0096722D" w:rsidRDefault="0096722D">
                            <w:pPr>
                              <w:pStyle w:val="TableParagraph"/>
                              <w:spacing w:before="14"/>
                              <w:rPr>
                                <w:sz w:val="10"/>
                              </w:rPr>
                            </w:pPr>
                          </w:p>
                          <w:p w14:paraId="56E89B9D" w14:textId="77777777" w:rsidR="0096722D" w:rsidRDefault="00BE2784">
                            <w:pPr>
                              <w:pStyle w:val="TableParagraph"/>
                              <w:ind w:right="47"/>
                              <w:jc w:val="center"/>
                              <w:rPr>
                                <w:rFonts w:ascii="Arial"/>
                                <w:sz w:val="10"/>
                              </w:rPr>
                            </w:pPr>
                            <w:r>
                              <w:rPr>
                                <w:rFonts w:ascii="Arial"/>
                                <w:spacing w:val="-5"/>
                                <w:sz w:val="10"/>
                              </w:rPr>
                              <w:t>522</w:t>
                            </w:r>
                          </w:p>
                        </w:tc>
                        <w:tc>
                          <w:tcPr>
                            <w:tcW w:w="460" w:type="dxa"/>
                          </w:tcPr>
                          <w:p w14:paraId="34A6AD2E" w14:textId="77777777" w:rsidR="0096722D" w:rsidRDefault="0096722D">
                            <w:pPr>
                              <w:pStyle w:val="TableParagraph"/>
                              <w:rPr>
                                <w:rFonts w:ascii="Times New Roman"/>
                                <w:sz w:val="18"/>
                              </w:rPr>
                            </w:pPr>
                          </w:p>
                        </w:tc>
                      </w:tr>
                      <w:tr w:rsidR="0096722D" w14:paraId="2EFA48A4" w14:textId="77777777">
                        <w:trPr>
                          <w:trHeight w:val="451"/>
                        </w:trPr>
                        <w:tc>
                          <w:tcPr>
                            <w:tcW w:w="316" w:type="dxa"/>
                          </w:tcPr>
                          <w:p w14:paraId="52C61FAF" w14:textId="77777777" w:rsidR="0096722D" w:rsidRDefault="0096722D">
                            <w:pPr>
                              <w:pStyle w:val="TableParagraph"/>
                              <w:spacing w:before="25"/>
                              <w:rPr>
                                <w:sz w:val="10"/>
                              </w:rPr>
                            </w:pPr>
                          </w:p>
                          <w:p w14:paraId="15BA63C1" w14:textId="77777777" w:rsidR="0096722D" w:rsidRDefault="00BE2784">
                            <w:pPr>
                              <w:pStyle w:val="TableParagraph"/>
                              <w:ind w:right="47"/>
                              <w:jc w:val="center"/>
                              <w:rPr>
                                <w:rFonts w:ascii="Arial"/>
                                <w:sz w:val="10"/>
                              </w:rPr>
                            </w:pPr>
                            <w:r>
                              <w:rPr>
                                <w:rFonts w:ascii="Arial"/>
                                <w:spacing w:val="-5"/>
                                <w:sz w:val="10"/>
                              </w:rPr>
                              <w:t>523</w:t>
                            </w:r>
                          </w:p>
                        </w:tc>
                        <w:tc>
                          <w:tcPr>
                            <w:tcW w:w="460" w:type="dxa"/>
                          </w:tcPr>
                          <w:p w14:paraId="2A919B29" w14:textId="77777777" w:rsidR="0096722D" w:rsidRDefault="0096722D">
                            <w:pPr>
                              <w:pStyle w:val="TableParagraph"/>
                              <w:rPr>
                                <w:rFonts w:ascii="Times New Roman"/>
                                <w:sz w:val="18"/>
                              </w:rPr>
                            </w:pPr>
                          </w:p>
                        </w:tc>
                      </w:tr>
                      <w:tr w:rsidR="0096722D" w14:paraId="02CA366B" w14:textId="77777777">
                        <w:trPr>
                          <w:trHeight w:val="516"/>
                        </w:trPr>
                        <w:tc>
                          <w:tcPr>
                            <w:tcW w:w="316" w:type="dxa"/>
                          </w:tcPr>
                          <w:p w14:paraId="52C17FC3" w14:textId="77777777" w:rsidR="0096722D" w:rsidRDefault="0096722D">
                            <w:pPr>
                              <w:pStyle w:val="TableParagraph"/>
                              <w:rPr>
                                <w:sz w:val="10"/>
                              </w:rPr>
                            </w:pPr>
                          </w:p>
                          <w:p w14:paraId="644F40EB" w14:textId="77777777" w:rsidR="0096722D" w:rsidRDefault="0096722D">
                            <w:pPr>
                              <w:pStyle w:val="TableParagraph"/>
                              <w:spacing w:before="18"/>
                              <w:rPr>
                                <w:sz w:val="10"/>
                              </w:rPr>
                            </w:pPr>
                          </w:p>
                          <w:p w14:paraId="4F7A527C" w14:textId="77777777" w:rsidR="0096722D" w:rsidRDefault="00BE2784">
                            <w:pPr>
                              <w:pStyle w:val="TableParagraph"/>
                              <w:ind w:right="47"/>
                              <w:jc w:val="center"/>
                              <w:rPr>
                                <w:rFonts w:ascii="Arial"/>
                                <w:sz w:val="10"/>
                              </w:rPr>
                            </w:pPr>
                            <w:r>
                              <w:rPr>
                                <w:rFonts w:ascii="Arial"/>
                                <w:spacing w:val="-5"/>
                                <w:sz w:val="10"/>
                              </w:rPr>
                              <w:t>524</w:t>
                            </w:r>
                          </w:p>
                        </w:tc>
                        <w:tc>
                          <w:tcPr>
                            <w:tcW w:w="460" w:type="dxa"/>
                          </w:tcPr>
                          <w:p w14:paraId="22BB3418" w14:textId="77777777" w:rsidR="0096722D" w:rsidRDefault="00BE2784">
                            <w:pPr>
                              <w:pStyle w:val="TableParagraph"/>
                              <w:spacing w:before="156"/>
                              <w:ind w:left="49"/>
                              <w:jc w:val="center"/>
                              <w:rPr>
                                <w:sz w:val="20"/>
                              </w:rPr>
                            </w:pPr>
                            <w:r>
                              <w:rPr>
                                <w:spacing w:val="-4"/>
                                <w:w w:val="95"/>
                                <w:sz w:val="20"/>
                              </w:rPr>
                              <w:t>[37]</w:t>
                            </w:r>
                          </w:p>
                        </w:tc>
                      </w:tr>
                      <w:tr w:rsidR="0096722D" w14:paraId="39A21198" w14:textId="77777777">
                        <w:trPr>
                          <w:trHeight w:val="387"/>
                        </w:trPr>
                        <w:tc>
                          <w:tcPr>
                            <w:tcW w:w="316" w:type="dxa"/>
                          </w:tcPr>
                          <w:p w14:paraId="2296551B" w14:textId="77777777" w:rsidR="0096722D" w:rsidRDefault="0096722D">
                            <w:pPr>
                              <w:pStyle w:val="TableParagraph"/>
                              <w:spacing w:before="14"/>
                              <w:rPr>
                                <w:sz w:val="10"/>
                              </w:rPr>
                            </w:pPr>
                          </w:p>
                          <w:p w14:paraId="7C4BA30E" w14:textId="77777777" w:rsidR="0096722D" w:rsidRDefault="00BE2784">
                            <w:pPr>
                              <w:pStyle w:val="TableParagraph"/>
                              <w:ind w:right="47"/>
                              <w:jc w:val="center"/>
                              <w:rPr>
                                <w:rFonts w:ascii="Arial"/>
                                <w:sz w:val="10"/>
                              </w:rPr>
                            </w:pPr>
                            <w:r>
                              <w:rPr>
                                <w:rFonts w:ascii="Arial"/>
                                <w:spacing w:val="-5"/>
                                <w:sz w:val="10"/>
                              </w:rPr>
                              <w:t>525</w:t>
                            </w:r>
                          </w:p>
                        </w:tc>
                        <w:tc>
                          <w:tcPr>
                            <w:tcW w:w="460" w:type="dxa"/>
                          </w:tcPr>
                          <w:p w14:paraId="7CBB5468" w14:textId="77777777" w:rsidR="0096722D" w:rsidRDefault="0096722D">
                            <w:pPr>
                              <w:pStyle w:val="TableParagraph"/>
                              <w:rPr>
                                <w:rFonts w:ascii="Times New Roman"/>
                                <w:sz w:val="18"/>
                              </w:rPr>
                            </w:pPr>
                          </w:p>
                        </w:tc>
                      </w:tr>
                      <w:tr w:rsidR="0096722D" w14:paraId="608E004E" w14:textId="77777777">
                        <w:trPr>
                          <w:trHeight w:val="398"/>
                        </w:trPr>
                        <w:tc>
                          <w:tcPr>
                            <w:tcW w:w="316" w:type="dxa"/>
                          </w:tcPr>
                          <w:p w14:paraId="1989B8C8" w14:textId="77777777" w:rsidR="0096722D" w:rsidRDefault="0096722D">
                            <w:pPr>
                              <w:pStyle w:val="TableParagraph"/>
                              <w:spacing w:before="25"/>
                              <w:rPr>
                                <w:sz w:val="10"/>
                              </w:rPr>
                            </w:pPr>
                          </w:p>
                          <w:p w14:paraId="53828BD9" w14:textId="77777777" w:rsidR="0096722D" w:rsidRDefault="00BE2784">
                            <w:pPr>
                              <w:pStyle w:val="TableParagraph"/>
                              <w:ind w:right="47"/>
                              <w:jc w:val="center"/>
                              <w:rPr>
                                <w:rFonts w:ascii="Arial"/>
                                <w:sz w:val="10"/>
                              </w:rPr>
                            </w:pPr>
                            <w:r>
                              <w:rPr>
                                <w:rFonts w:ascii="Arial"/>
                                <w:spacing w:val="-5"/>
                                <w:sz w:val="10"/>
                              </w:rPr>
                              <w:t>526</w:t>
                            </w:r>
                          </w:p>
                        </w:tc>
                        <w:tc>
                          <w:tcPr>
                            <w:tcW w:w="460" w:type="dxa"/>
                          </w:tcPr>
                          <w:p w14:paraId="523BF0B4" w14:textId="77777777" w:rsidR="0096722D" w:rsidRDefault="0096722D">
                            <w:pPr>
                              <w:pStyle w:val="TableParagraph"/>
                              <w:rPr>
                                <w:rFonts w:ascii="Times New Roman"/>
                                <w:sz w:val="18"/>
                              </w:rPr>
                            </w:pPr>
                          </w:p>
                        </w:tc>
                      </w:tr>
                      <w:tr w:rsidR="0096722D" w14:paraId="21F0DF7A" w14:textId="77777777">
                        <w:trPr>
                          <w:trHeight w:val="451"/>
                        </w:trPr>
                        <w:tc>
                          <w:tcPr>
                            <w:tcW w:w="316" w:type="dxa"/>
                          </w:tcPr>
                          <w:p w14:paraId="42AEA526" w14:textId="77777777" w:rsidR="0096722D" w:rsidRDefault="0096722D">
                            <w:pPr>
                              <w:pStyle w:val="TableParagraph"/>
                              <w:spacing w:before="25"/>
                              <w:rPr>
                                <w:sz w:val="10"/>
                              </w:rPr>
                            </w:pPr>
                          </w:p>
                          <w:p w14:paraId="41028376" w14:textId="77777777" w:rsidR="0096722D" w:rsidRDefault="00BE2784">
                            <w:pPr>
                              <w:pStyle w:val="TableParagraph"/>
                              <w:ind w:right="47"/>
                              <w:jc w:val="center"/>
                              <w:rPr>
                                <w:rFonts w:ascii="Arial"/>
                                <w:sz w:val="10"/>
                              </w:rPr>
                            </w:pPr>
                            <w:r>
                              <w:rPr>
                                <w:rFonts w:ascii="Arial"/>
                                <w:spacing w:val="-5"/>
                                <w:sz w:val="10"/>
                              </w:rPr>
                              <w:t>527</w:t>
                            </w:r>
                          </w:p>
                        </w:tc>
                        <w:tc>
                          <w:tcPr>
                            <w:tcW w:w="460" w:type="dxa"/>
                          </w:tcPr>
                          <w:p w14:paraId="187A2BD9" w14:textId="77777777" w:rsidR="0096722D" w:rsidRDefault="0096722D">
                            <w:pPr>
                              <w:pStyle w:val="TableParagraph"/>
                              <w:rPr>
                                <w:rFonts w:ascii="Times New Roman"/>
                                <w:sz w:val="18"/>
                              </w:rPr>
                            </w:pPr>
                          </w:p>
                        </w:tc>
                      </w:tr>
                      <w:tr w:rsidR="0096722D" w14:paraId="61B0A9D0" w14:textId="77777777">
                        <w:trPr>
                          <w:trHeight w:val="516"/>
                        </w:trPr>
                        <w:tc>
                          <w:tcPr>
                            <w:tcW w:w="316" w:type="dxa"/>
                          </w:tcPr>
                          <w:p w14:paraId="30BA1547" w14:textId="77777777" w:rsidR="0096722D" w:rsidRDefault="0096722D">
                            <w:pPr>
                              <w:pStyle w:val="TableParagraph"/>
                              <w:rPr>
                                <w:sz w:val="10"/>
                              </w:rPr>
                            </w:pPr>
                          </w:p>
                          <w:p w14:paraId="6DCF02FB" w14:textId="77777777" w:rsidR="0096722D" w:rsidRDefault="0096722D">
                            <w:pPr>
                              <w:pStyle w:val="TableParagraph"/>
                              <w:spacing w:before="18"/>
                              <w:rPr>
                                <w:sz w:val="10"/>
                              </w:rPr>
                            </w:pPr>
                          </w:p>
                          <w:p w14:paraId="39B24E3F" w14:textId="77777777" w:rsidR="0096722D" w:rsidRDefault="00BE2784">
                            <w:pPr>
                              <w:pStyle w:val="TableParagraph"/>
                              <w:ind w:right="47"/>
                              <w:jc w:val="center"/>
                              <w:rPr>
                                <w:rFonts w:ascii="Arial"/>
                                <w:sz w:val="10"/>
                              </w:rPr>
                            </w:pPr>
                            <w:r>
                              <w:rPr>
                                <w:rFonts w:ascii="Arial"/>
                                <w:spacing w:val="-5"/>
                                <w:sz w:val="10"/>
                              </w:rPr>
                              <w:t>528</w:t>
                            </w:r>
                          </w:p>
                        </w:tc>
                        <w:tc>
                          <w:tcPr>
                            <w:tcW w:w="460" w:type="dxa"/>
                          </w:tcPr>
                          <w:p w14:paraId="0870927E" w14:textId="77777777" w:rsidR="0096722D" w:rsidRDefault="00BE2784">
                            <w:pPr>
                              <w:pStyle w:val="TableParagraph"/>
                              <w:spacing w:before="156"/>
                              <w:ind w:left="49"/>
                              <w:jc w:val="center"/>
                              <w:rPr>
                                <w:sz w:val="20"/>
                              </w:rPr>
                            </w:pPr>
                            <w:r>
                              <w:rPr>
                                <w:spacing w:val="-4"/>
                                <w:w w:val="90"/>
                                <w:sz w:val="20"/>
                              </w:rPr>
                              <w:t>[38]</w:t>
                            </w:r>
                          </w:p>
                        </w:tc>
                      </w:tr>
                      <w:tr w:rsidR="0096722D" w14:paraId="202FB0FA" w14:textId="77777777">
                        <w:trPr>
                          <w:trHeight w:val="387"/>
                        </w:trPr>
                        <w:tc>
                          <w:tcPr>
                            <w:tcW w:w="316" w:type="dxa"/>
                          </w:tcPr>
                          <w:p w14:paraId="516F79B0" w14:textId="77777777" w:rsidR="0096722D" w:rsidRDefault="0096722D">
                            <w:pPr>
                              <w:pStyle w:val="TableParagraph"/>
                              <w:spacing w:before="14"/>
                              <w:rPr>
                                <w:sz w:val="10"/>
                              </w:rPr>
                            </w:pPr>
                          </w:p>
                          <w:p w14:paraId="3C9C28B5" w14:textId="77777777" w:rsidR="0096722D" w:rsidRDefault="00BE2784">
                            <w:pPr>
                              <w:pStyle w:val="TableParagraph"/>
                              <w:ind w:right="47"/>
                              <w:jc w:val="center"/>
                              <w:rPr>
                                <w:rFonts w:ascii="Arial"/>
                                <w:sz w:val="10"/>
                              </w:rPr>
                            </w:pPr>
                            <w:r>
                              <w:rPr>
                                <w:rFonts w:ascii="Arial"/>
                                <w:spacing w:val="-5"/>
                                <w:sz w:val="10"/>
                              </w:rPr>
                              <w:t>529</w:t>
                            </w:r>
                          </w:p>
                        </w:tc>
                        <w:tc>
                          <w:tcPr>
                            <w:tcW w:w="460" w:type="dxa"/>
                          </w:tcPr>
                          <w:p w14:paraId="4DD28471" w14:textId="77777777" w:rsidR="0096722D" w:rsidRDefault="0096722D">
                            <w:pPr>
                              <w:pStyle w:val="TableParagraph"/>
                              <w:rPr>
                                <w:rFonts w:ascii="Times New Roman"/>
                                <w:sz w:val="18"/>
                              </w:rPr>
                            </w:pPr>
                          </w:p>
                        </w:tc>
                      </w:tr>
                      <w:tr w:rsidR="0096722D" w14:paraId="6CE77D2A" w14:textId="77777777">
                        <w:trPr>
                          <w:trHeight w:val="398"/>
                        </w:trPr>
                        <w:tc>
                          <w:tcPr>
                            <w:tcW w:w="316" w:type="dxa"/>
                          </w:tcPr>
                          <w:p w14:paraId="60A53D10" w14:textId="77777777" w:rsidR="0096722D" w:rsidRDefault="0096722D">
                            <w:pPr>
                              <w:pStyle w:val="TableParagraph"/>
                              <w:spacing w:before="25"/>
                              <w:rPr>
                                <w:sz w:val="10"/>
                              </w:rPr>
                            </w:pPr>
                          </w:p>
                          <w:p w14:paraId="3E246B46" w14:textId="77777777" w:rsidR="0096722D" w:rsidRDefault="00BE2784">
                            <w:pPr>
                              <w:pStyle w:val="TableParagraph"/>
                              <w:ind w:right="47"/>
                              <w:jc w:val="center"/>
                              <w:rPr>
                                <w:rFonts w:ascii="Arial"/>
                                <w:sz w:val="10"/>
                              </w:rPr>
                            </w:pPr>
                            <w:r>
                              <w:rPr>
                                <w:rFonts w:ascii="Arial"/>
                                <w:spacing w:val="-5"/>
                                <w:sz w:val="10"/>
                              </w:rPr>
                              <w:t>530</w:t>
                            </w:r>
                          </w:p>
                        </w:tc>
                        <w:tc>
                          <w:tcPr>
                            <w:tcW w:w="460" w:type="dxa"/>
                          </w:tcPr>
                          <w:p w14:paraId="16343BD1" w14:textId="77777777" w:rsidR="0096722D" w:rsidRDefault="0096722D">
                            <w:pPr>
                              <w:pStyle w:val="TableParagraph"/>
                              <w:rPr>
                                <w:rFonts w:ascii="Times New Roman"/>
                                <w:sz w:val="18"/>
                              </w:rPr>
                            </w:pPr>
                          </w:p>
                        </w:tc>
                      </w:tr>
                      <w:tr w:rsidR="0096722D" w14:paraId="0748A001" w14:textId="77777777">
                        <w:trPr>
                          <w:trHeight w:val="451"/>
                        </w:trPr>
                        <w:tc>
                          <w:tcPr>
                            <w:tcW w:w="316" w:type="dxa"/>
                          </w:tcPr>
                          <w:p w14:paraId="07B9B5F6" w14:textId="77777777" w:rsidR="0096722D" w:rsidRDefault="0096722D">
                            <w:pPr>
                              <w:pStyle w:val="TableParagraph"/>
                              <w:spacing w:before="25"/>
                              <w:rPr>
                                <w:sz w:val="10"/>
                              </w:rPr>
                            </w:pPr>
                          </w:p>
                          <w:p w14:paraId="7A866206" w14:textId="77777777" w:rsidR="0096722D" w:rsidRDefault="00BE2784">
                            <w:pPr>
                              <w:pStyle w:val="TableParagraph"/>
                              <w:ind w:right="47"/>
                              <w:jc w:val="center"/>
                              <w:rPr>
                                <w:rFonts w:ascii="Arial"/>
                                <w:sz w:val="10"/>
                              </w:rPr>
                            </w:pPr>
                            <w:r>
                              <w:rPr>
                                <w:rFonts w:ascii="Arial"/>
                                <w:spacing w:val="-5"/>
                                <w:sz w:val="10"/>
                              </w:rPr>
                              <w:t>531</w:t>
                            </w:r>
                          </w:p>
                        </w:tc>
                        <w:tc>
                          <w:tcPr>
                            <w:tcW w:w="460" w:type="dxa"/>
                          </w:tcPr>
                          <w:p w14:paraId="106B8136" w14:textId="77777777" w:rsidR="0096722D" w:rsidRDefault="0096722D">
                            <w:pPr>
                              <w:pStyle w:val="TableParagraph"/>
                              <w:rPr>
                                <w:rFonts w:ascii="Times New Roman"/>
                                <w:sz w:val="18"/>
                              </w:rPr>
                            </w:pPr>
                          </w:p>
                        </w:tc>
                      </w:tr>
                      <w:tr w:rsidR="0096722D" w14:paraId="443CF954" w14:textId="77777777">
                        <w:trPr>
                          <w:trHeight w:val="389"/>
                        </w:trPr>
                        <w:tc>
                          <w:tcPr>
                            <w:tcW w:w="316" w:type="dxa"/>
                          </w:tcPr>
                          <w:p w14:paraId="082F005D" w14:textId="77777777" w:rsidR="0096722D" w:rsidRDefault="0096722D">
                            <w:pPr>
                              <w:pStyle w:val="TableParagraph"/>
                              <w:rPr>
                                <w:sz w:val="10"/>
                              </w:rPr>
                            </w:pPr>
                          </w:p>
                          <w:p w14:paraId="0E2D9388" w14:textId="77777777" w:rsidR="0096722D" w:rsidRDefault="0096722D">
                            <w:pPr>
                              <w:pStyle w:val="TableParagraph"/>
                              <w:spacing w:before="18"/>
                              <w:rPr>
                                <w:sz w:val="10"/>
                              </w:rPr>
                            </w:pPr>
                          </w:p>
                          <w:p w14:paraId="05816E2D" w14:textId="77777777" w:rsidR="0096722D" w:rsidRDefault="00BE2784">
                            <w:pPr>
                              <w:pStyle w:val="TableParagraph"/>
                              <w:ind w:right="47"/>
                              <w:jc w:val="center"/>
                              <w:rPr>
                                <w:rFonts w:ascii="Arial"/>
                                <w:sz w:val="10"/>
                              </w:rPr>
                            </w:pPr>
                            <w:r>
                              <w:rPr>
                                <w:rFonts w:ascii="Arial"/>
                                <w:spacing w:val="-5"/>
                                <w:sz w:val="10"/>
                              </w:rPr>
                              <w:t>532</w:t>
                            </w:r>
                          </w:p>
                        </w:tc>
                        <w:tc>
                          <w:tcPr>
                            <w:tcW w:w="460" w:type="dxa"/>
                          </w:tcPr>
                          <w:p w14:paraId="516C5670" w14:textId="77777777" w:rsidR="0096722D" w:rsidRDefault="00BE2784">
                            <w:pPr>
                              <w:pStyle w:val="TableParagraph"/>
                              <w:spacing w:before="156" w:line="213" w:lineRule="exact"/>
                              <w:ind w:left="49"/>
                              <w:jc w:val="center"/>
                              <w:rPr>
                                <w:sz w:val="20"/>
                              </w:rPr>
                            </w:pPr>
                            <w:r>
                              <w:rPr>
                                <w:spacing w:val="-4"/>
                                <w:w w:val="90"/>
                                <w:sz w:val="20"/>
                              </w:rPr>
                              <w:t>[39]</w:t>
                            </w:r>
                          </w:p>
                        </w:tc>
                      </w:tr>
                    </w:tbl>
                    <w:p w14:paraId="7235E1E8" w14:textId="77777777" w:rsidR="0096722D" w:rsidRDefault="0096722D">
                      <w:pPr>
                        <w:pStyle w:val="BodyText"/>
                        <w:spacing w:before="0"/>
                        <w:ind w:left="0"/>
                      </w:pPr>
                    </w:p>
                  </w:txbxContent>
                </v:textbox>
                <w10:wrap anchorx="page" anchory="page"/>
              </v:shape>
            </w:pict>
          </mc:Fallback>
        </mc:AlternateContent>
      </w:r>
      <w:bookmarkStart w:id="313" w:name="_bookmark48"/>
      <w:bookmarkEnd w:id="313"/>
      <w:r>
        <w:t>M. Liu and D. Grana.</w:t>
      </w:r>
      <w:r>
        <w:rPr>
          <w:spacing w:val="35"/>
        </w:rPr>
        <w:t xml:space="preserve"> </w:t>
      </w:r>
      <w:r>
        <w:t>Time-lapse seismic history matching with an iterative ensemble smoother and deep convolutional autoencoder.</w:t>
      </w:r>
      <w:r>
        <w:rPr>
          <w:spacing w:val="20"/>
        </w:rPr>
        <w:t xml:space="preserve"> </w:t>
      </w:r>
      <w:r>
        <w:rPr>
          <w:i/>
        </w:rPr>
        <w:t>Geophysics</w:t>
      </w:r>
      <w:r>
        <w:t>, 85(1):M15–M31, 2020.</w:t>
      </w:r>
      <w:r>
        <w:rPr>
          <w:spacing w:val="20"/>
        </w:rPr>
        <w:t xml:space="preserve"> </w:t>
      </w:r>
      <w:r>
        <w:t xml:space="preserve">cited </w:t>
      </w:r>
      <w:proofErr w:type="gramStart"/>
      <w:r>
        <w:t>By</w:t>
      </w:r>
      <w:proofErr w:type="gramEnd"/>
      <w:r>
        <w:t xml:space="preserve"> 2.</w:t>
      </w:r>
    </w:p>
    <w:p w14:paraId="18301AC9" w14:textId="77777777" w:rsidR="0096722D" w:rsidRDefault="00BE2784">
      <w:pPr>
        <w:pStyle w:val="BodyText"/>
        <w:spacing w:before="143" w:line="415" w:lineRule="auto"/>
        <w:ind w:left="929" w:right="156"/>
        <w:jc w:val="both"/>
      </w:pPr>
      <w:bookmarkStart w:id="314" w:name="_bookmark49"/>
      <w:bookmarkEnd w:id="314"/>
      <w:r>
        <w:rPr>
          <w:spacing w:val="-2"/>
        </w:rPr>
        <w:t>Syamil</w:t>
      </w:r>
      <w:r>
        <w:rPr>
          <w:spacing w:val="-11"/>
        </w:rPr>
        <w:t xml:space="preserve"> </w:t>
      </w:r>
      <w:r>
        <w:rPr>
          <w:spacing w:val="-2"/>
        </w:rPr>
        <w:t>Mohd</w:t>
      </w:r>
      <w:r>
        <w:rPr>
          <w:spacing w:val="-10"/>
        </w:rPr>
        <w:t xml:space="preserve"> </w:t>
      </w:r>
      <w:r>
        <w:rPr>
          <w:spacing w:val="-2"/>
        </w:rPr>
        <w:t>Razak,</w:t>
      </w:r>
      <w:r>
        <w:rPr>
          <w:spacing w:val="-10"/>
        </w:rPr>
        <w:t xml:space="preserve"> </w:t>
      </w:r>
      <w:r>
        <w:rPr>
          <w:spacing w:val="-2"/>
        </w:rPr>
        <w:t>Anyue</w:t>
      </w:r>
      <w:r>
        <w:rPr>
          <w:spacing w:val="-10"/>
        </w:rPr>
        <w:t xml:space="preserve"> </w:t>
      </w:r>
      <w:r>
        <w:rPr>
          <w:spacing w:val="-2"/>
        </w:rPr>
        <w:t>Jiang,</w:t>
      </w:r>
      <w:r>
        <w:rPr>
          <w:spacing w:val="-10"/>
        </w:rPr>
        <w:t xml:space="preserve"> </w:t>
      </w:r>
      <w:r>
        <w:rPr>
          <w:spacing w:val="-2"/>
        </w:rPr>
        <w:t>and</w:t>
      </w:r>
      <w:r>
        <w:rPr>
          <w:spacing w:val="-10"/>
        </w:rPr>
        <w:t xml:space="preserve"> </w:t>
      </w:r>
      <w:r>
        <w:rPr>
          <w:rFonts w:ascii="Verdana" w:hAnsi="Verdana"/>
          <w:spacing w:val="-2"/>
        </w:rPr>
        <w:t>·</w:t>
      </w:r>
      <w:r>
        <w:rPr>
          <w:rFonts w:ascii="Verdana" w:hAnsi="Verdana"/>
          <w:spacing w:val="-15"/>
        </w:rPr>
        <w:t xml:space="preserve"> </w:t>
      </w:r>
      <w:r>
        <w:rPr>
          <w:spacing w:val="-2"/>
        </w:rPr>
        <w:t>Behnam</w:t>
      </w:r>
      <w:r>
        <w:rPr>
          <w:spacing w:val="-10"/>
        </w:rPr>
        <w:t xml:space="preserve"> </w:t>
      </w:r>
      <w:r>
        <w:rPr>
          <w:spacing w:val="-2"/>
        </w:rPr>
        <w:t>Jafarpour.</w:t>
      </w:r>
      <w:r>
        <w:rPr>
          <w:spacing w:val="-11"/>
        </w:rPr>
        <w:t xml:space="preserve"> </w:t>
      </w:r>
      <w:r>
        <w:rPr>
          <w:spacing w:val="-2"/>
        </w:rPr>
        <w:t>Latent-space</w:t>
      </w:r>
      <w:r>
        <w:rPr>
          <w:spacing w:val="-10"/>
        </w:rPr>
        <w:t xml:space="preserve"> </w:t>
      </w:r>
      <w:r>
        <w:rPr>
          <w:spacing w:val="-2"/>
        </w:rPr>
        <w:t>inversion</w:t>
      </w:r>
      <w:r>
        <w:rPr>
          <w:spacing w:val="-10"/>
        </w:rPr>
        <w:t xml:space="preserve"> </w:t>
      </w:r>
      <w:r>
        <w:rPr>
          <w:spacing w:val="-2"/>
        </w:rPr>
        <w:t>(lsi):</w:t>
      </w:r>
      <w:r>
        <w:rPr>
          <w:spacing w:val="3"/>
        </w:rPr>
        <w:t xml:space="preserve"> </w:t>
      </w:r>
      <w:r>
        <w:rPr>
          <w:spacing w:val="-2"/>
        </w:rPr>
        <w:t>a</w:t>
      </w:r>
      <w:r>
        <w:rPr>
          <w:spacing w:val="-10"/>
        </w:rPr>
        <w:t xml:space="preserve"> </w:t>
      </w:r>
      <w:r>
        <w:rPr>
          <w:spacing w:val="-2"/>
        </w:rPr>
        <w:t>deep</w:t>
      </w:r>
      <w:r>
        <w:rPr>
          <w:spacing w:val="-10"/>
        </w:rPr>
        <w:t xml:space="preserve"> </w:t>
      </w:r>
      <w:r>
        <w:rPr>
          <w:spacing w:val="-2"/>
        </w:rPr>
        <w:t>learning framework</w:t>
      </w:r>
      <w:r>
        <w:rPr>
          <w:spacing w:val="-4"/>
        </w:rPr>
        <w:t xml:space="preserve"> </w:t>
      </w:r>
      <w:r>
        <w:rPr>
          <w:spacing w:val="-2"/>
        </w:rPr>
        <w:t>for</w:t>
      </w:r>
      <w:r>
        <w:rPr>
          <w:spacing w:val="-4"/>
        </w:rPr>
        <w:t xml:space="preserve"> </w:t>
      </w:r>
      <w:r>
        <w:rPr>
          <w:spacing w:val="-2"/>
        </w:rPr>
        <w:t>inverse</w:t>
      </w:r>
      <w:r>
        <w:rPr>
          <w:spacing w:val="-4"/>
        </w:rPr>
        <w:t xml:space="preserve"> </w:t>
      </w:r>
      <w:r>
        <w:rPr>
          <w:spacing w:val="-2"/>
        </w:rPr>
        <w:t>mapping</w:t>
      </w:r>
      <w:r>
        <w:rPr>
          <w:spacing w:val="-4"/>
        </w:rPr>
        <w:t xml:space="preserve"> </w:t>
      </w:r>
      <w:r>
        <w:rPr>
          <w:spacing w:val="-2"/>
        </w:rPr>
        <w:t>of</w:t>
      </w:r>
      <w:r>
        <w:rPr>
          <w:spacing w:val="-4"/>
        </w:rPr>
        <w:t xml:space="preserve"> </w:t>
      </w:r>
      <w:r>
        <w:rPr>
          <w:spacing w:val="-2"/>
        </w:rPr>
        <w:t>subsurface</w:t>
      </w:r>
      <w:r>
        <w:rPr>
          <w:spacing w:val="-4"/>
        </w:rPr>
        <w:t xml:space="preserve"> </w:t>
      </w:r>
      <w:r>
        <w:rPr>
          <w:spacing w:val="-2"/>
        </w:rPr>
        <w:t>flow</w:t>
      </w:r>
      <w:r>
        <w:rPr>
          <w:spacing w:val="-4"/>
        </w:rPr>
        <w:t xml:space="preserve"> </w:t>
      </w:r>
      <w:r>
        <w:rPr>
          <w:spacing w:val="-2"/>
        </w:rPr>
        <w:t>data.</w:t>
      </w:r>
      <w:r>
        <w:rPr>
          <w:spacing w:val="12"/>
        </w:rPr>
        <w:t xml:space="preserve"> </w:t>
      </w:r>
      <w:r>
        <w:rPr>
          <w:i/>
          <w:spacing w:val="-2"/>
        </w:rPr>
        <w:t>Computational Geoscience</w:t>
      </w:r>
      <w:r>
        <w:rPr>
          <w:spacing w:val="-2"/>
        </w:rPr>
        <w:t>,</w:t>
      </w:r>
      <w:r>
        <w:rPr>
          <w:spacing w:val="-4"/>
        </w:rPr>
        <w:t xml:space="preserve"> </w:t>
      </w:r>
      <w:r>
        <w:rPr>
          <w:spacing w:val="-2"/>
        </w:rPr>
        <w:t>26:71–99,</w:t>
      </w:r>
      <w:r>
        <w:rPr>
          <w:spacing w:val="-4"/>
        </w:rPr>
        <w:t xml:space="preserve"> </w:t>
      </w:r>
      <w:r>
        <w:rPr>
          <w:spacing w:val="-2"/>
        </w:rPr>
        <w:t>11</w:t>
      </w:r>
      <w:r>
        <w:rPr>
          <w:spacing w:val="-4"/>
        </w:rPr>
        <w:t xml:space="preserve"> </w:t>
      </w:r>
      <w:r>
        <w:rPr>
          <w:spacing w:val="-2"/>
        </w:rPr>
        <w:t xml:space="preserve">2022. </w:t>
      </w:r>
      <w:r>
        <w:t>doi:</w:t>
      </w:r>
      <w:r>
        <w:rPr>
          <w:spacing w:val="23"/>
        </w:rPr>
        <w:t xml:space="preserve"> </w:t>
      </w:r>
      <w:r>
        <w:t>10.1007/s10596-021-10104-8.</w:t>
      </w:r>
    </w:p>
    <w:p w14:paraId="08805AC1" w14:textId="77777777" w:rsidR="0096722D" w:rsidRDefault="00BE2784">
      <w:pPr>
        <w:pStyle w:val="BodyText"/>
        <w:spacing w:before="164" w:line="420" w:lineRule="auto"/>
        <w:ind w:left="929" w:right="155"/>
        <w:jc w:val="both"/>
      </w:pPr>
      <w:bookmarkStart w:id="315" w:name="_bookmark50"/>
      <w:bookmarkEnd w:id="315"/>
      <w:r>
        <w:t>S. Oladyshkin, H. Class, and W. Nowak.</w:t>
      </w:r>
      <w:r>
        <w:rPr>
          <w:spacing w:val="40"/>
        </w:rPr>
        <w:t xml:space="preserve"> </w:t>
      </w:r>
      <w:r>
        <w:t xml:space="preserve">Bayesian updating via bootstrap filtering combined with </w:t>
      </w:r>
      <w:r>
        <w:rPr>
          <w:spacing w:val="-2"/>
        </w:rPr>
        <w:t>data-driven polynom</w:t>
      </w:r>
      <w:r>
        <w:rPr>
          <w:spacing w:val="-2"/>
        </w:rPr>
        <w:t>ial chaos expansions:</w:t>
      </w:r>
      <w:r>
        <w:rPr>
          <w:spacing w:val="17"/>
        </w:rPr>
        <w:t xml:space="preserve"> </w:t>
      </w:r>
      <w:r>
        <w:rPr>
          <w:spacing w:val="-2"/>
        </w:rPr>
        <w:t xml:space="preserve">Methodology and application to history matching for carbon </w:t>
      </w:r>
      <w:r>
        <w:t>dioxide storage in geological formations.</w:t>
      </w:r>
      <w:r>
        <w:rPr>
          <w:spacing w:val="40"/>
        </w:rPr>
        <w:t xml:space="preserve"> </w:t>
      </w:r>
      <w:r>
        <w:rPr>
          <w:i/>
        </w:rPr>
        <w:t>Computational Geosciences</w:t>
      </w:r>
      <w:r>
        <w:t>, 17(4):671–687, 2013.</w:t>
      </w:r>
      <w:r>
        <w:rPr>
          <w:spacing w:val="40"/>
        </w:rPr>
        <w:t xml:space="preserve"> </w:t>
      </w:r>
      <w:r>
        <w:t>doi: 10. 1007/s10596-013-9350-6.</w:t>
      </w:r>
      <w:r>
        <w:rPr>
          <w:spacing w:val="33"/>
        </w:rPr>
        <w:t xml:space="preserve"> </w:t>
      </w:r>
      <w:r>
        <w:t xml:space="preserve">cited </w:t>
      </w:r>
      <w:proofErr w:type="gramStart"/>
      <w:r>
        <w:t>By</w:t>
      </w:r>
      <w:proofErr w:type="gramEnd"/>
      <w:r>
        <w:t xml:space="preserve"> 36.</w:t>
      </w:r>
    </w:p>
    <w:p w14:paraId="3F264766" w14:textId="77777777" w:rsidR="0096722D" w:rsidRDefault="00BE2784">
      <w:pPr>
        <w:pStyle w:val="BodyText"/>
        <w:spacing w:before="163" w:line="420" w:lineRule="auto"/>
        <w:ind w:left="929" w:right="155"/>
        <w:jc w:val="both"/>
      </w:pPr>
      <w:bookmarkStart w:id="316" w:name="_bookmark51"/>
      <w:bookmarkEnd w:id="316"/>
      <w:r>
        <w:t>Anqi Bao, Eduardo Gildin, Abhinav Naras</w:t>
      </w:r>
      <w:r>
        <w:t>ingam, and Joseph S. Kwon.</w:t>
      </w:r>
      <w:r>
        <w:rPr>
          <w:spacing w:val="35"/>
        </w:rPr>
        <w:t xml:space="preserve"> </w:t>
      </w:r>
      <w:r>
        <w:t>Data-driven model reduction for</w:t>
      </w:r>
      <w:r>
        <w:rPr>
          <w:spacing w:val="-13"/>
        </w:rPr>
        <w:t xml:space="preserve"> </w:t>
      </w:r>
      <w:r>
        <w:t>coupled</w:t>
      </w:r>
      <w:r>
        <w:rPr>
          <w:spacing w:val="-12"/>
        </w:rPr>
        <w:t xml:space="preserve"> </w:t>
      </w:r>
      <w:r>
        <w:t>flow</w:t>
      </w:r>
      <w:r>
        <w:rPr>
          <w:spacing w:val="-12"/>
        </w:rPr>
        <w:t xml:space="preserve"> </w:t>
      </w:r>
      <w:r>
        <w:t>and</w:t>
      </w:r>
      <w:r>
        <w:rPr>
          <w:spacing w:val="-12"/>
        </w:rPr>
        <w:t xml:space="preserve"> </w:t>
      </w:r>
      <w:r>
        <w:t>geomechanics</w:t>
      </w:r>
      <w:r>
        <w:rPr>
          <w:spacing w:val="-12"/>
        </w:rPr>
        <w:t xml:space="preserve"> </w:t>
      </w:r>
      <w:r>
        <w:t>based</w:t>
      </w:r>
      <w:r>
        <w:rPr>
          <w:spacing w:val="-12"/>
        </w:rPr>
        <w:t xml:space="preserve"> </w:t>
      </w:r>
      <w:r>
        <w:t>on</w:t>
      </w:r>
      <w:r>
        <w:rPr>
          <w:spacing w:val="-12"/>
        </w:rPr>
        <w:t xml:space="preserve"> </w:t>
      </w:r>
      <w:r>
        <w:t>dmd</w:t>
      </w:r>
      <w:r>
        <w:rPr>
          <w:spacing w:val="-12"/>
        </w:rPr>
        <w:t xml:space="preserve"> </w:t>
      </w:r>
      <w:r>
        <w:t>methods.</w:t>
      </w:r>
      <w:r>
        <w:rPr>
          <w:spacing w:val="-1"/>
        </w:rPr>
        <w:t xml:space="preserve"> </w:t>
      </w:r>
      <w:r>
        <w:rPr>
          <w:i/>
        </w:rPr>
        <w:t>Fluids</w:t>
      </w:r>
      <w:r>
        <w:t>,</w:t>
      </w:r>
      <w:r>
        <w:rPr>
          <w:spacing w:val="-12"/>
        </w:rPr>
        <w:t xml:space="preserve"> </w:t>
      </w:r>
      <w:r>
        <w:t>4:138,</w:t>
      </w:r>
      <w:r>
        <w:rPr>
          <w:spacing w:val="-12"/>
        </w:rPr>
        <w:t xml:space="preserve"> </w:t>
      </w:r>
      <w:r>
        <w:t>7</w:t>
      </w:r>
      <w:r>
        <w:rPr>
          <w:spacing w:val="-13"/>
        </w:rPr>
        <w:t xml:space="preserve"> </w:t>
      </w:r>
      <w:r>
        <w:t>2019.</w:t>
      </w:r>
      <w:r>
        <w:rPr>
          <w:spacing w:val="-1"/>
        </w:rPr>
        <w:t xml:space="preserve"> </w:t>
      </w:r>
      <w:r>
        <w:t>ISSN</w:t>
      </w:r>
      <w:r>
        <w:rPr>
          <w:spacing w:val="-13"/>
        </w:rPr>
        <w:t xml:space="preserve"> </w:t>
      </w:r>
      <w:r>
        <w:t>2311-5521.</w:t>
      </w:r>
      <w:r>
        <w:rPr>
          <w:spacing w:val="-1"/>
        </w:rPr>
        <w:t xml:space="preserve"> </w:t>
      </w:r>
      <w:r>
        <w:t xml:space="preserve">doi: </w:t>
      </w:r>
      <w:r>
        <w:rPr>
          <w:spacing w:val="-2"/>
        </w:rPr>
        <w:t>10.3390/FLUIDS4030138.</w:t>
      </w:r>
    </w:p>
    <w:p w14:paraId="3A8DF11E" w14:textId="77777777" w:rsidR="0096722D" w:rsidRDefault="00BE2784">
      <w:pPr>
        <w:pStyle w:val="BodyText"/>
        <w:spacing w:before="162" w:line="420" w:lineRule="auto"/>
        <w:ind w:left="929" w:right="155"/>
        <w:jc w:val="both"/>
      </w:pPr>
      <w:bookmarkStart w:id="317" w:name="_bookmark52"/>
      <w:bookmarkEnd w:id="317"/>
      <w:r>
        <w:t xml:space="preserve">George Em Karniadakis, Ioannis G Kevrekidis, Lu Lu, Paris Perdikaris, Sifan Wang, and Liu Yang. </w:t>
      </w:r>
      <w:r>
        <w:rPr>
          <w:spacing w:val="-2"/>
        </w:rPr>
        <w:t>Physics-informed</w:t>
      </w:r>
      <w:r>
        <w:rPr>
          <w:spacing w:val="-4"/>
        </w:rPr>
        <w:t xml:space="preserve"> </w:t>
      </w:r>
      <w:r>
        <w:rPr>
          <w:spacing w:val="-2"/>
        </w:rPr>
        <w:t>machine</w:t>
      </w:r>
      <w:r>
        <w:rPr>
          <w:spacing w:val="-4"/>
        </w:rPr>
        <w:t xml:space="preserve"> </w:t>
      </w:r>
      <w:r>
        <w:rPr>
          <w:spacing w:val="-2"/>
        </w:rPr>
        <w:t>learning.</w:t>
      </w:r>
      <w:r>
        <w:rPr>
          <w:spacing w:val="10"/>
        </w:rPr>
        <w:t xml:space="preserve"> </w:t>
      </w:r>
      <w:r>
        <w:rPr>
          <w:i/>
          <w:spacing w:val="-2"/>
        </w:rPr>
        <w:t>Nature</w:t>
      </w:r>
      <w:r>
        <w:rPr>
          <w:i/>
        </w:rPr>
        <w:t xml:space="preserve"> </w:t>
      </w:r>
      <w:r>
        <w:rPr>
          <w:i/>
          <w:spacing w:val="-2"/>
        </w:rPr>
        <w:t>Reviews</w:t>
      </w:r>
      <w:r>
        <w:rPr>
          <w:i/>
        </w:rPr>
        <w:t xml:space="preserve"> </w:t>
      </w:r>
      <w:r>
        <w:rPr>
          <w:i/>
          <w:spacing w:val="-2"/>
        </w:rPr>
        <w:t>Physics</w:t>
      </w:r>
      <w:r>
        <w:rPr>
          <w:spacing w:val="-2"/>
        </w:rPr>
        <w:t>,</w:t>
      </w:r>
      <w:r>
        <w:rPr>
          <w:spacing w:val="-4"/>
        </w:rPr>
        <w:t xml:space="preserve"> </w:t>
      </w:r>
      <w:r>
        <w:rPr>
          <w:spacing w:val="-2"/>
        </w:rPr>
        <w:t>3(6):422–440,</w:t>
      </w:r>
      <w:r>
        <w:rPr>
          <w:spacing w:val="-4"/>
        </w:rPr>
        <w:t xml:space="preserve"> </w:t>
      </w:r>
      <w:r>
        <w:rPr>
          <w:spacing w:val="-2"/>
        </w:rPr>
        <w:t>2021.</w:t>
      </w:r>
    </w:p>
    <w:p w14:paraId="7267D64D" w14:textId="77777777" w:rsidR="0096722D" w:rsidRDefault="00BE2784">
      <w:pPr>
        <w:pStyle w:val="BodyText"/>
        <w:spacing w:before="162" w:line="420" w:lineRule="auto"/>
        <w:ind w:left="929" w:right="154"/>
        <w:jc w:val="both"/>
      </w:pPr>
      <w:bookmarkStart w:id="318" w:name="_bookmark53"/>
      <w:bookmarkEnd w:id="318"/>
      <w:r>
        <w:t>Liu</w:t>
      </w:r>
      <w:r>
        <w:rPr>
          <w:spacing w:val="-6"/>
        </w:rPr>
        <w:t xml:space="preserve"> </w:t>
      </w:r>
      <w:r>
        <w:t>Yang,</w:t>
      </w:r>
      <w:r>
        <w:rPr>
          <w:spacing w:val="-5"/>
        </w:rPr>
        <w:t xml:space="preserve"> </w:t>
      </w:r>
      <w:r>
        <w:t>Dongkun</w:t>
      </w:r>
      <w:r>
        <w:rPr>
          <w:spacing w:val="-6"/>
        </w:rPr>
        <w:t xml:space="preserve"> </w:t>
      </w:r>
      <w:r>
        <w:t>Zhang,</w:t>
      </w:r>
      <w:r>
        <w:rPr>
          <w:spacing w:val="-5"/>
        </w:rPr>
        <w:t xml:space="preserve"> </w:t>
      </w:r>
      <w:r>
        <w:t>and</w:t>
      </w:r>
      <w:r>
        <w:rPr>
          <w:spacing w:val="-6"/>
        </w:rPr>
        <w:t xml:space="preserve"> </w:t>
      </w:r>
      <w:r>
        <w:t>George</w:t>
      </w:r>
      <w:r>
        <w:rPr>
          <w:spacing w:val="-6"/>
        </w:rPr>
        <w:t xml:space="preserve"> </w:t>
      </w:r>
      <w:r>
        <w:t>Em</w:t>
      </w:r>
      <w:r>
        <w:rPr>
          <w:spacing w:val="-6"/>
        </w:rPr>
        <w:t xml:space="preserve"> </w:t>
      </w:r>
      <w:r>
        <w:t>Karniadakis. Physics-informed</w:t>
      </w:r>
      <w:r>
        <w:rPr>
          <w:spacing w:val="-6"/>
        </w:rPr>
        <w:t xml:space="preserve"> </w:t>
      </w:r>
      <w:r>
        <w:t>generative</w:t>
      </w:r>
      <w:r>
        <w:rPr>
          <w:spacing w:val="-6"/>
        </w:rPr>
        <w:t xml:space="preserve"> </w:t>
      </w:r>
      <w:r>
        <w:t>a</w:t>
      </w:r>
      <w:r>
        <w:t>dversarial</w:t>
      </w:r>
      <w:r>
        <w:rPr>
          <w:spacing w:val="-6"/>
        </w:rPr>
        <w:t xml:space="preserve"> </w:t>
      </w:r>
      <w:r>
        <w:t>net- works for stochastic differential equations, 2018.</w:t>
      </w:r>
    </w:p>
    <w:p w14:paraId="14952FFA" w14:textId="77777777" w:rsidR="0096722D" w:rsidRDefault="00BE2784">
      <w:pPr>
        <w:spacing w:before="161" w:line="420" w:lineRule="auto"/>
        <w:ind w:left="929" w:right="155"/>
        <w:jc w:val="both"/>
        <w:rPr>
          <w:sz w:val="20"/>
        </w:rPr>
      </w:pPr>
      <w:bookmarkStart w:id="319" w:name="_bookmark54"/>
      <w:bookmarkEnd w:id="319"/>
      <w:r>
        <w:rPr>
          <w:spacing w:val="-2"/>
          <w:sz w:val="20"/>
        </w:rPr>
        <w:t>N.</w:t>
      </w:r>
      <w:r>
        <w:rPr>
          <w:spacing w:val="-8"/>
          <w:sz w:val="20"/>
        </w:rPr>
        <w:t xml:space="preserve"> </w:t>
      </w:r>
      <w:r>
        <w:rPr>
          <w:spacing w:val="-2"/>
          <w:sz w:val="20"/>
        </w:rPr>
        <w:t>Wang,</w:t>
      </w:r>
      <w:r>
        <w:rPr>
          <w:spacing w:val="-5"/>
          <w:sz w:val="20"/>
        </w:rPr>
        <w:t xml:space="preserve"> </w:t>
      </w:r>
      <w:r>
        <w:rPr>
          <w:spacing w:val="-2"/>
          <w:sz w:val="20"/>
        </w:rPr>
        <w:t>H.</w:t>
      </w:r>
      <w:r>
        <w:rPr>
          <w:spacing w:val="-8"/>
          <w:sz w:val="20"/>
        </w:rPr>
        <w:t xml:space="preserve"> </w:t>
      </w:r>
      <w:r>
        <w:rPr>
          <w:spacing w:val="-2"/>
          <w:sz w:val="20"/>
        </w:rPr>
        <w:t>Chang,</w:t>
      </w:r>
      <w:r>
        <w:rPr>
          <w:spacing w:val="-5"/>
          <w:sz w:val="20"/>
        </w:rPr>
        <w:t xml:space="preserve"> </w:t>
      </w:r>
      <w:r>
        <w:rPr>
          <w:spacing w:val="-2"/>
          <w:sz w:val="20"/>
        </w:rPr>
        <w:t>and</w:t>
      </w:r>
      <w:r>
        <w:rPr>
          <w:spacing w:val="-8"/>
          <w:sz w:val="20"/>
        </w:rPr>
        <w:t xml:space="preserve"> </w:t>
      </w:r>
      <w:r>
        <w:rPr>
          <w:spacing w:val="-2"/>
          <w:sz w:val="20"/>
        </w:rPr>
        <w:t>D.</w:t>
      </w:r>
      <w:r>
        <w:rPr>
          <w:spacing w:val="-8"/>
          <w:sz w:val="20"/>
        </w:rPr>
        <w:t xml:space="preserve"> </w:t>
      </w:r>
      <w:r>
        <w:rPr>
          <w:spacing w:val="-2"/>
          <w:sz w:val="20"/>
        </w:rPr>
        <w:t>Zhang. Efficient</w:t>
      </w:r>
      <w:r>
        <w:rPr>
          <w:spacing w:val="-8"/>
          <w:sz w:val="20"/>
        </w:rPr>
        <w:t xml:space="preserve"> </w:t>
      </w:r>
      <w:r>
        <w:rPr>
          <w:spacing w:val="-2"/>
          <w:sz w:val="20"/>
        </w:rPr>
        <w:t>uncertainty</w:t>
      </w:r>
      <w:r>
        <w:rPr>
          <w:spacing w:val="-8"/>
          <w:sz w:val="20"/>
        </w:rPr>
        <w:t xml:space="preserve"> </w:t>
      </w:r>
      <w:r>
        <w:rPr>
          <w:spacing w:val="-2"/>
          <w:sz w:val="20"/>
        </w:rPr>
        <w:t>quantification</w:t>
      </w:r>
      <w:r>
        <w:rPr>
          <w:spacing w:val="-8"/>
          <w:sz w:val="20"/>
        </w:rPr>
        <w:t xml:space="preserve"> </w:t>
      </w:r>
      <w:r>
        <w:rPr>
          <w:spacing w:val="-2"/>
          <w:sz w:val="20"/>
        </w:rPr>
        <w:t>for</w:t>
      </w:r>
      <w:r>
        <w:rPr>
          <w:spacing w:val="-8"/>
          <w:sz w:val="20"/>
        </w:rPr>
        <w:t xml:space="preserve"> </w:t>
      </w:r>
      <w:r>
        <w:rPr>
          <w:spacing w:val="-2"/>
          <w:sz w:val="20"/>
        </w:rPr>
        <w:t>dynamic</w:t>
      </w:r>
      <w:r>
        <w:rPr>
          <w:spacing w:val="-8"/>
          <w:sz w:val="20"/>
        </w:rPr>
        <w:t xml:space="preserve"> </w:t>
      </w:r>
      <w:r>
        <w:rPr>
          <w:spacing w:val="-2"/>
          <w:sz w:val="20"/>
        </w:rPr>
        <w:t>subsurface</w:t>
      </w:r>
      <w:r>
        <w:rPr>
          <w:spacing w:val="-8"/>
          <w:sz w:val="20"/>
        </w:rPr>
        <w:t xml:space="preserve"> </w:t>
      </w:r>
      <w:r>
        <w:rPr>
          <w:spacing w:val="-2"/>
          <w:sz w:val="20"/>
        </w:rPr>
        <w:t>flow</w:t>
      </w:r>
      <w:r>
        <w:rPr>
          <w:spacing w:val="-8"/>
          <w:sz w:val="20"/>
        </w:rPr>
        <w:t xml:space="preserve"> </w:t>
      </w:r>
      <w:r>
        <w:rPr>
          <w:spacing w:val="-2"/>
          <w:sz w:val="20"/>
        </w:rPr>
        <w:t>with surrogate</w:t>
      </w:r>
      <w:r>
        <w:rPr>
          <w:spacing w:val="-11"/>
          <w:sz w:val="20"/>
        </w:rPr>
        <w:t xml:space="preserve"> </w:t>
      </w:r>
      <w:r>
        <w:rPr>
          <w:spacing w:val="-2"/>
          <w:sz w:val="20"/>
        </w:rPr>
        <w:t>by</w:t>
      </w:r>
      <w:r>
        <w:rPr>
          <w:spacing w:val="-10"/>
          <w:sz w:val="20"/>
        </w:rPr>
        <w:t xml:space="preserve"> </w:t>
      </w:r>
      <w:r>
        <w:rPr>
          <w:spacing w:val="-2"/>
          <w:sz w:val="20"/>
        </w:rPr>
        <w:t>theory-guided</w:t>
      </w:r>
      <w:r>
        <w:rPr>
          <w:spacing w:val="-10"/>
          <w:sz w:val="20"/>
        </w:rPr>
        <w:t xml:space="preserve"> </w:t>
      </w:r>
      <w:r>
        <w:rPr>
          <w:spacing w:val="-2"/>
          <w:sz w:val="20"/>
        </w:rPr>
        <w:t>neural</w:t>
      </w:r>
      <w:r>
        <w:rPr>
          <w:spacing w:val="-10"/>
          <w:sz w:val="20"/>
        </w:rPr>
        <w:t xml:space="preserve"> </w:t>
      </w:r>
      <w:r>
        <w:rPr>
          <w:spacing w:val="-2"/>
          <w:sz w:val="20"/>
        </w:rPr>
        <w:t>network.</w:t>
      </w:r>
      <w:r>
        <w:rPr>
          <w:spacing w:val="-6"/>
          <w:sz w:val="20"/>
        </w:rPr>
        <w:t xml:space="preserve"> </w:t>
      </w:r>
      <w:r>
        <w:rPr>
          <w:i/>
          <w:spacing w:val="-2"/>
          <w:sz w:val="20"/>
        </w:rPr>
        <w:t>Computer</w:t>
      </w:r>
      <w:r>
        <w:rPr>
          <w:i/>
          <w:spacing w:val="-9"/>
          <w:sz w:val="20"/>
        </w:rPr>
        <w:t xml:space="preserve"> </w:t>
      </w:r>
      <w:r>
        <w:rPr>
          <w:i/>
          <w:spacing w:val="-2"/>
          <w:sz w:val="20"/>
        </w:rPr>
        <w:t>Methods</w:t>
      </w:r>
      <w:r>
        <w:rPr>
          <w:i/>
          <w:spacing w:val="-9"/>
          <w:sz w:val="20"/>
        </w:rPr>
        <w:t xml:space="preserve"> </w:t>
      </w:r>
      <w:r>
        <w:rPr>
          <w:i/>
          <w:spacing w:val="-2"/>
          <w:sz w:val="20"/>
        </w:rPr>
        <w:t>in</w:t>
      </w:r>
      <w:r>
        <w:rPr>
          <w:i/>
          <w:spacing w:val="-9"/>
          <w:sz w:val="20"/>
        </w:rPr>
        <w:t xml:space="preserve"> </w:t>
      </w:r>
      <w:r>
        <w:rPr>
          <w:i/>
          <w:spacing w:val="-2"/>
          <w:sz w:val="20"/>
        </w:rPr>
        <w:t>Applied</w:t>
      </w:r>
      <w:r>
        <w:rPr>
          <w:i/>
          <w:spacing w:val="-9"/>
          <w:sz w:val="20"/>
        </w:rPr>
        <w:t xml:space="preserve"> </w:t>
      </w:r>
      <w:r>
        <w:rPr>
          <w:i/>
          <w:spacing w:val="-2"/>
          <w:sz w:val="20"/>
        </w:rPr>
        <w:t>Mechanics</w:t>
      </w:r>
      <w:r>
        <w:rPr>
          <w:i/>
          <w:spacing w:val="-9"/>
          <w:sz w:val="20"/>
        </w:rPr>
        <w:t xml:space="preserve"> </w:t>
      </w:r>
      <w:r>
        <w:rPr>
          <w:i/>
          <w:spacing w:val="-2"/>
          <w:sz w:val="20"/>
        </w:rPr>
        <w:t>and</w:t>
      </w:r>
      <w:r>
        <w:rPr>
          <w:i/>
          <w:spacing w:val="-9"/>
          <w:sz w:val="20"/>
        </w:rPr>
        <w:t xml:space="preserve"> </w:t>
      </w:r>
      <w:r>
        <w:rPr>
          <w:i/>
          <w:spacing w:val="-2"/>
          <w:sz w:val="20"/>
        </w:rPr>
        <w:t>Engineering</w:t>
      </w:r>
      <w:r>
        <w:rPr>
          <w:spacing w:val="-2"/>
          <w:sz w:val="20"/>
        </w:rPr>
        <w:t xml:space="preserve">, </w:t>
      </w:r>
      <w:r>
        <w:rPr>
          <w:sz w:val="20"/>
        </w:rPr>
        <w:t>373, 2021.</w:t>
      </w:r>
      <w:r>
        <w:rPr>
          <w:spacing w:val="32"/>
          <w:sz w:val="20"/>
        </w:rPr>
        <w:t xml:space="preserve"> </w:t>
      </w:r>
      <w:r>
        <w:rPr>
          <w:sz w:val="20"/>
        </w:rPr>
        <w:t>doi:</w:t>
      </w:r>
      <w:r>
        <w:rPr>
          <w:spacing w:val="32"/>
          <w:sz w:val="20"/>
        </w:rPr>
        <w:t xml:space="preserve"> </w:t>
      </w:r>
      <w:r>
        <w:rPr>
          <w:sz w:val="20"/>
        </w:rPr>
        <w:t>10.1016/j.cma.2020.113492.</w:t>
      </w:r>
      <w:r>
        <w:rPr>
          <w:spacing w:val="31"/>
          <w:sz w:val="20"/>
        </w:rPr>
        <w:t xml:space="preserve"> </w:t>
      </w:r>
      <w:r>
        <w:rPr>
          <w:sz w:val="20"/>
        </w:rPr>
        <w:t xml:space="preserve">cited </w:t>
      </w:r>
      <w:proofErr w:type="gramStart"/>
      <w:r>
        <w:rPr>
          <w:sz w:val="20"/>
        </w:rPr>
        <w:t>By</w:t>
      </w:r>
      <w:proofErr w:type="gramEnd"/>
      <w:r>
        <w:rPr>
          <w:sz w:val="20"/>
        </w:rPr>
        <w:t xml:space="preserve"> 33.</w:t>
      </w:r>
    </w:p>
    <w:p w14:paraId="3A5E41CB" w14:textId="77777777" w:rsidR="0096722D" w:rsidRDefault="00BE2784">
      <w:pPr>
        <w:pStyle w:val="BodyText"/>
        <w:spacing w:before="162" w:line="420" w:lineRule="auto"/>
        <w:ind w:left="929" w:right="154"/>
        <w:jc w:val="both"/>
      </w:pPr>
      <w:r>
        <w:t>Emilio Jose Rocha Coutinho, Marcelo Dall’Aqua, and Eduardo Gildin.</w:t>
      </w:r>
      <w:r>
        <w:rPr>
          <w:spacing w:val="40"/>
        </w:rPr>
        <w:t xml:space="preserve"> </w:t>
      </w:r>
      <w:r>
        <w:t>Physics-aware deep-learning- based proxy reservoir simulation model equipped with state and well output pr</w:t>
      </w:r>
      <w:r>
        <w:t>ediction.</w:t>
      </w:r>
      <w:r>
        <w:rPr>
          <w:spacing w:val="33"/>
        </w:rPr>
        <w:t xml:space="preserve"> </w:t>
      </w:r>
      <w:r>
        <w:rPr>
          <w:i/>
        </w:rPr>
        <w:t>Frontiers in Applied</w:t>
      </w:r>
      <w:r>
        <w:rPr>
          <w:i/>
          <w:spacing w:val="-9"/>
        </w:rPr>
        <w:t xml:space="preserve"> </w:t>
      </w:r>
      <w:r>
        <w:rPr>
          <w:i/>
        </w:rPr>
        <w:t>Mathematics</w:t>
      </w:r>
      <w:r>
        <w:rPr>
          <w:i/>
          <w:spacing w:val="-9"/>
        </w:rPr>
        <w:t xml:space="preserve"> </w:t>
      </w:r>
      <w:r>
        <w:rPr>
          <w:i/>
        </w:rPr>
        <w:t>and</w:t>
      </w:r>
      <w:r>
        <w:rPr>
          <w:i/>
          <w:spacing w:val="-9"/>
        </w:rPr>
        <w:t xml:space="preserve"> </w:t>
      </w:r>
      <w:r>
        <w:rPr>
          <w:i/>
        </w:rPr>
        <w:t>Statistics</w:t>
      </w:r>
      <w:r>
        <w:t>,</w:t>
      </w:r>
      <w:r>
        <w:rPr>
          <w:spacing w:val="-9"/>
        </w:rPr>
        <w:t xml:space="preserve"> </w:t>
      </w:r>
      <w:r>
        <w:t>7:49,</w:t>
      </w:r>
      <w:r>
        <w:rPr>
          <w:spacing w:val="-9"/>
        </w:rPr>
        <w:t xml:space="preserve"> </w:t>
      </w:r>
      <w:r>
        <w:t>9</w:t>
      </w:r>
      <w:r>
        <w:rPr>
          <w:spacing w:val="-11"/>
        </w:rPr>
        <w:t xml:space="preserve"> </w:t>
      </w:r>
      <w:r>
        <w:t>2021.</w:t>
      </w:r>
      <w:r>
        <w:rPr>
          <w:spacing w:val="12"/>
        </w:rPr>
        <w:t xml:space="preserve"> </w:t>
      </w:r>
      <w:r>
        <w:t>ISSN</w:t>
      </w:r>
      <w:r>
        <w:rPr>
          <w:spacing w:val="-11"/>
        </w:rPr>
        <w:t xml:space="preserve"> </w:t>
      </w:r>
      <w:r>
        <w:t>22974687.</w:t>
      </w:r>
      <w:r>
        <w:rPr>
          <w:spacing w:val="12"/>
        </w:rPr>
        <w:t xml:space="preserve"> </w:t>
      </w:r>
      <w:r>
        <w:t xml:space="preserve">doi: 10.3389/FAMS.2021.651178/ </w:t>
      </w:r>
      <w:r>
        <w:rPr>
          <w:spacing w:val="-2"/>
        </w:rPr>
        <w:t>BIBTEX.</w:t>
      </w:r>
    </w:p>
    <w:p w14:paraId="4D0ED685" w14:textId="77777777" w:rsidR="0096722D" w:rsidRDefault="00BE2784">
      <w:pPr>
        <w:pStyle w:val="BodyText"/>
        <w:spacing w:before="163" w:line="412" w:lineRule="auto"/>
        <w:ind w:left="929" w:right="153"/>
        <w:jc w:val="both"/>
      </w:pPr>
      <w:bookmarkStart w:id="320" w:name="_bookmark55"/>
      <w:bookmarkEnd w:id="320"/>
      <w:r>
        <w:t>Yinhao Zhu, Nicholas Zabaras, Phaedon-Stelios Koutsourelakis, and Paris Perdikaris.</w:t>
      </w:r>
      <w:r>
        <w:rPr>
          <w:spacing w:val="40"/>
        </w:rPr>
        <w:t xml:space="preserve"> </w:t>
      </w:r>
      <w:r>
        <w:t xml:space="preserve">Physics- </w:t>
      </w:r>
      <w:r>
        <w:rPr>
          <w:spacing w:val="-2"/>
        </w:rPr>
        <w:t>constrained</w:t>
      </w:r>
      <w:r>
        <w:rPr>
          <w:spacing w:val="-11"/>
        </w:rPr>
        <w:t xml:space="preserve"> </w:t>
      </w:r>
      <w:r>
        <w:rPr>
          <w:spacing w:val="-2"/>
        </w:rPr>
        <w:t>deep</w:t>
      </w:r>
      <w:r>
        <w:rPr>
          <w:spacing w:val="-10"/>
        </w:rPr>
        <w:t xml:space="preserve"> </w:t>
      </w:r>
      <w:r>
        <w:rPr>
          <w:spacing w:val="-2"/>
        </w:rPr>
        <w:t>learning</w:t>
      </w:r>
      <w:r>
        <w:rPr>
          <w:spacing w:val="-10"/>
        </w:rPr>
        <w:t xml:space="preserve"> </w:t>
      </w:r>
      <w:r>
        <w:rPr>
          <w:spacing w:val="-2"/>
        </w:rPr>
        <w:t>for</w:t>
      </w:r>
      <w:r>
        <w:rPr>
          <w:spacing w:val="-10"/>
        </w:rPr>
        <w:t xml:space="preserve"> </w:t>
      </w:r>
      <w:r>
        <w:rPr>
          <w:spacing w:val="-2"/>
        </w:rPr>
        <w:t>high-dimensional</w:t>
      </w:r>
      <w:r>
        <w:rPr>
          <w:spacing w:val="-10"/>
        </w:rPr>
        <w:t xml:space="preserve"> </w:t>
      </w:r>
      <w:r>
        <w:rPr>
          <w:spacing w:val="-2"/>
        </w:rPr>
        <w:t>surrogate</w:t>
      </w:r>
      <w:r>
        <w:rPr>
          <w:spacing w:val="-10"/>
        </w:rPr>
        <w:t xml:space="preserve"> </w:t>
      </w:r>
      <w:r>
        <w:rPr>
          <w:spacing w:val="-2"/>
        </w:rPr>
        <w:t>modeling</w:t>
      </w:r>
      <w:r>
        <w:rPr>
          <w:spacing w:val="-10"/>
        </w:rPr>
        <w:t xml:space="preserve"> </w:t>
      </w:r>
      <w:r>
        <w:rPr>
          <w:spacing w:val="-2"/>
        </w:rPr>
        <w:t>and</w:t>
      </w:r>
      <w:r>
        <w:rPr>
          <w:spacing w:val="-10"/>
        </w:rPr>
        <w:t xml:space="preserve"> </w:t>
      </w:r>
      <w:r>
        <w:rPr>
          <w:spacing w:val="-2"/>
        </w:rPr>
        <w:t>uncertainty</w:t>
      </w:r>
      <w:r>
        <w:rPr>
          <w:spacing w:val="-10"/>
        </w:rPr>
        <w:t xml:space="preserve"> </w:t>
      </w:r>
      <w:r>
        <w:rPr>
          <w:spacing w:val="-2"/>
        </w:rPr>
        <w:t>quantification</w:t>
      </w:r>
      <w:r>
        <w:rPr>
          <w:spacing w:val="-10"/>
        </w:rPr>
        <w:t xml:space="preserve"> </w:t>
      </w:r>
      <w:r>
        <w:rPr>
          <w:spacing w:val="-2"/>
        </w:rPr>
        <w:t xml:space="preserve">with- </w:t>
      </w:r>
      <w:r>
        <w:rPr>
          <w:spacing w:val="-4"/>
        </w:rPr>
        <w:t>out</w:t>
      </w:r>
      <w:r>
        <w:rPr>
          <w:spacing w:val="-9"/>
        </w:rPr>
        <w:t xml:space="preserve"> </w:t>
      </w:r>
      <w:r>
        <w:rPr>
          <w:spacing w:val="-4"/>
        </w:rPr>
        <w:t>labeled</w:t>
      </w:r>
      <w:r>
        <w:rPr>
          <w:spacing w:val="-8"/>
        </w:rPr>
        <w:t xml:space="preserve"> </w:t>
      </w:r>
      <w:r>
        <w:rPr>
          <w:spacing w:val="-4"/>
        </w:rPr>
        <w:t xml:space="preserve">data. </w:t>
      </w:r>
      <w:r>
        <w:rPr>
          <w:i/>
          <w:spacing w:val="-4"/>
        </w:rPr>
        <w:t>Journal of Computational Physics</w:t>
      </w:r>
      <w:r>
        <w:rPr>
          <w:spacing w:val="-4"/>
        </w:rPr>
        <w:t>,</w:t>
      </w:r>
      <w:r>
        <w:rPr>
          <w:spacing w:val="-6"/>
        </w:rPr>
        <w:t xml:space="preserve"> </w:t>
      </w:r>
      <w:r>
        <w:rPr>
          <w:spacing w:val="-4"/>
        </w:rPr>
        <w:t>394:56–8</w:t>
      </w:r>
      <w:r>
        <w:rPr>
          <w:spacing w:val="-4"/>
        </w:rPr>
        <w:t>1,</w:t>
      </w:r>
      <w:r>
        <w:rPr>
          <w:spacing w:val="-6"/>
        </w:rPr>
        <w:t xml:space="preserve"> </w:t>
      </w:r>
      <w:r>
        <w:rPr>
          <w:spacing w:val="-4"/>
        </w:rPr>
        <w:t>oct</w:t>
      </w:r>
      <w:r>
        <w:rPr>
          <w:spacing w:val="-9"/>
        </w:rPr>
        <w:t xml:space="preserve"> </w:t>
      </w:r>
      <w:r>
        <w:rPr>
          <w:spacing w:val="-4"/>
        </w:rPr>
        <w:t>2019. doi:</w:t>
      </w:r>
      <w:r>
        <w:rPr>
          <w:spacing w:val="17"/>
        </w:rPr>
        <w:t xml:space="preserve"> </w:t>
      </w:r>
      <w:r>
        <w:rPr>
          <w:spacing w:val="-4"/>
        </w:rPr>
        <w:t xml:space="preserve">10.1016/j.jcp.2019.05.024. </w:t>
      </w:r>
      <w:r>
        <w:t>URL</w:t>
      </w:r>
      <w:r>
        <w:rPr>
          <w:spacing w:val="79"/>
          <w:w w:val="150"/>
        </w:rPr>
        <w:t xml:space="preserve">    </w:t>
      </w:r>
      <w:hyperlink r:id="rId38">
        <w:r>
          <w:rPr>
            <w:rFonts w:ascii="Palatino Linotype" w:hAnsi="Palatino Linotype"/>
            <w:color w:val="0000FF"/>
          </w:rPr>
          <w:t>https://doi.org/10.1016%2Fj.jcp.2019.05.024</w:t>
        </w:r>
      </w:hyperlink>
      <w:r>
        <w:t>.</w:t>
      </w:r>
    </w:p>
    <w:p w14:paraId="4D489AFC" w14:textId="77777777" w:rsidR="0096722D" w:rsidRDefault="00BE2784">
      <w:pPr>
        <w:spacing w:before="117"/>
        <w:ind w:left="929"/>
        <w:jc w:val="both"/>
        <w:rPr>
          <w:sz w:val="20"/>
        </w:rPr>
      </w:pPr>
      <w:bookmarkStart w:id="321" w:name="_bookmark56"/>
      <w:bookmarkEnd w:id="321"/>
      <w:r>
        <w:rPr>
          <w:sz w:val="20"/>
        </w:rPr>
        <w:t>B</w:t>
      </w:r>
      <w:r>
        <w:rPr>
          <w:spacing w:val="-5"/>
          <w:sz w:val="20"/>
        </w:rPr>
        <w:t xml:space="preserve"> </w:t>
      </w:r>
      <w:r>
        <w:rPr>
          <w:sz w:val="20"/>
        </w:rPr>
        <w:t>Yegnanarayana.</w:t>
      </w:r>
      <w:r>
        <w:rPr>
          <w:spacing w:val="9"/>
          <w:sz w:val="20"/>
        </w:rPr>
        <w:t xml:space="preserve"> </w:t>
      </w:r>
      <w:r>
        <w:rPr>
          <w:i/>
          <w:sz w:val="20"/>
        </w:rPr>
        <w:t>Artificial</w:t>
      </w:r>
      <w:r>
        <w:rPr>
          <w:i/>
          <w:spacing w:val="-1"/>
          <w:sz w:val="20"/>
        </w:rPr>
        <w:t xml:space="preserve"> </w:t>
      </w:r>
      <w:r>
        <w:rPr>
          <w:i/>
          <w:sz w:val="20"/>
        </w:rPr>
        <w:t>neural</w:t>
      </w:r>
      <w:r>
        <w:rPr>
          <w:i/>
          <w:spacing w:val="-2"/>
          <w:sz w:val="20"/>
        </w:rPr>
        <w:t xml:space="preserve"> </w:t>
      </w:r>
      <w:r>
        <w:rPr>
          <w:i/>
          <w:sz w:val="20"/>
        </w:rPr>
        <w:t>networks</w:t>
      </w:r>
      <w:r>
        <w:rPr>
          <w:sz w:val="20"/>
        </w:rPr>
        <w:t>.</w:t>
      </w:r>
      <w:r>
        <w:rPr>
          <w:spacing w:val="9"/>
          <w:sz w:val="20"/>
        </w:rPr>
        <w:t xml:space="preserve"> </w:t>
      </w:r>
      <w:r>
        <w:rPr>
          <w:sz w:val="20"/>
        </w:rPr>
        <w:t>PHI</w:t>
      </w:r>
      <w:r>
        <w:rPr>
          <w:spacing w:val="-4"/>
          <w:sz w:val="20"/>
        </w:rPr>
        <w:t xml:space="preserve"> </w:t>
      </w:r>
      <w:r>
        <w:rPr>
          <w:sz w:val="20"/>
        </w:rPr>
        <w:t>Learning</w:t>
      </w:r>
      <w:r>
        <w:rPr>
          <w:spacing w:val="-5"/>
          <w:sz w:val="20"/>
        </w:rPr>
        <w:t xml:space="preserve"> </w:t>
      </w:r>
      <w:r>
        <w:rPr>
          <w:sz w:val="20"/>
        </w:rPr>
        <w:t>Pvt.</w:t>
      </w:r>
      <w:r>
        <w:rPr>
          <w:spacing w:val="-5"/>
          <w:sz w:val="20"/>
        </w:rPr>
        <w:t xml:space="preserve"> </w:t>
      </w:r>
      <w:r>
        <w:rPr>
          <w:sz w:val="20"/>
        </w:rPr>
        <w:t>Ltd.,</w:t>
      </w:r>
      <w:r>
        <w:rPr>
          <w:spacing w:val="-4"/>
          <w:sz w:val="20"/>
        </w:rPr>
        <w:t xml:space="preserve"> </w:t>
      </w:r>
      <w:r>
        <w:rPr>
          <w:spacing w:val="-2"/>
          <w:sz w:val="20"/>
        </w:rPr>
        <w:t>2009.</w:t>
      </w:r>
    </w:p>
    <w:p w14:paraId="756E9A3F" w14:textId="77777777" w:rsidR="0096722D" w:rsidRDefault="0096722D">
      <w:pPr>
        <w:jc w:val="both"/>
        <w:rPr>
          <w:sz w:val="20"/>
        </w:rPr>
        <w:sectPr w:rsidR="0096722D">
          <w:pgSz w:w="12240" w:h="15840"/>
          <w:pgMar w:top="1400" w:right="1280" w:bottom="980" w:left="920" w:header="0" w:footer="792" w:gutter="0"/>
          <w:cols w:space="720"/>
        </w:sectPr>
      </w:pPr>
    </w:p>
    <w:p w14:paraId="2F2067E3" w14:textId="77777777" w:rsidR="0096722D" w:rsidRDefault="00BE2784">
      <w:pPr>
        <w:pStyle w:val="BodyText"/>
        <w:spacing w:before="56"/>
      </w:pPr>
      <w:r>
        <w:rPr>
          <w:rFonts w:ascii="Arial"/>
          <w:sz w:val="10"/>
        </w:rPr>
        <w:t>533</w:t>
      </w:r>
      <w:r>
        <w:rPr>
          <w:rFonts w:ascii="Arial"/>
          <w:spacing w:val="106"/>
          <w:sz w:val="10"/>
        </w:rPr>
        <w:t xml:space="preserve"> </w:t>
      </w:r>
      <w:bookmarkStart w:id="322" w:name="_bookmark57"/>
      <w:bookmarkEnd w:id="322"/>
      <w:r>
        <w:t>[40]</w:t>
      </w:r>
      <w:r>
        <w:rPr>
          <w:spacing w:val="18"/>
        </w:rPr>
        <w:t xml:space="preserve"> </w:t>
      </w:r>
      <w:r>
        <w:t>Jeff Heaton.</w:t>
      </w:r>
      <w:r>
        <w:rPr>
          <w:spacing w:val="23"/>
        </w:rPr>
        <w:t xml:space="preserve"> </w:t>
      </w:r>
      <w:r>
        <w:t>Ian goodfellow,</w:t>
      </w:r>
      <w:r>
        <w:rPr>
          <w:spacing w:val="2"/>
        </w:rPr>
        <w:t xml:space="preserve"> </w:t>
      </w:r>
      <w:r>
        <w:t>yoshua bengio,</w:t>
      </w:r>
      <w:r>
        <w:rPr>
          <w:spacing w:val="2"/>
        </w:rPr>
        <w:t xml:space="preserve"> </w:t>
      </w:r>
      <w:r>
        <w:t>and aaron courville:</w:t>
      </w:r>
      <w:r>
        <w:rPr>
          <w:spacing w:val="20"/>
        </w:rPr>
        <w:t xml:space="preserve"> </w:t>
      </w:r>
      <w:r>
        <w:t>Deep learning:</w:t>
      </w:r>
      <w:r>
        <w:rPr>
          <w:spacing w:val="19"/>
        </w:rPr>
        <w:t xml:space="preserve"> </w:t>
      </w:r>
      <w:r>
        <w:t>The mit</w:t>
      </w:r>
      <w:r>
        <w:rPr>
          <w:spacing w:val="1"/>
        </w:rPr>
        <w:t xml:space="preserve"> </w:t>
      </w:r>
      <w:r>
        <w:t>press,</w:t>
      </w:r>
      <w:r>
        <w:rPr>
          <w:spacing w:val="1"/>
        </w:rPr>
        <w:t xml:space="preserve"> </w:t>
      </w:r>
      <w:r>
        <w:rPr>
          <w:spacing w:val="-2"/>
        </w:rPr>
        <w:t>2016,</w:t>
      </w:r>
    </w:p>
    <w:p w14:paraId="093E32D4" w14:textId="77777777" w:rsidR="0096722D" w:rsidRDefault="00BE2784">
      <w:pPr>
        <w:tabs>
          <w:tab w:val="left" w:pos="929"/>
        </w:tabs>
        <w:spacing w:before="171"/>
        <w:ind w:left="154"/>
        <w:rPr>
          <w:sz w:val="20"/>
        </w:rPr>
      </w:pPr>
      <w:r>
        <w:rPr>
          <w:rFonts w:ascii="Arial" w:hAnsi="Arial"/>
          <w:spacing w:val="-5"/>
          <w:sz w:val="10"/>
        </w:rPr>
        <w:t>534</w:t>
      </w:r>
      <w:r>
        <w:rPr>
          <w:rFonts w:ascii="Arial" w:hAnsi="Arial"/>
          <w:sz w:val="10"/>
        </w:rPr>
        <w:tab/>
      </w:r>
      <w:r>
        <w:rPr>
          <w:w w:val="90"/>
          <w:sz w:val="20"/>
        </w:rPr>
        <w:t>800</w:t>
      </w:r>
      <w:r>
        <w:rPr>
          <w:spacing w:val="24"/>
          <w:sz w:val="20"/>
        </w:rPr>
        <w:t xml:space="preserve"> </w:t>
      </w:r>
      <w:r>
        <w:rPr>
          <w:w w:val="90"/>
          <w:sz w:val="20"/>
        </w:rPr>
        <w:t>pp,</w:t>
      </w:r>
      <w:r>
        <w:rPr>
          <w:spacing w:val="25"/>
          <w:sz w:val="20"/>
        </w:rPr>
        <w:t xml:space="preserve"> </w:t>
      </w:r>
      <w:r>
        <w:rPr>
          <w:w w:val="90"/>
          <w:sz w:val="20"/>
        </w:rPr>
        <w:t>isbn:</w:t>
      </w:r>
      <w:r>
        <w:rPr>
          <w:spacing w:val="50"/>
          <w:sz w:val="20"/>
        </w:rPr>
        <w:t xml:space="preserve"> </w:t>
      </w:r>
      <w:r>
        <w:rPr>
          <w:w w:val="90"/>
          <w:sz w:val="20"/>
        </w:rPr>
        <w:t>0262035618.</w:t>
      </w:r>
      <w:r>
        <w:rPr>
          <w:spacing w:val="47"/>
          <w:sz w:val="20"/>
        </w:rPr>
        <w:t xml:space="preserve"> </w:t>
      </w:r>
      <w:r>
        <w:rPr>
          <w:i/>
          <w:w w:val="90"/>
          <w:sz w:val="20"/>
        </w:rPr>
        <w:t>Genetic</w:t>
      </w:r>
      <w:r>
        <w:rPr>
          <w:i/>
          <w:spacing w:val="30"/>
          <w:sz w:val="20"/>
        </w:rPr>
        <w:t xml:space="preserve"> </w:t>
      </w:r>
      <w:r>
        <w:rPr>
          <w:i/>
          <w:w w:val="90"/>
          <w:sz w:val="20"/>
        </w:rPr>
        <w:t>programming</w:t>
      </w:r>
      <w:r>
        <w:rPr>
          <w:i/>
          <w:spacing w:val="31"/>
          <w:sz w:val="20"/>
        </w:rPr>
        <w:t xml:space="preserve"> </w:t>
      </w:r>
      <w:r>
        <w:rPr>
          <w:i/>
          <w:w w:val="90"/>
          <w:sz w:val="20"/>
        </w:rPr>
        <w:t>and</w:t>
      </w:r>
      <w:r>
        <w:rPr>
          <w:i/>
          <w:spacing w:val="30"/>
          <w:sz w:val="20"/>
        </w:rPr>
        <w:t xml:space="preserve"> </w:t>
      </w:r>
      <w:r>
        <w:rPr>
          <w:i/>
          <w:w w:val="90"/>
          <w:sz w:val="20"/>
        </w:rPr>
        <w:t>evolvable</w:t>
      </w:r>
      <w:r>
        <w:rPr>
          <w:i/>
          <w:spacing w:val="31"/>
          <w:sz w:val="20"/>
        </w:rPr>
        <w:t xml:space="preserve"> </w:t>
      </w:r>
      <w:r>
        <w:rPr>
          <w:i/>
          <w:w w:val="90"/>
          <w:sz w:val="20"/>
        </w:rPr>
        <w:t>machines</w:t>
      </w:r>
      <w:r>
        <w:rPr>
          <w:w w:val="90"/>
          <w:sz w:val="20"/>
        </w:rPr>
        <w:t>,</w:t>
      </w:r>
      <w:r>
        <w:rPr>
          <w:spacing w:val="25"/>
          <w:sz w:val="20"/>
        </w:rPr>
        <w:t xml:space="preserve"> </w:t>
      </w:r>
      <w:r>
        <w:rPr>
          <w:w w:val="90"/>
          <w:sz w:val="20"/>
        </w:rPr>
        <w:t>19(1-2):305–307,</w:t>
      </w:r>
      <w:r>
        <w:rPr>
          <w:spacing w:val="24"/>
          <w:sz w:val="20"/>
        </w:rPr>
        <w:t xml:space="preserve"> </w:t>
      </w:r>
      <w:r>
        <w:rPr>
          <w:spacing w:val="-2"/>
          <w:w w:val="90"/>
          <w:sz w:val="20"/>
        </w:rPr>
        <w:t>2018.</w:t>
      </w:r>
    </w:p>
    <w:p w14:paraId="3230ADCF" w14:textId="77777777" w:rsidR="0096722D" w:rsidRDefault="0096722D">
      <w:pPr>
        <w:pStyle w:val="BodyText"/>
        <w:spacing w:before="103"/>
        <w:ind w:left="0"/>
      </w:pPr>
    </w:p>
    <w:p w14:paraId="108899EC" w14:textId="77777777" w:rsidR="0096722D" w:rsidRDefault="00BE2784">
      <w:pPr>
        <w:pStyle w:val="BodyText"/>
        <w:spacing w:before="0"/>
      </w:pPr>
      <w:r>
        <w:rPr>
          <w:rFonts w:ascii="Arial"/>
          <w:sz w:val="10"/>
        </w:rPr>
        <w:t>535</w:t>
      </w:r>
      <w:r>
        <w:rPr>
          <w:rFonts w:ascii="Arial"/>
          <w:spacing w:val="118"/>
          <w:sz w:val="10"/>
        </w:rPr>
        <w:t xml:space="preserve"> </w:t>
      </w:r>
      <w:bookmarkStart w:id="323" w:name="_bookmark58"/>
      <w:bookmarkEnd w:id="323"/>
      <w:r>
        <w:t>[41]</w:t>
      </w:r>
      <w:r>
        <w:rPr>
          <w:spacing w:val="26"/>
        </w:rPr>
        <w:t xml:space="preserve"> </w:t>
      </w:r>
      <w:r>
        <w:t>Yimin</w:t>
      </w:r>
      <w:r>
        <w:rPr>
          <w:spacing w:val="13"/>
        </w:rPr>
        <w:t xml:space="preserve"> </w:t>
      </w:r>
      <w:r>
        <w:t>Liu</w:t>
      </w:r>
      <w:r>
        <w:rPr>
          <w:spacing w:val="14"/>
        </w:rPr>
        <w:t xml:space="preserve"> </w:t>
      </w:r>
      <w:r>
        <w:t>and</w:t>
      </w:r>
      <w:r>
        <w:rPr>
          <w:spacing w:val="13"/>
        </w:rPr>
        <w:t xml:space="preserve"> </w:t>
      </w:r>
      <w:r>
        <w:t>Louis</w:t>
      </w:r>
      <w:r>
        <w:rPr>
          <w:spacing w:val="14"/>
        </w:rPr>
        <w:t xml:space="preserve"> </w:t>
      </w:r>
      <w:r>
        <w:t>J</w:t>
      </w:r>
      <w:r>
        <w:rPr>
          <w:spacing w:val="13"/>
        </w:rPr>
        <w:t xml:space="preserve"> </w:t>
      </w:r>
      <w:r>
        <w:t>Durlofsky.</w:t>
      </w:r>
      <w:r>
        <w:rPr>
          <w:spacing w:val="56"/>
        </w:rPr>
        <w:t xml:space="preserve"> </w:t>
      </w:r>
      <w:r>
        <w:t>3d</w:t>
      </w:r>
      <w:r>
        <w:rPr>
          <w:spacing w:val="14"/>
        </w:rPr>
        <w:t xml:space="preserve"> </w:t>
      </w:r>
      <w:r>
        <w:t>cnn-pca:</w:t>
      </w:r>
      <w:r>
        <w:rPr>
          <w:spacing w:val="43"/>
        </w:rPr>
        <w:t xml:space="preserve"> </w:t>
      </w:r>
      <w:r>
        <w:t>A</w:t>
      </w:r>
      <w:r>
        <w:rPr>
          <w:spacing w:val="13"/>
        </w:rPr>
        <w:t xml:space="preserve"> </w:t>
      </w:r>
      <w:r>
        <w:t>deep-learning-based</w:t>
      </w:r>
      <w:r>
        <w:rPr>
          <w:spacing w:val="14"/>
        </w:rPr>
        <w:t xml:space="preserve"> </w:t>
      </w:r>
      <w:r>
        <w:t>parameterization</w:t>
      </w:r>
      <w:r>
        <w:rPr>
          <w:spacing w:val="13"/>
        </w:rPr>
        <w:t xml:space="preserve"> </w:t>
      </w:r>
      <w:r>
        <w:t>for</w:t>
      </w:r>
      <w:r>
        <w:rPr>
          <w:spacing w:val="14"/>
        </w:rPr>
        <w:t xml:space="preserve"> </w:t>
      </w:r>
      <w:r>
        <w:rPr>
          <w:spacing w:val="-2"/>
        </w:rPr>
        <w:t>complex</w:t>
      </w:r>
    </w:p>
    <w:p w14:paraId="63859D4B" w14:textId="77777777" w:rsidR="0096722D" w:rsidRDefault="00BE2784">
      <w:pPr>
        <w:tabs>
          <w:tab w:val="left" w:pos="929"/>
        </w:tabs>
        <w:spacing w:before="172"/>
        <w:ind w:left="154"/>
        <w:rPr>
          <w:sz w:val="20"/>
        </w:rPr>
      </w:pPr>
      <w:r>
        <w:rPr>
          <w:rFonts w:ascii="Arial"/>
          <w:spacing w:val="-5"/>
          <w:sz w:val="10"/>
        </w:rPr>
        <w:t>536</w:t>
      </w:r>
      <w:r>
        <w:rPr>
          <w:rFonts w:ascii="Arial"/>
          <w:sz w:val="10"/>
        </w:rPr>
        <w:tab/>
      </w:r>
      <w:r>
        <w:rPr>
          <w:spacing w:val="-4"/>
          <w:sz w:val="20"/>
        </w:rPr>
        <w:t>geomodels.</w:t>
      </w:r>
      <w:r>
        <w:rPr>
          <w:spacing w:val="24"/>
          <w:sz w:val="20"/>
        </w:rPr>
        <w:t xml:space="preserve"> </w:t>
      </w:r>
      <w:r>
        <w:rPr>
          <w:i/>
          <w:spacing w:val="-4"/>
          <w:sz w:val="20"/>
        </w:rPr>
        <w:t>Computers</w:t>
      </w:r>
      <w:r>
        <w:rPr>
          <w:i/>
          <w:spacing w:val="11"/>
          <w:sz w:val="20"/>
        </w:rPr>
        <w:t xml:space="preserve"> </w:t>
      </w:r>
      <w:r>
        <w:rPr>
          <w:i/>
          <w:spacing w:val="-4"/>
          <w:sz w:val="20"/>
        </w:rPr>
        <w:t>&amp;</w:t>
      </w:r>
      <w:r>
        <w:rPr>
          <w:i/>
          <w:spacing w:val="11"/>
          <w:sz w:val="20"/>
        </w:rPr>
        <w:t xml:space="preserve"> </w:t>
      </w:r>
      <w:r>
        <w:rPr>
          <w:i/>
          <w:spacing w:val="-4"/>
          <w:sz w:val="20"/>
        </w:rPr>
        <w:t>Geosciences</w:t>
      </w:r>
      <w:r>
        <w:rPr>
          <w:spacing w:val="-4"/>
          <w:sz w:val="20"/>
        </w:rPr>
        <w:t>,</w:t>
      </w:r>
      <w:r>
        <w:rPr>
          <w:spacing w:val="7"/>
          <w:sz w:val="20"/>
        </w:rPr>
        <w:t xml:space="preserve"> </w:t>
      </w:r>
      <w:r>
        <w:rPr>
          <w:spacing w:val="-4"/>
          <w:sz w:val="20"/>
        </w:rPr>
        <w:t>148:104676,</w:t>
      </w:r>
      <w:r>
        <w:rPr>
          <w:spacing w:val="7"/>
          <w:sz w:val="20"/>
        </w:rPr>
        <w:t xml:space="preserve"> </w:t>
      </w:r>
      <w:r>
        <w:rPr>
          <w:spacing w:val="-4"/>
          <w:sz w:val="20"/>
        </w:rPr>
        <w:t>2021.</w:t>
      </w:r>
    </w:p>
    <w:p w14:paraId="17F026AE" w14:textId="77777777" w:rsidR="0096722D" w:rsidRDefault="0096722D">
      <w:pPr>
        <w:pStyle w:val="BodyText"/>
        <w:spacing w:before="103"/>
        <w:ind w:left="0"/>
      </w:pPr>
    </w:p>
    <w:p w14:paraId="7308B248" w14:textId="77777777" w:rsidR="0096722D" w:rsidRDefault="00BE2784">
      <w:pPr>
        <w:pStyle w:val="BodyText"/>
        <w:spacing w:before="0"/>
      </w:pPr>
      <w:r>
        <w:rPr>
          <w:rFonts w:ascii="Arial"/>
          <w:sz w:val="10"/>
        </w:rPr>
        <w:t>537</w:t>
      </w:r>
      <w:r>
        <w:rPr>
          <w:rFonts w:ascii="Arial"/>
          <w:spacing w:val="149"/>
          <w:sz w:val="10"/>
        </w:rPr>
        <w:t xml:space="preserve"> </w:t>
      </w:r>
      <w:bookmarkStart w:id="324" w:name="_bookmark59"/>
      <w:bookmarkEnd w:id="324"/>
      <w:r>
        <w:t>[42]</w:t>
      </w:r>
      <w:r>
        <w:rPr>
          <w:spacing w:val="41"/>
        </w:rPr>
        <w:t xml:space="preserve"> </w:t>
      </w:r>
      <w:r>
        <w:t>Zixiao</w:t>
      </w:r>
      <w:r>
        <w:rPr>
          <w:spacing w:val="27"/>
        </w:rPr>
        <w:t xml:space="preserve"> </w:t>
      </w:r>
      <w:r>
        <w:t>Yang,</w:t>
      </w:r>
      <w:r>
        <w:rPr>
          <w:spacing w:val="30"/>
        </w:rPr>
        <w:t xml:space="preserve"> </w:t>
      </w:r>
      <w:r>
        <w:t>Qiyu</w:t>
      </w:r>
      <w:r>
        <w:rPr>
          <w:spacing w:val="27"/>
        </w:rPr>
        <w:t xml:space="preserve"> </w:t>
      </w:r>
      <w:r>
        <w:t>Chen,</w:t>
      </w:r>
      <w:r>
        <w:rPr>
          <w:spacing w:val="30"/>
        </w:rPr>
        <w:t xml:space="preserve"> </w:t>
      </w:r>
      <w:r>
        <w:t>Zhesi</w:t>
      </w:r>
      <w:r>
        <w:rPr>
          <w:spacing w:val="26"/>
        </w:rPr>
        <w:t xml:space="preserve"> </w:t>
      </w:r>
      <w:r>
        <w:t>Cui,</w:t>
      </w:r>
      <w:r>
        <w:rPr>
          <w:spacing w:val="32"/>
        </w:rPr>
        <w:t xml:space="preserve"> </w:t>
      </w:r>
      <w:r>
        <w:t>Gang</w:t>
      </w:r>
      <w:r>
        <w:rPr>
          <w:spacing w:val="26"/>
        </w:rPr>
        <w:t xml:space="preserve"> </w:t>
      </w:r>
      <w:r>
        <w:t>Liu,</w:t>
      </w:r>
      <w:r>
        <w:rPr>
          <w:spacing w:val="30"/>
        </w:rPr>
        <w:t xml:space="preserve"> </w:t>
      </w:r>
      <w:r>
        <w:t>Shaoqun</w:t>
      </w:r>
      <w:r>
        <w:rPr>
          <w:spacing w:val="27"/>
        </w:rPr>
        <w:t xml:space="preserve"> </w:t>
      </w:r>
      <w:r>
        <w:t>Dong,</w:t>
      </w:r>
      <w:r>
        <w:rPr>
          <w:spacing w:val="31"/>
        </w:rPr>
        <w:t xml:space="preserve"> </w:t>
      </w:r>
      <w:r>
        <w:t>and</w:t>
      </w:r>
      <w:r>
        <w:rPr>
          <w:spacing w:val="26"/>
        </w:rPr>
        <w:t xml:space="preserve"> </w:t>
      </w:r>
      <w:r>
        <w:t>Yiping</w:t>
      </w:r>
      <w:r>
        <w:rPr>
          <w:spacing w:val="27"/>
        </w:rPr>
        <w:t xml:space="preserve"> </w:t>
      </w:r>
      <w:r>
        <w:t>Tian.</w:t>
      </w:r>
      <w:r>
        <w:rPr>
          <w:spacing w:val="78"/>
        </w:rPr>
        <w:t xml:space="preserve"> </w:t>
      </w:r>
      <w:r>
        <w:t>Automatic</w:t>
      </w:r>
      <w:r>
        <w:rPr>
          <w:spacing w:val="26"/>
        </w:rPr>
        <w:t xml:space="preserve"> </w:t>
      </w:r>
      <w:r>
        <w:rPr>
          <w:spacing w:val="-2"/>
        </w:rPr>
        <w:t>recon-</w:t>
      </w:r>
    </w:p>
    <w:p w14:paraId="2FAC6287" w14:textId="77777777" w:rsidR="0096722D" w:rsidRDefault="00BE2784">
      <w:pPr>
        <w:pStyle w:val="BodyText"/>
        <w:tabs>
          <w:tab w:val="left" w:pos="929"/>
        </w:tabs>
        <w:spacing w:before="172"/>
      </w:pPr>
      <w:r>
        <w:rPr>
          <w:rFonts w:ascii="Arial"/>
          <w:spacing w:val="-5"/>
          <w:sz w:val="10"/>
        </w:rPr>
        <w:t>538</w:t>
      </w:r>
      <w:r>
        <w:rPr>
          <w:rFonts w:ascii="Arial"/>
          <w:sz w:val="10"/>
        </w:rPr>
        <w:tab/>
      </w:r>
      <w:r>
        <w:rPr>
          <w:spacing w:val="-2"/>
        </w:rPr>
        <w:t>struction</w:t>
      </w:r>
      <w:r>
        <w:rPr>
          <w:spacing w:val="-1"/>
        </w:rPr>
        <w:t xml:space="preserve"> </w:t>
      </w:r>
      <w:r>
        <w:rPr>
          <w:spacing w:val="-2"/>
        </w:rPr>
        <w:t>method</w:t>
      </w:r>
      <w:r>
        <w:t xml:space="preserve"> </w:t>
      </w:r>
      <w:r>
        <w:rPr>
          <w:spacing w:val="-2"/>
        </w:rPr>
        <w:t>of</w:t>
      </w:r>
      <w:r>
        <w:rPr>
          <w:spacing w:val="-1"/>
        </w:rPr>
        <w:t xml:space="preserve"> </w:t>
      </w:r>
      <w:r>
        <w:rPr>
          <w:spacing w:val="-2"/>
        </w:rPr>
        <w:t>3d</w:t>
      </w:r>
      <w:r>
        <w:t xml:space="preserve"> </w:t>
      </w:r>
      <w:r>
        <w:rPr>
          <w:spacing w:val="-2"/>
        </w:rPr>
        <w:t>geological</w:t>
      </w:r>
      <w:r>
        <w:rPr>
          <w:spacing w:val="-1"/>
        </w:rPr>
        <w:t xml:space="preserve"> </w:t>
      </w:r>
      <w:r>
        <w:rPr>
          <w:spacing w:val="-2"/>
        </w:rPr>
        <w:t>models</w:t>
      </w:r>
      <w:r>
        <w:t xml:space="preserve"> </w:t>
      </w:r>
      <w:r>
        <w:rPr>
          <w:spacing w:val="-2"/>
        </w:rPr>
        <w:t>based</w:t>
      </w:r>
      <w:r>
        <w:rPr>
          <w:spacing w:val="-1"/>
        </w:rPr>
        <w:t xml:space="preserve"> </w:t>
      </w:r>
      <w:r>
        <w:rPr>
          <w:spacing w:val="-2"/>
        </w:rPr>
        <w:t>on</w:t>
      </w:r>
      <w:r>
        <w:t xml:space="preserve"> </w:t>
      </w:r>
      <w:r>
        <w:rPr>
          <w:spacing w:val="-2"/>
        </w:rPr>
        <w:t>deep</w:t>
      </w:r>
      <w:r>
        <w:rPr>
          <w:spacing w:val="-1"/>
        </w:rPr>
        <w:t xml:space="preserve"> </w:t>
      </w:r>
      <w:r>
        <w:rPr>
          <w:spacing w:val="-2"/>
        </w:rPr>
        <w:t>convolutional</w:t>
      </w:r>
      <w:r>
        <w:t xml:space="preserve"> </w:t>
      </w:r>
      <w:r>
        <w:rPr>
          <w:spacing w:val="-2"/>
        </w:rPr>
        <w:t>generative</w:t>
      </w:r>
      <w:r>
        <w:rPr>
          <w:spacing w:val="-1"/>
        </w:rPr>
        <w:t xml:space="preserve"> </w:t>
      </w:r>
      <w:r>
        <w:rPr>
          <w:spacing w:val="-2"/>
        </w:rPr>
        <w:t>adversarial</w:t>
      </w:r>
      <w:r>
        <w:t xml:space="preserve"> </w:t>
      </w:r>
      <w:r>
        <w:rPr>
          <w:spacing w:val="-2"/>
        </w:rPr>
        <w:t>networks.</w:t>
      </w:r>
    </w:p>
    <w:p w14:paraId="034C9DF4" w14:textId="77777777" w:rsidR="0096722D" w:rsidRDefault="00BE2784">
      <w:pPr>
        <w:tabs>
          <w:tab w:val="left" w:pos="929"/>
        </w:tabs>
        <w:spacing w:before="171"/>
        <w:ind w:left="154"/>
        <w:rPr>
          <w:sz w:val="20"/>
        </w:rPr>
      </w:pPr>
      <w:r>
        <w:rPr>
          <w:rFonts w:ascii="Arial" w:hAnsi="Arial"/>
          <w:spacing w:val="-5"/>
          <w:sz w:val="10"/>
        </w:rPr>
        <w:t>539</w:t>
      </w:r>
      <w:r>
        <w:rPr>
          <w:rFonts w:ascii="Arial" w:hAnsi="Arial"/>
          <w:sz w:val="10"/>
        </w:rPr>
        <w:tab/>
      </w:r>
      <w:r>
        <w:rPr>
          <w:i/>
          <w:spacing w:val="-6"/>
          <w:sz w:val="20"/>
        </w:rPr>
        <w:t>Computational</w:t>
      </w:r>
      <w:r>
        <w:rPr>
          <w:i/>
          <w:spacing w:val="23"/>
          <w:sz w:val="20"/>
        </w:rPr>
        <w:t xml:space="preserve"> </w:t>
      </w:r>
      <w:r>
        <w:rPr>
          <w:i/>
          <w:spacing w:val="-6"/>
          <w:sz w:val="20"/>
        </w:rPr>
        <w:t>Geosciences</w:t>
      </w:r>
      <w:r>
        <w:rPr>
          <w:spacing w:val="-6"/>
          <w:sz w:val="20"/>
        </w:rPr>
        <w:t>,</w:t>
      </w:r>
      <w:r>
        <w:rPr>
          <w:spacing w:val="18"/>
          <w:sz w:val="20"/>
        </w:rPr>
        <w:t xml:space="preserve"> </w:t>
      </w:r>
      <w:r>
        <w:rPr>
          <w:spacing w:val="-6"/>
          <w:sz w:val="20"/>
        </w:rPr>
        <w:t>26:1135–1150,</w:t>
      </w:r>
      <w:r>
        <w:rPr>
          <w:spacing w:val="18"/>
          <w:sz w:val="20"/>
        </w:rPr>
        <w:t xml:space="preserve"> </w:t>
      </w:r>
      <w:r>
        <w:rPr>
          <w:spacing w:val="-6"/>
          <w:sz w:val="20"/>
        </w:rPr>
        <w:t>2022.</w:t>
      </w:r>
      <w:r>
        <w:rPr>
          <w:spacing w:val="39"/>
          <w:sz w:val="20"/>
        </w:rPr>
        <w:t xml:space="preserve"> </w:t>
      </w:r>
      <w:r>
        <w:rPr>
          <w:spacing w:val="-6"/>
          <w:sz w:val="20"/>
        </w:rPr>
        <w:t>doi:</w:t>
      </w:r>
      <w:r>
        <w:rPr>
          <w:spacing w:val="40"/>
          <w:sz w:val="20"/>
        </w:rPr>
        <w:t xml:space="preserve"> </w:t>
      </w:r>
      <w:r>
        <w:rPr>
          <w:spacing w:val="-6"/>
          <w:sz w:val="20"/>
        </w:rPr>
        <w:t>10.1007/s10596-022-10152-8.</w:t>
      </w:r>
    </w:p>
    <w:p w14:paraId="2D544301" w14:textId="77777777" w:rsidR="0096722D" w:rsidRDefault="0096722D">
      <w:pPr>
        <w:pStyle w:val="BodyText"/>
        <w:spacing w:before="103"/>
        <w:ind w:left="0"/>
      </w:pPr>
    </w:p>
    <w:p w14:paraId="149B3B09" w14:textId="77777777" w:rsidR="0096722D" w:rsidRDefault="00BE2784">
      <w:pPr>
        <w:pStyle w:val="BodyText"/>
        <w:spacing w:before="0"/>
      </w:pPr>
      <w:r>
        <w:rPr>
          <w:rFonts w:ascii="Arial"/>
          <w:sz w:val="10"/>
        </w:rPr>
        <w:t>540</w:t>
      </w:r>
      <w:r>
        <w:rPr>
          <w:rFonts w:ascii="Arial"/>
          <w:spacing w:val="110"/>
          <w:sz w:val="10"/>
        </w:rPr>
        <w:t xml:space="preserve"> </w:t>
      </w:r>
      <w:bookmarkStart w:id="325" w:name="_bookmark60"/>
      <w:bookmarkEnd w:id="325"/>
      <w:r>
        <w:t>[43]</w:t>
      </w:r>
      <w:r>
        <w:rPr>
          <w:spacing w:val="20"/>
        </w:rPr>
        <w:t xml:space="preserve"> </w:t>
      </w:r>
      <w:r>
        <w:t>Su</w:t>
      </w:r>
      <w:r>
        <w:rPr>
          <w:spacing w:val="12"/>
        </w:rPr>
        <w:t xml:space="preserve"> </w:t>
      </w:r>
      <w:r>
        <w:t>Jiang</w:t>
      </w:r>
      <w:r>
        <w:rPr>
          <w:spacing w:val="11"/>
        </w:rPr>
        <w:t xml:space="preserve"> </w:t>
      </w:r>
      <w:r>
        <w:t>and</w:t>
      </w:r>
      <w:r>
        <w:rPr>
          <w:spacing w:val="11"/>
        </w:rPr>
        <w:t xml:space="preserve"> </w:t>
      </w:r>
      <w:r>
        <w:t>Louis</w:t>
      </w:r>
      <w:r>
        <w:rPr>
          <w:spacing w:val="11"/>
        </w:rPr>
        <w:t xml:space="preserve"> </w:t>
      </w:r>
      <w:r>
        <w:t>J</w:t>
      </w:r>
      <w:r>
        <w:rPr>
          <w:spacing w:val="11"/>
        </w:rPr>
        <w:t xml:space="preserve"> </w:t>
      </w:r>
      <w:r>
        <w:t>Durlofsky.</w:t>
      </w:r>
      <w:r>
        <w:rPr>
          <w:spacing w:val="54"/>
        </w:rPr>
        <w:t xml:space="preserve"> </w:t>
      </w:r>
      <w:r>
        <w:t>Data-space</w:t>
      </w:r>
      <w:r>
        <w:rPr>
          <w:spacing w:val="11"/>
        </w:rPr>
        <w:t xml:space="preserve"> </w:t>
      </w:r>
      <w:r>
        <w:t>inversion</w:t>
      </w:r>
      <w:r>
        <w:rPr>
          <w:spacing w:val="11"/>
        </w:rPr>
        <w:t xml:space="preserve"> </w:t>
      </w:r>
      <w:r>
        <w:t>using</w:t>
      </w:r>
      <w:r>
        <w:rPr>
          <w:spacing w:val="11"/>
        </w:rPr>
        <w:t xml:space="preserve"> </w:t>
      </w:r>
      <w:r>
        <w:t>a</w:t>
      </w:r>
      <w:r>
        <w:rPr>
          <w:spacing w:val="11"/>
        </w:rPr>
        <w:t xml:space="preserve"> </w:t>
      </w:r>
      <w:r>
        <w:t>recurrent</w:t>
      </w:r>
      <w:r>
        <w:rPr>
          <w:spacing w:val="11"/>
        </w:rPr>
        <w:t xml:space="preserve"> </w:t>
      </w:r>
      <w:r>
        <w:t>autoencoder</w:t>
      </w:r>
      <w:r>
        <w:rPr>
          <w:spacing w:val="12"/>
        </w:rPr>
        <w:t xml:space="preserve"> </w:t>
      </w:r>
      <w:r>
        <w:t>for</w:t>
      </w:r>
      <w:r>
        <w:rPr>
          <w:spacing w:val="11"/>
        </w:rPr>
        <w:t xml:space="preserve"> </w:t>
      </w:r>
      <w:r>
        <w:t>time-</w:t>
      </w:r>
      <w:proofErr w:type="gramStart"/>
      <w:r>
        <w:rPr>
          <w:spacing w:val="-2"/>
        </w:rPr>
        <w:t>series</w:t>
      </w:r>
      <w:proofErr w:type="gramEnd"/>
    </w:p>
    <w:p w14:paraId="22347F32" w14:textId="77777777" w:rsidR="0096722D" w:rsidRDefault="00BE2784">
      <w:pPr>
        <w:tabs>
          <w:tab w:val="left" w:pos="929"/>
        </w:tabs>
        <w:spacing w:before="172"/>
        <w:ind w:left="154"/>
        <w:rPr>
          <w:sz w:val="20"/>
        </w:rPr>
      </w:pPr>
      <w:r>
        <w:rPr>
          <w:rFonts w:ascii="Arial" w:hAnsi="Arial"/>
          <w:spacing w:val="-5"/>
          <w:sz w:val="10"/>
        </w:rPr>
        <w:t>541</w:t>
      </w:r>
      <w:r>
        <w:rPr>
          <w:rFonts w:ascii="Arial" w:hAnsi="Arial"/>
          <w:sz w:val="10"/>
        </w:rPr>
        <w:tab/>
      </w:r>
      <w:proofErr w:type="gramStart"/>
      <w:r>
        <w:rPr>
          <w:spacing w:val="-4"/>
          <w:sz w:val="20"/>
        </w:rPr>
        <w:t>parameterization</w:t>
      </w:r>
      <w:proofErr w:type="gramEnd"/>
      <w:r>
        <w:rPr>
          <w:spacing w:val="-4"/>
          <w:sz w:val="20"/>
        </w:rPr>
        <w:t>.</w:t>
      </w:r>
      <w:r>
        <w:rPr>
          <w:spacing w:val="26"/>
          <w:sz w:val="20"/>
        </w:rPr>
        <w:t xml:space="preserve"> </w:t>
      </w:r>
      <w:r>
        <w:rPr>
          <w:i/>
          <w:spacing w:val="-4"/>
          <w:sz w:val="20"/>
        </w:rPr>
        <w:t>Computational</w:t>
      </w:r>
      <w:r>
        <w:rPr>
          <w:i/>
          <w:spacing w:val="14"/>
          <w:sz w:val="20"/>
        </w:rPr>
        <w:t xml:space="preserve"> </w:t>
      </w:r>
      <w:r>
        <w:rPr>
          <w:i/>
          <w:spacing w:val="-4"/>
          <w:sz w:val="20"/>
        </w:rPr>
        <w:t>Geosciences</w:t>
      </w:r>
      <w:r>
        <w:rPr>
          <w:spacing w:val="-4"/>
          <w:sz w:val="20"/>
        </w:rPr>
        <w:t>,</w:t>
      </w:r>
      <w:r>
        <w:rPr>
          <w:spacing w:val="9"/>
          <w:sz w:val="20"/>
        </w:rPr>
        <w:t xml:space="preserve"> </w:t>
      </w:r>
      <w:r>
        <w:rPr>
          <w:spacing w:val="-4"/>
          <w:sz w:val="20"/>
        </w:rPr>
        <w:t>25:411–432,</w:t>
      </w:r>
      <w:r>
        <w:rPr>
          <w:spacing w:val="10"/>
          <w:sz w:val="20"/>
        </w:rPr>
        <w:t xml:space="preserve"> </w:t>
      </w:r>
      <w:r>
        <w:rPr>
          <w:spacing w:val="-4"/>
          <w:sz w:val="20"/>
        </w:rPr>
        <w:t>2021.</w:t>
      </w:r>
    </w:p>
    <w:p w14:paraId="53005A1C" w14:textId="77777777" w:rsidR="0096722D" w:rsidRDefault="0096722D">
      <w:pPr>
        <w:pStyle w:val="BodyText"/>
        <w:spacing w:before="103"/>
        <w:ind w:left="0"/>
      </w:pPr>
    </w:p>
    <w:p w14:paraId="4F8DBFCF" w14:textId="77777777" w:rsidR="0096722D" w:rsidRDefault="00BE2784">
      <w:pPr>
        <w:pStyle w:val="BodyText"/>
        <w:spacing w:before="0"/>
      </w:pPr>
      <w:r>
        <w:rPr>
          <w:rFonts w:ascii="Arial"/>
          <w:sz w:val="10"/>
        </w:rPr>
        <w:t>542</w:t>
      </w:r>
      <w:r>
        <w:rPr>
          <w:rFonts w:ascii="Arial"/>
          <w:spacing w:val="101"/>
          <w:sz w:val="10"/>
        </w:rPr>
        <w:t xml:space="preserve"> </w:t>
      </w:r>
      <w:bookmarkStart w:id="326" w:name="_bookmark61"/>
      <w:bookmarkEnd w:id="326"/>
      <w:r>
        <w:t>[44]</w:t>
      </w:r>
      <w:r>
        <w:rPr>
          <w:spacing w:val="17"/>
        </w:rPr>
        <w:t xml:space="preserve"> </w:t>
      </w:r>
      <w:r>
        <w:t>Yanrui</w:t>
      </w:r>
      <w:r>
        <w:rPr>
          <w:spacing w:val="-8"/>
        </w:rPr>
        <w:t xml:space="preserve"> </w:t>
      </w:r>
      <w:r>
        <w:t>Ning,</w:t>
      </w:r>
      <w:r>
        <w:rPr>
          <w:spacing w:val="-8"/>
        </w:rPr>
        <w:t xml:space="preserve"> </w:t>
      </w:r>
      <w:r>
        <w:t>Hossein</w:t>
      </w:r>
      <w:r>
        <w:rPr>
          <w:spacing w:val="-8"/>
        </w:rPr>
        <w:t xml:space="preserve"> </w:t>
      </w:r>
      <w:r>
        <w:t>Kazemi,</w:t>
      </w:r>
      <w:r>
        <w:rPr>
          <w:spacing w:val="-7"/>
        </w:rPr>
        <w:t xml:space="preserve"> </w:t>
      </w:r>
      <w:r>
        <w:t>and</w:t>
      </w:r>
      <w:r>
        <w:rPr>
          <w:spacing w:val="-8"/>
        </w:rPr>
        <w:t xml:space="preserve"> </w:t>
      </w:r>
      <w:r>
        <w:t>Pejman</w:t>
      </w:r>
      <w:r>
        <w:rPr>
          <w:spacing w:val="-9"/>
        </w:rPr>
        <w:t xml:space="preserve"> </w:t>
      </w:r>
      <w:r>
        <w:t>Tahmasebi.</w:t>
      </w:r>
      <w:r>
        <w:rPr>
          <w:spacing w:val="5"/>
        </w:rPr>
        <w:t xml:space="preserve"> </w:t>
      </w:r>
      <w:r>
        <w:t>A</w:t>
      </w:r>
      <w:r>
        <w:rPr>
          <w:spacing w:val="-8"/>
        </w:rPr>
        <w:t xml:space="preserve"> </w:t>
      </w:r>
      <w:r>
        <w:t>comparative</w:t>
      </w:r>
      <w:r>
        <w:rPr>
          <w:spacing w:val="-9"/>
        </w:rPr>
        <w:t xml:space="preserve"> </w:t>
      </w:r>
      <w:r>
        <w:t>machine</w:t>
      </w:r>
      <w:r>
        <w:rPr>
          <w:spacing w:val="-8"/>
        </w:rPr>
        <w:t xml:space="preserve"> </w:t>
      </w:r>
      <w:r>
        <w:t>learning</w:t>
      </w:r>
      <w:r>
        <w:rPr>
          <w:spacing w:val="-8"/>
        </w:rPr>
        <w:t xml:space="preserve"> </w:t>
      </w:r>
      <w:r>
        <w:t>study</w:t>
      </w:r>
      <w:r>
        <w:rPr>
          <w:spacing w:val="-8"/>
        </w:rPr>
        <w:t xml:space="preserve"> </w:t>
      </w:r>
      <w:r>
        <w:t>for</w:t>
      </w:r>
      <w:r>
        <w:rPr>
          <w:spacing w:val="-8"/>
        </w:rPr>
        <w:t xml:space="preserve"> </w:t>
      </w:r>
      <w:r>
        <w:rPr>
          <w:spacing w:val="-4"/>
        </w:rPr>
        <w:t>time</w:t>
      </w:r>
    </w:p>
    <w:p w14:paraId="0C0447A9" w14:textId="77777777" w:rsidR="0096722D" w:rsidRDefault="00BE2784">
      <w:pPr>
        <w:tabs>
          <w:tab w:val="left" w:pos="929"/>
        </w:tabs>
        <w:spacing w:before="172"/>
        <w:ind w:left="154"/>
        <w:rPr>
          <w:sz w:val="20"/>
        </w:rPr>
      </w:pPr>
      <w:r>
        <w:rPr>
          <w:rFonts w:ascii="Arial"/>
          <w:spacing w:val="-5"/>
          <w:sz w:val="10"/>
        </w:rPr>
        <w:t>543</w:t>
      </w:r>
      <w:r>
        <w:rPr>
          <w:rFonts w:ascii="Arial"/>
          <w:sz w:val="10"/>
        </w:rPr>
        <w:tab/>
      </w:r>
      <w:r>
        <w:rPr>
          <w:spacing w:val="-2"/>
          <w:sz w:val="20"/>
        </w:rPr>
        <w:t>series</w:t>
      </w:r>
      <w:r>
        <w:rPr>
          <w:spacing w:val="-4"/>
          <w:sz w:val="20"/>
        </w:rPr>
        <w:t xml:space="preserve"> </w:t>
      </w:r>
      <w:r>
        <w:rPr>
          <w:spacing w:val="-2"/>
          <w:sz w:val="20"/>
        </w:rPr>
        <w:t>oil</w:t>
      </w:r>
      <w:r>
        <w:rPr>
          <w:spacing w:val="-4"/>
          <w:sz w:val="20"/>
        </w:rPr>
        <w:t xml:space="preserve"> </w:t>
      </w:r>
      <w:r>
        <w:rPr>
          <w:spacing w:val="-2"/>
          <w:sz w:val="20"/>
        </w:rPr>
        <w:t>production</w:t>
      </w:r>
      <w:r>
        <w:rPr>
          <w:spacing w:val="-4"/>
          <w:sz w:val="20"/>
        </w:rPr>
        <w:t xml:space="preserve"> </w:t>
      </w:r>
      <w:r>
        <w:rPr>
          <w:spacing w:val="-2"/>
          <w:sz w:val="20"/>
        </w:rPr>
        <w:t>forecasting:</w:t>
      </w:r>
      <w:r>
        <w:rPr>
          <w:spacing w:val="13"/>
          <w:sz w:val="20"/>
        </w:rPr>
        <w:t xml:space="preserve"> </w:t>
      </w:r>
      <w:r>
        <w:rPr>
          <w:spacing w:val="-2"/>
          <w:sz w:val="20"/>
        </w:rPr>
        <w:t>Arima,</w:t>
      </w:r>
      <w:r>
        <w:rPr>
          <w:spacing w:val="-3"/>
          <w:sz w:val="20"/>
        </w:rPr>
        <w:t xml:space="preserve"> </w:t>
      </w:r>
      <w:r>
        <w:rPr>
          <w:spacing w:val="-2"/>
          <w:sz w:val="20"/>
        </w:rPr>
        <w:t>lstm,</w:t>
      </w:r>
      <w:r>
        <w:rPr>
          <w:spacing w:val="-3"/>
          <w:sz w:val="20"/>
        </w:rPr>
        <w:t xml:space="preserve"> </w:t>
      </w:r>
      <w:r>
        <w:rPr>
          <w:spacing w:val="-2"/>
          <w:sz w:val="20"/>
        </w:rPr>
        <w:t>and</w:t>
      </w:r>
      <w:r>
        <w:rPr>
          <w:spacing w:val="-4"/>
          <w:sz w:val="20"/>
        </w:rPr>
        <w:t xml:space="preserve"> </w:t>
      </w:r>
      <w:r>
        <w:rPr>
          <w:spacing w:val="-2"/>
          <w:sz w:val="20"/>
        </w:rPr>
        <w:t>prophet.</w:t>
      </w:r>
      <w:r>
        <w:rPr>
          <w:spacing w:val="9"/>
          <w:sz w:val="20"/>
        </w:rPr>
        <w:t xml:space="preserve"> </w:t>
      </w:r>
      <w:r>
        <w:rPr>
          <w:i/>
          <w:spacing w:val="-2"/>
          <w:sz w:val="20"/>
        </w:rPr>
        <w:t>Computers</w:t>
      </w:r>
      <w:r>
        <w:rPr>
          <w:i/>
          <w:sz w:val="20"/>
        </w:rPr>
        <w:t xml:space="preserve"> </w:t>
      </w:r>
      <w:r>
        <w:rPr>
          <w:i/>
          <w:spacing w:val="-2"/>
          <w:sz w:val="20"/>
        </w:rPr>
        <w:t>and</w:t>
      </w:r>
      <w:r>
        <w:rPr>
          <w:i/>
          <w:spacing w:val="-1"/>
          <w:sz w:val="20"/>
        </w:rPr>
        <w:t xml:space="preserve"> </w:t>
      </w:r>
      <w:r>
        <w:rPr>
          <w:i/>
          <w:spacing w:val="-2"/>
          <w:sz w:val="20"/>
        </w:rPr>
        <w:t>Geosciences</w:t>
      </w:r>
      <w:r>
        <w:rPr>
          <w:spacing w:val="-2"/>
          <w:sz w:val="20"/>
        </w:rPr>
        <w:t>,</w:t>
      </w:r>
      <w:r>
        <w:rPr>
          <w:spacing w:val="-3"/>
          <w:sz w:val="20"/>
        </w:rPr>
        <w:t xml:space="preserve"> </w:t>
      </w:r>
      <w:r>
        <w:rPr>
          <w:spacing w:val="-2"/>
          <w:sz w:val="20"/>
        </w:rPr>
        <w:t>164:105126,</w:t>
      </w:r>
      <w:r>
        <w:rPr>
          <w:spacing w:val="-3"/>
          <w:sz w:val="20"/>
        </w:rPr>
        <w:t xml:space="preserve"> </w:t>
      </w:r>
      <w:r>
        <w:rPr>
          <w:spacing w:val="-10"/>
          <w:sz w:val="20"/>
        </w:rPr>
        <w:t>7</w:t>
      </w:r>
    </w:p>
    <w:p w14:paraId="1B3DE19C" w14:textId="77777777" w:rsidR="0096722D" w:rsidRDefault="00BE2784">
      <w:pPr>
        <w:pStyle w:val="BodyText"/>
        <w:tabs>
          <w:tab w:val="left" w:pos="929"/>
        </w:tabs>
      </w:pPr>
      <w:r>
        <w:rPr>
          <w:rFonts w:ascii="Arial"/>
          <w:spacing w:val="-5"/>
          <w:sz w:val="10"/>
        </w:rPr>
        <w:t>544</w:t>
      </w:r>
      <w:r>
        <w:rPr>
          <w:rFonts w:ascii="Arial"/>
          <w:sz w:val="10"/>
        </w:rPr>
        <w:tab/>
      </w:r>
      <w:r>
        <w:rPr>
          <w:w w:val="90"/>
        </w:rPr>
        <w:t>2022.</w:t>
      </w:r>
      <w:r>
        <w:rPr>
          <w:spacing w:val="37"/>
        </w:rPr>
        <w:t xml:space="preserve"> </w:t>
      </w:r>
      <w:r>
        <w:rPr>
          <w:w w:val="90"/>
        </w:rPr>
        <w:t>ISSN</w:t>
      </w:r>
      <w:r>
        <w:rPr>
          <w:spacing w:val="17"/>
        </w:rPr>
        <w:t xml:space="preserve"> </w:t>
      </w:r>
      <w:r>
        <w:rPr>
          <w:w w:val="90"/>
        </w:rPr>
        <w:t>00983004.</w:t>
      </w:r>
      <w:r>
        <w:rPr>
          <w:spacing w:val="37"/>
        </w:rPr>
        <w:t xml:space="preserve"> </w:t>
      </w:r>
      <w:r>
        <w:rPr>
          <w:w w:val="90"/>
        </w:rPr>
        <w:t>doi:</w:t>
      </w:r>
      <w:r>
        <w:rPr>
          <w:spacing w:val="38"/>
        </w:rPr>
        <w:t xml:space="preserve"> </w:t>
      </w:r>
      <w:r>
        <w:rPr>
          <w:spacing w:val="-2"/>
          <w:w w:val="90"/>
        </w:rPr>
        <w:t>10.1016/j.cageo.2022.105126.</w:t>
      </w:r>
    </w:p>
    <w:p w14:paraId="3004CE87" w14:textId="77777777" w:rsidR="0096722D" w:rsidRDefault="0096722D">
      <w:pPr>
        <w:pStyle w:val="BodyText"/>
        <w:spacing w:before="103"/>
        <w:ind w:left="0"/>
      </w:pPr>
    </w:p>
    <w:p w14:paraId="4373D501" w14:textId="77777777" w:rsidR="0096722D" w:rsidRDefault="00BE2784">
      <w:pPr>
        <w:pStyle w:val="BodyText"/>
        <w:spacing w:before="0"/>
      </w:pPr>
      <w:r>
        <w:rPr>
          <w:rFonts w:ascii="Arial"/>
          <w:sz w:val="10"/>
        </w:rPr>
        <w:t>545</w:t>
      </w:r>
      <w:r>
        <w:rPr>
          <w:rFonts w:ascii="Arial"/>
          <w:spacing w:val="129"/>
          <w:sz w:val="10"/>
        </w:rPr>
        <w:t xml:space="preserve"> </w:t>
      </w:r>
      <w:bookmarkStart w:id="327" w:name="_bookmark62"/>
      <w:bookmarkEnd w:id="327"/>
      <w:r>
        <w:t>[45]</w:t>
      </w:r>
      <w:r>
        <w:rPr>
          <w:spacing w:val="31"/>
        </w:rPr>
        <w:t xml:space="preserve"> </w:t>
      </w:r>
      <w:r>
        <w:t>Ze</w:t>
      </w:r>
      <w:r>
        <w:rPr>
          <w:spacing w:val="-4"/>
        </w:rPr>
        <w:t xml:space="preserve"> </w:t>
      </w:r>
      <w:r>
        <w:t>Liu,</w:t>
      </w:r>
      <w:r>
        <w:rPr>
          <w:spacing w:val="-2"/>
        </w:rPr>
        <w:t xml:space="preserve"> </w:t>
      </w:r>
      <w:r>
        <w:t>Yutong</w:t>
      </w:r>
      <w:r>
        <w:rPr>
          <w:spacing w:val="-4"/>
        </w:rPr>
        <w:t xml:space="preserve"> </w:t>
      </w:r>
      <w:r>
        <w:t>Lin,</w:t>
      </w:r>
      <w:r>
        <w:rPr>
          <w:spacing w:val="-2"/>
        </w:rPr>
        <w:t xml:space="preserve"> </w:t>
      </w:r>
      <w:r>
        <w:t>Yue</w:t>
      </w:r>
      <w:r>
        <w:rPr>
          <w:spacing w:val="-3"/>
        </w:rPr>
        <w:t xml:space="preserve"> </w:t>
      </w:r>
      <w:r>
        <w:t>Cao,</w:t>
      </w:r>
      <w:r>
        <w:rPr>
          <w:spacing w:val="-2"/>
        </w:rPr>
        <w:t xml:space="preserve"> </w:t>
      </w:r>
      <w:r>
        <w:t>Han</w:t>
      </w:r>
      <w:r>
        <w:rPr>
          <w:spacing w:val="-4"/>
        </w:rPr>
        <w:t xml:space="preserve"> </w:t>
      </w:r>
      <w:r>
        <w:t>Hu,</w:t>
      </w:r>
      <w:r>
        <w:rPr>
          <w:spacing w:val="-2"/>
        </w:rPr>
        <w:t xml:space="preserve"> </w:t>
      </w:r>
      <w:r>
        <w:t>Yixuan</w:t>
      </w:r>
      <w:r>
        <w:rPr>
          <w:spacing w:val="-3"/>
        </w:rPr>
        <w:t xml:space="preserve"> </w:t>
      </w:r>
      <w:r>
        <w:t>Wei,</w:t>
      </w:r>
      <w:r>
        <w:rPr>
          <w:spacing w:val="-2"/>
        </w:rPr>
        <w:t xml:space="preserve"> </w:t>
      </w:r>
      <w:r>
        <w:t>Zheng</w:t>
      </w:r>
      <w:r>
        <w:rPr>
          <w:spacing w:val="-4"/>
        </w:rPr>
        <w:t xml:space="preserve"> </w:t>
      </w:r>
      <w:r>
        <w:t>Zhang,</w:t>
      </w:r>
      <w:r>
        <w:rPr>
          <w:spacing w:val="-2"/>
        </w:rPr>
        <w:t xml:space="preserve"> </w:t>
      </w:r>
      <w:r>
        <w:t>Stephen</w:t>
      </w:r>
      <w:r>
        <w:rPr>
          <w:spacing w:val="-4"/>
        </w:rPr>
        <w:t xml:space="preserve"> </w:t>
      </w:r>
      <w:r>
        <w:t>Lin,</w:t>
      </w:r>
      <w:r>
        <w:rPr>
          <w:spacing w:val="-1"/>
        </w:rPr>
        <w:t xml:space="preserve"> </w:t>
      </w:r>
      <w:r>
        <w:t>and</w:t>
      </w:r>
      <w:r>
        <w:rPr>
          <w:spacing w:val="-4"/>
        </w:rPr>
        <w:t xml:space="preserve"> </w:t>
      </w:r>
      <w:r>
        <w:t>Baining</w:t>
      </w:r>
      <w:r>
        <w:rPr>
          <w:spacing w:val="-4"/>
        </w:rPr>
        <w:t xml:space="preserve"> </w:t>
      </w:r>
      <w:r>
        <w:t>Guo.</w:t>
      </w:r>
      <w:r>
        <w:rPr>
          <w:spacing w:val="8"/>
        </w:rPr>
        <w:t xml:space="preserve"> </w:t>
      </w:r>
      <w:r>
        <w:rPr>
          <w:spacing w:val="-4"/>
        </w:rPr>
        <w:t>Swin</w:t>
      </w:r>
    </w:p>
    <w:p w14:paraId="4DBF5789" w14:textId="77777777" w:rsidR="0096722D" w:rsidRDefault="00BE2784">
      <w:pPr>
        <w:tabs>
          <w:tab w:val="left" w:pos="929"/>
        </w:tabs>
        <w:spacing w:before="172"/>
        <w:ind w:left="154"/>
        <w:rPr>
          <w:i/>
          <w:sz w:val="20"/>
        </w:rPr>
      </w:pPr>
      <w:r>
        <w:rPr>
          <w:rFonts w:ascii="Arial"/>
          <w:spacing w:val="-5"/>
          <w:sz w:val="10"/>
        </w:rPr>
        <w:t>546</w:t>
      </w:r>
      <w:r>
        <w:rPr>
          <w:rFonts w:ascii="Arial"/>
          <w:sz w:val="10"/>
        </w:rPr>
        <w:tab/>
      </w:r>
      <w:proofErr w:type="gramStart"/>
      <w:r>
        <w:rPr>
          <w:spacing w:val="-4"/>
          <w:sz w:val="20"/>
        </w:rPr>
        <w:t>transformer</w:t>
      </w:r>
      <w:proofErr w:type="gramEnd"/>
      <w:r>
        <w:rPr>
          <w:spacing w:val="-4"/>
          <w:sz w:val="20"/>
        </w:rPr>
        <w:t>:</w:t>
      </w:r>
      <w:r>
        <w:rPr>
          <w:spacing w:val="36"/>
          <w:sz w:val="20"/>
        </w:rPr>
        <w:t xml:space="preserve"> </w:t>
      </w:r>
      <w:r>
        <w:rPr>
          <w:spacing w:val="-4"/>
          <w:sz w:val="20"/>
        </w:rPr>
        <w:t>Hierarchical</w:t>
      </w:r>
      <w:r>
        <w:rPr>
          <w:spacing w:val="12"/>
          <w:sz w:val="20"/>
        </w:rPr>
        <w:t xml:space="preserve"> </w:t>
      </w:r>
      <w:r>
        <w:rPr>
          <w:spacing w:val="-4"/>
          <w:sz w:val="20"/>
        </w:rPr>
        <w:t>vision</w:t>
      </w:r>
      <w:r>
        <w:rPr>
          <w:spacing w:val="11"/>
          <w:sz w:val="20"/>
        </w:rPr>
        <w:t xml:space="preserve"> </w:t>
      </w:r>
      <w:r>
        <w:rPr>
          <w:spacing w:val="-4"/>
          <w:sz w:val="20"/>
        </w:rPr>
        <w:t>transformer</w:t>
      </w:r>
      <w:r>
        <w:rPr>
          <w:spacing w:val="11"/>
          <w:sz w:val="20"/>
        </w:rPr>
        <w:t xml:space="preserve"> </w:t>
      </w:r>
      <w:r>
        <w:rPr>
          <w:spacing w:val="-4"/>
          <w:sz w:val="20"/>
        </w:rPr>
        <w:t>using</w:t>
      </w:r>
      <w:r>
        <w:rPr>
          <w:spacing w:val="12"/>
          <w:sz w:val="20"/>
        </w:rPr>
        <w:t xml:space="preserve"> </w:t>
      </w:r>
      <w:r>
        <w:rPr>
          <w:spacing w:val="-4"/>
          <w:sz w:val="20"/>
        </w:rPr>
        <w:t>shifted</w:t>
      </w:r>
      <w:r>
        <w:rPr>
          <w:spacing w:val="11"/>
          <w:sz w:val="20"/>
        </w:rPr>
        <w:t xml:space="preserve"> </w:t>
      </w:r>
      <w:r>
        <w:rPr>
          <w:spacing w:val="-4"/>
          <w:sz w:val="20"/>
        </w:rPr>
        <w:t>windows.</w:t>
      </w:r>
      <w:r>
        <w:rPr>
          <w:spacing w:val="41"/>
          <w:sz w:val="20"/>
        </w:rPr>
        <w:t xml:space="preserve"> </w:t>
      </w:r>
      <w:r>
        <w:rPr>
          <w:spacing w:val="-4"/>
          <w:sz w:val="20"/>
        </w:rPr>
        <w:t>In</w:t>
      </w:r>
      <w:r>
        <w:rPr>
          <w:spacing w:val="12"/>
          <w:sz w:val="20"/>
        </w:rPr>
        <w:t xml:space="preserve"> </w:t>
      </w:r>
      <w:r>
        <w:rPr>
          <w:i/>
          <w:spacing w:val="-4"/>
          <w:sz w:val="20"/>
        </w:rPr>
        <w:t>Proceedings</w:t>
      </w:r>
      <w:r>
        <w:rPr>
          <w:i/>
          <w:spacing w:val="15"/>
          <w:sz w:val="20"/>
        </w:rPr>
        <w:t xml:space="preserve"> </w:t>
      </w:r>
      <w:r>
        <w:rPr>
          <w:i/>
          <w:spacing w:val="-4"/>
          <w:sz w:val="20"/>
        </w:rPr>
        <w:t>of</w:t>
      </w:r>
      <w:r>
        <w:rPr>
          <w:i/>
          <w:spacing w:val="16"/>
          <w:sz w:val="20"/>
        </w:rPr>
        <w:t xml:space="preserve"> </w:t>
      </w:r>
      <w:r>
        <w:rPr>
          <w:i/>
          <w:spacing w:val="-4"/>
          <w:sz w:val="20"/>
        </w:rPr>
        <w:t>the</w:t>
      </w:r>
      <w:r>
        <w:rPr>
          <w:i/>
          <w:spacing w:val="15"/>
          <w:sz w:val="20"/>
        </w:rPr>
        <w:t xml:space="preserve"> </w:t>
      </w:r>
      <w:r>
        <w:rPr>
          <w:i/>
          <w:spacing w:val="-4"/>
          <w:sz w:val="20"/>
        </w:rPr>
        <w:t>IEEE/CVF</w:t>
      </w:r>
    </w:p>
    <w:p w14:paraId="408E0A3F" w14:textId="77777777" w:rsidR="0096722D" w:rsidRDefault="00BE2784">
      <w:pPr>
        <w:tabs>
          <w:tab w:val="left" w:pos="929"/>
        </w:tabs>
        <w:spacing w:before="171"/>
        <w:ind w:left="154"/>
        <w:rPr>
          <w:sz w:val="20"/>
        </w:rPr>
      </w:pPr>
      <w:r>
        <w:rPr>
          <w:rFonts w:ascii="Arial" w:hAnsi="Arial"/>
          <w:spacing w:val="-5"/>
          <w:sz w:val="10"/>
        </w:rPr>
        <w:t>547</w:t>
      </w:r>
      <w:r>
        <w:rPr>
          <w:rFonts w:ascii="Arial" w:hAnsi="Arial"/>
          <w:sz w:val="10"/>
        </w:rPr>
        <w:tab/>
      </w:r>
      <w:r>
        <w:rPr>
          <w:i/>
          <w:spacing w:val="-6"/>
          <w:sz w:val="20"/>
        </w:rPr>
        <w:t>international</w:t>
      </w:r>
      <w:r>
        <w:rPr>
          <w:i/>
          <w:spacing w:val="12"/>
          <w:sz w:val="20"/>
        </w:rPr>
        <w:t xml:space="preserve"> </w:t>
      </w:r>
      <w:proofErr w:type="gramStart"/>
      <w:r>
        <w:rPr>
          <w:i/>
          <w:spacing w:val="-6"/>
          <w:sz w:val="20"/>
        </w:rPr>
        <w:t>conference</w:t>
      </w:r>
      <w:proofErr w:type="gramEnd"/>
      <w:r>
        <w:rPr>
          <w:i/>
          <w:spacing w:val="12"/>
          <w:sz w:val="20"/>
        </w:rPr>
        <w:t xml:space="preserve"> </w:t>
      </w:r>
      <w:r>
        <w:rPr>
          <w:i/>
          <w:spacing w:val="-6"/>
          <w:sz w:val="20"/>
        </w:rPr>
        <w:t>on</w:t>
      </w:r>
      <w:r>
        <w:rPr>
          <w:i/>
          <w:spacing w:val="12"/>
          <w:sz w:val="20"/>
        </w:rPr>
        <w:t xml:space="preserve"> </w:t>
      </w:r>
      <w:r>
        <w:rPr>
          <w:i/>
          <w:spacing w:val="-6"/>
          <w:sz w:val="20"/>
        </w:rPr>
        <w:t>computer</w:t>
      </w:r>
      <w:r>
        <w:rPr>
          <w:i/>
          <w:spacing w:val="12"/>
          <w:sz w:val="20"/>
        </w:rPr>
        <w:t xml:space="preserve"> </w:t>
      </w:r>
      <w:r>
        <w:rPr>
          <w:i/>
          <w:spacing w:val="-6"/>
          <w:sz w:val="20"/>
        </w:rPr>
        <w:t>vision</w:t>
      </w:r>
      <w:r>
        <w:rPr>
          <w:spacing w:val="-6"/>
          <w:sz w:val="20"/>
        </w:rPr>
        <w:t>,</w:t>
      </w:r>
      <w:r>
        <w:rPr>
          <w:spacing w:val="8"/>
          <w:sz w:val="20"/>
        </w:rPr>
        <w:t xml:space="preserve"> </w:t>
      </w:r>
      <w:r>
        <w:rPr>
          <w:spacing w:val="-6"/>
          <w:sz w:val="20"/>
        </w:rPr>
        <w:t>pages</w:t>
      </w:r>
      <w:r>
        <w:rPr>
          <w:spacing w:val="8"/>
          <w:sz w:val="20"/>
        </w:rPr>
        <w:t xml:space="preserve"> </w:t>
      </w:r>
      <w:r>
        <w:rPr>
          <w:spacing w:val="-6"/>
          <w:sz w:val="20"/>
        </w:rPr>
        <w:t>10012–10022,</w:t>
      </w:r>
      <w:r>
        <w:rPr>
          <w:spacing w:val="8"/>
          <w:sz w:val="20"/>
        </w:rPr>
        <w:t xml:space="preserve"> </w:t>
      </w:r>
      <w:r>
        <w:rPr>
          <w:spacing w:val="-6"/>
          <w:sz w:val="20"/>
        </w:rPr>
        <w:t>2021.</w:t>
      </w:r>
    </w:p>
    <w:p w14:paraId="242BE6CF" w14:textId="77777777" w:rsidR="0096722D" w:rsidRDefault="0096722D">
      <w:pPr>
        <w:pStyle w:val="BodyText"/>
        <w:spacing w:before="103"/>
        <w:ind w:left="0"/>
      </w:pPr>
    </w:p>
    <w:p w14:paraId="43425776" w14:textId="77777777" w:rsidR="0096722D" w:rsidRDefault="00BE2784">
      <w:pPr>
        <w:pStyle w:val="BodyText"/>
        <w:spacing w:before="1"/>
      </w:pPr>
      <w:proofErr w:type="gramStart"/>
      <w:r>
        <w:rPr>
          <w:rFonts w:ascii="Arial"/>
          <w:spacing w:val="-2"/>
          <w:sz w:val="10"/>
        </w:rPr>
        <w:t>548</w:t>
      </w:r>
      <w:r>
        <w:rPr>
          <w:rFonts w:ascii="Arial"/>
          <w:spacing w:val="53"/>
          <w:sz w:val="10"/>
        </w:rPr>
        <w:t xml:space="preserve">  </w:t>
      </w:r>
      <w:r>
        <w:rPr>
          <w:spacing w:val="-2"/>
        </w:rPr>
        <w:t>[</w:t>
      </w:r>
      <w:proofErr w:type="gramEnd"/>
      <w:r>
        <w:rPr>
          <w:spacing w:val="-2"/>
        </w:rPr>
        <w:t>46]</w:t>
      </w:r>
      <w:r>
        <w:rPr>
          <w:spacing w:val="35"/>
        </w:rPr>
        <w:t xml:space="preserve"> </w:t>
      </w:r>
      <w:r>
        <w:rPr>
          <w:spacing w:val="-2"/>
        </w:rPr>
        <w:t>Liuqing</w:t>
      </w:r>
      <w:r>
        <w:rPr>
          <w:spacing w:val="-10"/>
        </w:rPr>
        <w:t xml:space="preserve"> </w:t>
      </w:r>
      <w:r>
        <w:rPr>
          <w:spacing w:val="-2"/>
        </w:rPr>
        <w:t>Yang,</w:t>
      </w:r>
      <w:r>
        <w:rPr>
          <w:spacing w:val="-7"/>
        </w:rPr>
        <w:t xml:space="preserve"> </w:t>
      </w:r>
      <w:r>
        <w:rPr>
          <w:spacing w:val="-2"/>
        </w:rPr>
        <w:t>Sergey</w:t>
      </w:r>
      <w:r>
        <w:rPr>
          <w:spacing w:val="-10"/>
        </w:rPr>
        <w:t xml:space="preserve"> </w:t>
      </w:r>
      <w:r>
        <w:rPr>
          <w:spacing w:val="-2"/>
        </w:rPr>
        <w:t>Fomel,</w:t>
      </w:r>
      <w:r>
        <w:rPr>
          <w:spacing w:val="-6"/>
        </w:rPr>
        <w:t xml:space="preserve"> </w:t>
      </w:r>
      <w:r>
        <w:rPr>
          <w:spacing w:val="-2"/>
        </w:rPr>
        <w:t>Shoudong</w:t>
      </w:r>
      <w:r>
        <w:rPr>
          <w:spacing w:val="-10"/>
        </w:rPr>
        <w:t xml:space="preserve"> </w:t>
      </w:r>
      <w:r>
        <w:rPr>
          <w:spacing w:val="-2"/>
        </w:rPr>
        <w:t>Wang,</w:t>
      </w:r>
      <w:r>
        <w:rPr>
          <w:spacing w:val="-7"/>
        </w:rPr>
        <w:t xml:space="preserve"> </w:t>
      </w:r>
      <w:r>
        <w:rPr>
          <w:spacing w:val="-2"/>
        </w:rPr>
        <w:t>Xiaohong</w:t>
      </w:r>
      <w:r>
        <w:rPr>
          <w:spacing w:val="-10"/>
        </w:rPr>
        <w:t xml:space="preserve"> </w:t>
      </w:r>
      <w:r>
        <w:rPr>
          <w:spacing w:val="-2"/>
        </w:rPr>
        <w:t>Chen,</w:t>
      </w:r>
      <w:r>
        <w:rPr>
          <w:spacing w:val="-7"/>
        </w:rPr>
        <w:t xml:space="preserve"> </w:t>
      </w:r>
      <w:r>
        <w:rPr>
          <w:spacing w:val="-2"/>
        </w:rPr>
        <w:t>Wei</w:t>
      </w:r>
      <w:r>
        <w:rPr>
          <w:spacing w:val="-10"/>
        </w:rPr>
        <w:t xml:space="preserve"> </w:t>
      </w:r>
      <w:r>
        <w:rPr>
          <w:spacing w:val="-2"/>
        </w:rPr>
        <w:t>Chen,</w:t>
      </w:r>
      <w:r>
        <w:rPr>
          <w:spacing w:val="-7"/>
        </w:rPr>
        <w:t xml:space="preserve"> </w:t>
      </w:r>
      <w:r>
        <w:rPr>
          <w:spacing w:val="-2"/>
        </w:rPr>
        <w:t>Omar</w:t>
      </w:r>
      <w:r>
        <w:rPr>
          <w:spacing w:val="-10"/>
        </w:rPr>
        <w:t xml:space="preserve"> </w:t>
      </w:r>
      <w:r>
        <w:rPr>
          <w:spacing w:val="-2"/>
        </w:rPr>
        <w:t>M.</w:t>
      </w:r>
      <w:r>
        <w:rPr>
          <w:spacing w:val="-10"/>
        </w:rPr>
        <w:t xml:space="preserve"> </w:t>
      </w:r>
      <w:r>
        <w:rPr>
          <w:spacing w:val="-2"/>
        </w:rPr>
        <w:t>Saad,</w:t>
      </w:r>
      <w:r>
        <w:rPr>
          <w:spacing w:val="-7"/>
        </w:rPr>
        <w:t xml:space="preserve"> </w:t>
      </w:r>
      <w:r>
        <w:rPr>
          <w:spacing w:val="-2"/>
        </w:rPr>
        <w:t>and</w:t>
      </w:r>
      <w:r>
        <w:rPr>
          <w:spacing w:val="-10"/>
        </w:rPr>
        <w:t xml:space="preserve"> </w:t>
      </w:r>
      <w:r>
        <w:rPr>
          <w:spacing w:val="-2"/>
        </w:rPr>
        <w:t>Yangkang</w:t>
      </w:r>
    </w:p>
    <w:p w14:paraId="63220F8C" w14:textId="77777777" w:rsidR="0096722D" w:rsidRDefault="00BE2784">
      <w:pPr>
        <w:pStyle w:val="BodyText"/>
        <w:tabs>
          <w:tab w:val="left" w:pos="929"/>
        </w:tabs>
      </w:pPr>
      <w:r>
        <w:rPr>
          <w:rFonts w:ascii="Arial"/>
          <w:spacing w:val="-5"/>
          <w:sz w:val="10"/>
        </w:rPr>
        <w:t>549</w:t>
      </w:r>
      <w:r>
        <w:rPr>
          <w:rFonts w:ascii="Arial"/>
          <w:sz w:val="10"/>
        </w:rPr>
        <w:tab/>
      </w:r>
      <w:r>
        <w:rPr>
          <w:spacing w:val="-2"/>
        </w:rPr>
        <w:t>Chen.</w:t>
      </w:r>
      <w:r>
        <w:rPr>
          <w:spacing w:val="22"/>
        </w:rPr>
        <w:t xml:space="preserve"> </w:t>
      </w:r>
      <w:r>
        <w:rPr>
          <w:spacing w:val="-2"/>
        </w:rPr>
        <w:t>Porosity</w:t>
      </w:r>
      <w:r>
        <w:rPr>
          <w:spacing w:val="4"/>
        </w:rPr>
        <w:t xml:space="preserve"> </w:t>
      </w:r>
      <w:r>
        <w:rPr>
          <w:spacing w:val="-2"/>
        </w:rPr>
        <w:t>and</w:t>
      </w:r>
      <w:r>
        <w:rPr>
          <w:spacing w:val="4"/>
        </w:rPr>
        <w:t xml:space="preserve"> </w:t>
      </w:r>
      <w:r>
        <w:rPr>
          <w:spacing w:val="-2"/>
        </w:rPr>
        <w:t>permeability</w:t>
      </w:r>
      <w:r>
        <w:rPr>
          <w:spacing w:val="5"/>
        </w:rPr>
        <w:t xml:space="preserve"> </w:t>
      </w:r>
      <w:r>
        <w:rPr>
          <w:spacing w:val="-2"/>
        </w:rPr>
        <w:t>prediction</w:t>
      </w:r>
      <w:r>
        <w:rPr>
          <w:spacing w:val="4"/>
        </w:rPr>
        <w:t xml:space="preserve"> </w:t>
      </w:r>
      <w:r>
        <w:rPr>
          <w:spacing w:val="-2"/>
        </w:rPr>
        <w:t>using</w:t>
      </w:r>
      <w:r>
        <w:rPr>
          <w:spacing w:val="4"/>
        </w:rPr>
        <w:t xml:space="preserve"> </w:t>
      </w:r>
      <w:r>
        <w:rPr>
          <w:spacing w:val="-2"/>
        </w:rPr>
        <w:t>a</w:t>
      </w:r>
      <w:r>
        <w:rPr>
          <w:spacing w:val="5"/>
        </w:rPr>
        <w:t xml:space="preserve"> </w:t>
      </w:r>
      <w:r>
        <w:rPr>
          <w:spacing w:val="-2"/>
        </w:rPr>
        <w:t>transformer</w:t>
      </w:r>
      <w:r>
        <w:rPr>
          <w:spacing w:val="4"/>
        </w:rPr>
        <w:t xml:space="preserve"> </w:t>
      </w:r>
      <w:r>
        <w:rPr>
          <w:spacing w:val="-2"/>
        </w:rPr>
        <w:t>and</w:t>
      </w:r>
      <w:r>
        <w:rPr>
          <w:spacing w:val="4"/>
        </w:rPr>
        <w:t xml:space="preserve"> </w:t>
      </w:r>
      <w:r>
        <w:rPr>
          <w:spacing w:val="-2"/>
        </w:rPr>
        <w:t>periodic</w:t>
      </w:r>
      <w:r>
        <w:rPr>
          <w:spacing w:val="5"/>
        </w:rPr>
        <w:t xml:space="preserve"> </w:t>
      </w:r>
      <w:r>
        <w:rPr>
          <w:spacing w:val="-2"/>
        </w:rPr>
        <w:t>long</w:t>
      </w:r>
      <w:r>
        <w:rPr>
          <w:spacing w:val="4"/>
        </w:rPr>
        <w:t xml:space="preserve"> </w:t>
      </w:r>
      <w:r>
        <w:rPr>
          <w:spacing w:val="-2"/>
        </w:rPr>
        <w:t>short-term</w:t>
      </w:r>
      <w:r>
        <w:rPr>
          <w:spacing w:val="4"/>
        </w:rPr>
        <w:t xml:space="preserve"> </w:t>
      </w:r>
      <w:r>
        <w:rPr>
          <w:spacing w:val="-2"/>
        </w:rPr>
        <w:t>network.</w:t>
      </w:r>
    </w:p>
    <w:p w14:paraId="2CBB6B37" w14:textId="77777777" w:rsidR="0096722D" w:rsidRDefault="00BE2784">
      <w:pPr>
        <w:pStyle w:val="BodyText"/>
        <w:tabs>
          <w:tab w:val="left" w:pos="929"/>
        </w:tabs>
      </w:pPr>
      <w:r>
        <w:rPr>
          <w:rFonts w:ascii="Arial" w:hAnsi="Arial"/>
          <w:spacing w:val="-5"/>
          <w:sz w:val="10"/>
        </w:rPr>
        <w:t>550</w:t>
      </w:r>
      <w:r>
        <w:rPr>
          <w:rFonts w:ascii="Arial" w:hAnsi="Arial"/>
          <w:sz w:val="10"/>
        </w:rPr>
        <w:tab/>
      </w:r>
      <w:r>
        <w:rPr>
          <w:i/>
          <w:spacing w:val="-6"/>
        </w:rPr>
        <w:t>Geophysics</w:t>
      </w:r>
      <w:r>
        <w:rPr>
          <w:spacing w:val="-6"/>
        </w:rPr>
        <w:t>,</w:t>
      </w:r>
      <w:r>
        <w:rPr>
          <w:spacing w:val="1"/>
        </w:rPr>
        <w:t xml:space="preserve"> </w:t>
      </w:r>
      <w:r>
        <w:rPr>
          <w:spacing w:val="-6"/>
        </w:rPr>
        <w:t>88(1</w:t>
      </w:r>
      <w:proofErr w:type="gramStart"/>
      <w:r>
        <w:rPr>
          <w:spacing w:val="-6"/>
        </w:rPr>
        <w:t>):WA</w:t>
      </w:r>
      <w:proofErr w:type="gramEnd"/>
      <w:r>
        <w:rPr>
          <w:spacing w:val="-6"/>
        </w:rPr>
        <w:t>293–WA308,</w:t>
      </w:r>
      <w:r>
        <w:rPr>
          <w:spacing w:val="2"/>
        </w:rPr>
        <w:t xml:space="preserve"> </w:t>
      </w:r>
      <w:r>
        <w:rPr>
          <w:spacing w:val="-6"/>
        </w:rPr>
        <w:t>01</w:t>
      </w:r>
      <w:r>
        <w:rPr>
          <w:spacing w:val="2"/>
        </w:rPr>
        <w:t xml:space="preserve"> </w:t>
      </w:r>
      <w:r>
        <w:rPr>
          <w:spacing w:val="-6"/>
        </w:rPr>
        <w:t>2023.</w:t>
      </w:r>
      <w:r>
        <w:rPr>
          <w:spacing w:val="18"/>
        </w:rPr>
        <w:t xml:space="preserve"> </w:t>
      </w:r>
      <w:r>
        <w:rPr>
          <w:spacing w:val="-6"/>
        </w:rPr>
        <w:t>ISSN</w:t>
      </w:r>
      <w:r>
        <w:rPr>
          <w:spacing w:val="2"/>
        </w:rPr>
        <w:t xml:space="preserve"> </w:t>
      </w:r>
      <w:r>
        <w:rPr>
          <w:spacing w:val="-6"/>
        </w:rPr>
        <w:t>0016-8033.</w:t>
      </w:r>
      <w:r>
        <w:rPr>
          <w:spacing w:val="19"/>
        </w:rPr>
        <w:t xml:space="preserve"> </w:t>
      </w:r>
      <w:r>
        <w:rPr>
          <w:spacing w:val="-6"/>
        </w:rPr>
        <w:t>doi:</w:t>
      </w:r>
      <w:r>
        <w:rPr>
          <w:spacing w:val="18"/>
        </w:rPr>
        <w:t xml:space="preserve"> </w:t>
      </w:r>
      <w:r>
        <w:rPr>
          <w:spacing w:val="-6"/>
        </w:rPr>
        <w:t>10.1190/geo2022-0150.1.</w:t>
      </w:r>
    </w:p>
    <w:p w14:paraId="2D0CF266" w14:textId="77777777" w:rsidR="0096722D" w:rsidRDefault="0096722D">
      <w:pPr>
        <w:pStyle w:val="BodyText"/>
        <w:spacing w:before="104"/>
        <w:ind w:left="0"/>
      </w:pPr>
    </w:p>
    <w:p w14:paraId="64BC0F97" w14:textId="77777777" w:rsidR="0096722D" w:rsidRDefault="00BE2784">
      <w:pPr>
        <w:pStyle w:val="BodyText"/>
        <w:spacing w:before="0"/>
      </w:pPr>
      <w:r>
        <w:rPr>
          <w:rFonts w:ascii="Arial"/>
          <w:sz w:val="10"/>
        </w:rPr>
        <w:t>551</w:t>
      </w:r>
      <w:r>
        <w:rPr>
          <w:rFonts w:ascii="Arial"/>
          <w:spacing w:val="105"/>
          <w:sz w:val="10"/>
        </w:rPr>
        <w:t xml:space="preserve"> </w:t>
      </w:r>
      <w:bookmarkStart w:id="328" w:name="_bookmark63"/>
      <w:bookmarkEnd w:id="328"/>
      <w:r>
        <w:t>[47]</w:t>
      </w:r>
      <w:r>
        <w:rPr>
          <w:spacing w:val="19"/>
        </w:rPr>
        <w:t xml:space="preserve"> </w:t>
      </w:r>
      <w:r>
        <w:t>Eduardo</w:t>
      </w:r>
      <w:r>
        <w:rPr>
          <w:spacing w:val="-3"/>
        </w:rPr>
        <w:t xml:space="preserve"> </w:t>
      </w:r>
      <w:r>
        <w:t>Maldonado</w:t>
      </w:r>
      <w:r>
        <w:rPr>
          <w:spacing w:val="-2"/>
        </w:rPr>
        <w:t xml:space="preserve"> </w:t>
      </w:r>
      <w:r>
        <w:t>Cruz</w:t>
      </w:r>
      <w:r>
        <w:rPr>
          <w:spacing w:val="-3"/>
        </w:rPr>
        <w:t xml:space="preserve"> </w:t>
      </w:r>
      <w:r>
        <w:t>and</w:t>
      </w:r>
      <w:r>
        <w:rPr>
          <w:spacing w:val="-3"/>
        </w:rPr>
        <w:t xml:space="preserve"> </w:t>
      </w:r>
      <w:r>
        <w:t>Michael</w:t>
      </w:r>
      <w:r>
        <w:rPr>
          <w:spacing w:val="-3"/>
        </w:rPr>
        <w:t xml:space="preserve"> </w:t>
      </w:r>
      <w:r>
        <w:t>J</w:t>
      </w:r>
      <w:r>
        <w:rPr>
          <w:spacing w:val="-3"/>
        </w:rPr>
        <w:t xml:space="preserve"> </w:t>
      </w:r>
      <w:r>
        <w:t>Pyrcz.</w:t>
      </w:r>
      <w:r>
        <w:rPr>
          <w:spacing w:val="15"/>
        </w:rPr>
        <w:t xml:space="preserve"> </w:t>
      </w:r>
      <w:r>
        <w:t>Multi-horizon</w:t>
      </w:r>
      <w:r>
        <w:rPr>
          <w:spacing w:val="-3"/>
        </w:rPr>
        <w:t xml:space="preserve"> </w:t>
      </w:r>
      <w:r>
        <w:t>well</w:t>
      </w:r>
      <w:r>
        <w:rPr>
          <w:spacing w:val="-3"/>
        </w:rPr>
        <w:t xml:space="preserve"> </w:t>
      </w:r>
      <w:r>
        <w:t>performance</w:t>
      </w:r>
      <w:r>
        <w:rPr>
          <w:spacing w:val="-3"/>
        </w:rPr>
        <w:t xml:space="preserve"> </w:t>
      </w:r>
      <w:r>
        <w:t>forecasting</w:t>
      </w:r>
      <w:r>
        <w:rPr>
          <w:spacing w:val="-3"/>
        </w:rPr>
        <w:t xml:space="preserve"> </w:t>
      </w:r>
      <w:r>
        <w:t>with</w:t>
      </w:r>
      <w:r>
        <w:rPr>
          <w:spacing w:val="-2"/>
        </w:rPr>
        <w:t xml:space="preserve"> </w:t>
      </w:r>
      <w:r>
        <w:rPr>
          <w:spacing w:val="-4"/>
        </w:rPr>
        <w:t>tem-</w:t>
      </w:r>
    </w:p>
    <w:p w14:paraId="1DAEFA36" w14:textId="77777777" w:rsidR="0096722D" w:rsidRDefault="00BE2784">
      <w:pPr>
        <w:tabs>
          <w:tab w:val="left" w:pos="929"/>
        </w:tabs>
        <w:spacing w:before="171"/>
        <w:ind w:left="154"/>
        <w:rPr>
          <w:sz w:val="20"/>
        </w:rPr>
      </w:pPr>
      <w:r>
        <w:rPr>
          <w:rFonts w:ascii="Arial"/>
          <w:spacing w:val="-5"/>
          <w:sz w:val="10"/>
        </w:rPr>
        <w:t>552</w:t>
      </w:r>
      <w:r>
        <w:rPr>
          <w:rFonts w:ascii="Arial"/>
          <w:sz w:val="10"/>
        </w:rPr>
        <w:tab/>
      </w:r>
      <w:r>
        <w:rPr>
          <w:spacing w:val="-2"/>
          <w:sz w:val="20"/>
        </w:rPr>
        <w:t>poral fusion transformers.</w:t>
      </w:r>
      <w:r>
        <w:rPr>
          <w:spacing w:val="13"/>
          <w:sz w:val="20"/>
        </w:rPr>
        <w:t xml:space="preserve"> </w:t>
      </w:r>
      <w:r>
        <w:rPr>
          <w:i/>
          <w:spacing w:val="-2"/>
          <w:sz w:val="20"/>
        </w:rPr>
        <w:t>Available</w:t>
      </w:r>
      <w:r>
        <w:rPr>
          <w:i/>
          <w:spacing w:val="2"/>
          <w:sz w:val="20"/>
        </w:rPr>
        <w:t xml:space="preserve"> </w:t>
      </w:r>
      <w:r>
        <w:rPr>
          <w:i/>
          <w:spacing w:val="-2"/>
          <w:sz w:val="20"/>
        </w:rPr>
        <w:t>at</w:t>
      </w:r>
      <w:r>
        <w:rPr>
          <w:i/>
          <w:spacing w:val="2"/>
          <w:sz w:val="20"/>
        </w:rPr>
        <w:t xml:space="preserve"> </w:t>
      </w:r>
      <w:r>
        <w:rPr>
          <w:i/>
          <w:spacing w:val="-2"/>
          <w:sz w:val="20"/>
        </w:rPr>
        <w:t>SSRN</w:t>
      </w:r>
      <w:r>
        <w:rPr>
          <w:i/>
          <w:spacing w:val="1"/>
          <w:sz w:val="20"/>
        </w:rPr>
        <w:t xml:space="preserve"> </w:t>
      </w:r>
      <w:r>
        <w:rPr>
          <w:i/>
          <w:spacing w:val="-2"/>
          <w:sz w:val="20"/>
        </w:rPr>
        <w:t>4403939</w:t>
      </w:r>
      <w:r>
        <w:rPr>
          <w:spacing w:val="-2"/>
          <w:sz w:val="20"/>
        </w:rPr>
        <w:t>.</w:t>
      </w:r>
    </w:p>
    <w:p w14:paraId="5CC1A1BD" w14:textId="77777777" w:rsidR="0096722D" w:rsidRDefault="0096722D">
      <w:pPr>
        <w:pStyle w:val="BodyText"/>
        <w:spacing w:before="103"/>
        <w:ind w:left="0"/>
      </w:pPr>
    </w:p>
    <w:p w14:paraId="0B66AB60" w14:textId="77777777" w:rsidR="0096722D" w:rsidRDefault="00BE2784">
      <w:pPr>
        <w:pStyle w:val="BodyText"/>
        <w:spacing w:before="1"/>
      </w:pPr>
      <w:r>
        <w:rPr>
          <w:rFonts w:ascii="Arial" w:hAnsi="Arial"/>
          <w:sz w:val="10"/>
        </w:rPr>
        <w:t>553</w:t>
      </w:r>
      <w:r>
        <w:rPr>
          <w:rFonts w:ascii="Arial" w:hAnsi="Arial"/>
          <w:spacing w:val="111"/>
          <w:sz w:val="10"/>
        </w:rPr>
        <w:t xml:space="preserve"> </w:t>
      </w:r>
      <w:bookmarkStart w:id="329" w:name="_bookmark64"/>
      <w:bookmarkEnd w:id="329"/>
      <w:r>
        <w:t>[48]</w:t>
      </w:r>
      <w:r>
        <w:rPr>
          <w:spacing w:val="22"/>
        </w:rPr>
        <w:t xml:space="preserve"> </w:t>
      </w:r>
      <w:r>
        <w:t>Wen</w:t>
      </w:r>
      <w:r>
        <w:rPr>
          <w:spacing w:val="10"/>
        </w:rPr>
        <w:t xml:space="preserve"> </w:t>
      </w:r>
      <w:r>
        <w:t>Pan,</w:t>
      </w:r>
      <w:r>
        <w:rPr>
          <w:spacing w:val="12"/>
        </w:rPr>
        <w:t xml:space="preserve"> </w:t>
      </w:r>
      <w:r>
        <w:t>Carlos</w:t>
      </w:r>
      <w:r>
        <w:rPr>
          <w:spacing w:val="9"/>
        </w:rPr>
        <w:t xml:space="preserve"> </w:t>
      </w:r>
      <w:r>
        <w:t>Torres-Verd´ın,</w:t>
      </w:r>
      <w:r>
        <w:rPr>
          <w:spacing w:val="12"/>
        </w:rPr>
        <w:t xml:space="preserve"> </w:t>
      </w:r>
      <w:r>
        <w:t>and</w:t>
      </w:r>
      <w:r>
        <w:rPr>
          <w:spacing w:val="10"/>
        </w:rPr>
        <w:t xml:space="preserve"> </w:t>
      </w:r>
      <w:r>
        <w:t>Michael</w:t>
      </w:r>
      <w:r>
        <w:rPr>
          <w:spacing w:val="9"/>
        </w:rPr>
        <w:t xml:space="preserve"> </w:t>
      </w:r>
      <w:r>
        <w:t>J.</w:t>
      </w:r>
      <w:r>
        <w:rPr>
          <w:spacing w:val="10"/>
        </w:rPr>
        <w:t xml:space="preserve"> </w:t>
      </w:r>
      <w:r>
        <w:t>Pyrcz.</w:t>
      </w:r>
      <w:r>
        <w:rPr>
          <w:spacing w:val="47"/>
        </w:rPr>
        <w:t xml:space="preserve"> </w:t>
      </w:r>
      <w:r>
        <w:t>Stochastic</w:t>
      </w:r>
      <w:r>
        <w:rPr>
          <w:spacing w:val="10"/>
        </w:rPr>
        <w:t xml:space="preserve"> </w:t>
      </w:r>
      <w:r>
        <w:t>pix2pix:</w:t>
      </w:r>
      <w:r>
        <w:rPr>
          <w:spacing w:val="36"/>
        </w:rPr>
        <w:t xml:space="preserve"> </w:t>
      </w:r>
      <w:r>
        <w:t>A</w:t>
      </w:r>
      <w:r>
        <w:rPr>
          <w:spacing w:val="9"/>
        </w:rPr>
        <w:t xml:space="preserve"> </w:t>
      </w:r>
      <w:r>
        <w:t>new</w:t>
      </w:r>
      <w:r>
        <w:rPr>
          <w:spacing w:val="9"/>
        </w:rPr>
        <w:t xml:space="preserve"> </w:t>
      </w:r>
      <w:r>
        <w:t>machine</w:t>
      </w:r>
      <w:r>
        <w:rPr>
          <w:spacing w:val="9"/>
        </w:rPr>
        <w:t xml:space="preserve"> </w:t>
      </w:r>
      <w:r>
        <w:rPr>
          <w:spacing w:val="-2"/>
        </w:rPr>
        <w:t>learning</w:t>
      </w:r>
    </w:p>
    <w:p w14:paraId="7CC941EF" w14:textId="77777777" w:rsidR="0096722D" w:rsidRDefault="00BE2784">
      <w:pPr>
        <w:pStyle w:val="BodyText"/>
        <w:tabs>
          <w:tab w:val="left" w:pos="929"/>
        </w:tabs>
        <w:rPr>
          <w:i/>
        </w:rPr>
      </w:pPr>
      <w:r>
        <w:rPr>
          <w:rFonts w:ascii="Arial"/>
          <w:spacing w:val="-5"/>
          <w:sz w:val="10"/>
        </w:rPr>
        <w:t>554</w:t>
      </w:r>
      <w:r>
        <w:rPr>
          <w:rFonts w:ascii="Arial"/>
          <w:sz w:val="10"/>
        </w:rPr>
        <w:tab/>
      </w:r>
      <w:proofErr w:type="gramStart"/>
      <w:r>
        <w:rPr>
          <w:spacing w:val="-4"/>
        </w:rPr>
        <w:t>method</w:t>
      </w:r>
      <w:proofErr w:type="gramEnd"/>
      <w:r>
        <w:rPr>
          <w:spacing w:val="-2"/>
        </w:rPr>
        <w:t xml:space="preserve"> </w:t>
      </w:r>
      <w:r>
        <w:rPr>
          <w:spacing w:val="-4"/>
        </w:rPr>
        <w:t>for</w:t>
      </w:r>
      <w:r>
        <w:rPr>
          <w:spacing w:val="-2"/>
        </w:rPr>
        <w:t xml:space="preserve"> </w:t>
      </w:r>
      <w:r>
        <w:rPr>
          <w:spacing w:val="-4"/>
        </w:rPr>
        <w:t>geophysical</w:t>
      </w:r>
      <w:r>
        <w:rPr>
          <w:spacing w:val="-1"/>
        </w:rPr>
        <w:t xml:space="preserve"> </w:t>
      </w:r>
      <w:r>
        <w:rPr>
          <w:spacing w:val="-4"/>
        </w:rPr>
        <w:t>and</w:t>
      </w:r>
      <w:r>
        <w:rPr>
          <w:spacing w:val="-2"/>
        </w:rPr>
        <w:t xml:space="preserve"> </w:t>
      </w:r>
      <w:r>
        <w:rPr>
          <w:spacing w:val="-4"/>
        </w:rPr>
        <w:t>well</w:t>
      </w:r>
      <w:r>
        <w:rPr>
          <w:spacing w:val="-1"/>
        </w:rPr>
        <w:t xml:space="preserve"> </w:t>
      </w:r>
      <w:r>
        <w:rPr>
          <w:spacing w:val="-4"/>
        </w:rPr>
        <w:t>conditioning</w:t>
      </w:r>
      <w:r>
        <w:rPr>
          <w:spacing w:val="-2"/>
        </w:rPr>
        <w:t xml:space="preserve"> </w:t>
      </w:r>
      <w:r>
        <w:rPr>
          <w:spacing w:val="-4"/>
        </w:rPr>
        <w:t>of</w:t>
      </w:r>
      <w:r>
        <w:rPr>
          <w:spacing w:val="-1"/>
        </w:rPr>
        <w:t xml:space="preserve"> </w:t>
      </w:r>
      <w:r>
        <w:rPr>
          <w:spacing w:val="-4"/>
        </w:rPr>
        <w:t>rule-based</w:t>
      </w:r>
      <w:r>
        <w:rPr>
          <w:spacing w:val="-2"/>
        </w:rPr>
        <w:t xml:space="preserve"> </w:t>
      </w:r>
      <w:r>
        <w:rPr>
          <w:spacing w:val="-4"/>
        </w:rPr>
        <w:t>channel</w:t>
      </w:r>
      <w:r>
        <w:rPr>
          <w:spacing w:val="-1"/>
        </w:rPr>
        <w:t xml:space="preserve"> </w:t>
      </w:r>
      <w:r>
        <w:rPr>
          <w:spacing w:val="-4"/>
        </w:rPr>
        <w:t>reservoir</w:t>
      </w:r>
      <w:r>
        <w:rPr>
          <w:spacing w:val="-2"/>
        </w:rPr>
        <w:t xml:space="preserve"> </w:t>
      </w:r>
      <w:r>
        <w:rPr>
          <w:spacing w:val="-4"/>
        </w:rPr>
        <w:t>models.</w:t>
      </w:r>
      <w:r>
        <w:rPr>
          <w:spacing w:val="12"/>
        </w:rPr>
        <w:t xml:space="preserve"> </w:t>
      </w:r>
      <w:r>
        <w:rPr>
          <w:i/>
          <w:spacing w:val="-4"/>
        </w:rPr>
        <w:t>Natural</w:t>
      </w:r>
      <w:r>
        <w:rPr>
          <w:i/>
          <w:spacing w:val="4"/>
        </w:rPr>
        <w:t xml:space="preserve"> </w:t>
      </w:r>
      <w:r>
        <w:rPr>
          <w:i/>
          <w:spacing w:val="-4"/>
        </w:rPr>
        <w:t>Resources</w:t>
      </w:r>
    </w:p>
    <w:p w14:paraId="4FF379A4" w14:textId="77777777" w:rsidR="0096722D" w:rsidRDefault="00BE2784">
      <w:pPr>
        <w:pStyle w:val="BodyText"/>
        <w:tabs>
          <w:tab w:val="left" w:pos="929"/>
        </w:tabs>
      </w:pPr>
      <w:r>
        <w:rPr>
          <w:rFonts w:ascii="Arial" w:hAnsi="Arial"/>
          <w:spacing w:val="-5"/>
          <w:sz w:val="10"/>
        </w:rPr>
        <w:t>555</w:t>
      </w:r>
      <w:r>
        <w:rPr>
          <w:rFonts w:ascii="Arial" w:hAnsi="Arial"/>
          <w:sz w:val="10"/>
        </w:rPr>
        <w:tab/>
      </w:r>
      <w:r>
        <w:rPr>
          <w:i/>
          <w:spacing w:val="-4"/>
        </w:rPr>
        <w:t>Research</w:t>
      </w:r>
      <w:r>
        <w:rPr>
          <w:spacing w:val="-4"/>
        </w:rPr>
        <w:t>,</w:t>
      </w:r>
      <w:r>
        <w:rPr>
          <w:spacing w:val="-5"/>
        </w:rPr>
        <w:t xml:space="preserve"> </w:t>
      </w:r>
      <w:r>
        <w:rPr>
          <w:spacing w:val="-4"/>
        </w:rPr>
        <w:t>30:1319–1345,</w:t>
      </w:r>
      <w:r>
        <w:rPr>
          <w:spacing w:val="-5"/>
        </w:rPr>
        <w:t xml:space="preserve"> </w:t>
      </w:r>
      <w:r>
        <w:rPr>
          <w:spacing w:val="-4"/>
        </w:rPr>
        <w:t>4</w:t>
      </w:r>
      <w:r>
        <w:rPr>
          <w:spacing w:val="-5"/>
        </w:rPr>
        <w:t xml:space="preserve"> </w:t>
      </w:r>
      <w:r>
        <w:rPr>
          <w:spacing w:val="-4"/>
        </w:rPr>
        <w:t>2021.</w:t>
      </w:r>
      <w:r>
        <w:rPr>
          <w:spacing w:val="10"/>
        </w:rPr>
        <w:t xml:space="preserve"> </w:t>
      </w:r>
      <w:r>
        <w:rPr>
          <w:spacing w:val="-4"/>
        </w:rPr>
        <w:t>ISSN</w:t>
      </w:r>
      <w:r>
        <w:rPr>
          <w:spacing w:val="-5"/>
        </w:rPr>
        <w:t xml:space="preserve"> </w:t>
      </w:r>
      <w:r>
        <w:rPr>
          <w:spacing w:val="-4"/>
        </w:rPr>
        <w:t>15738981.</w:t>
      </w:r>
      <w:r>
        <w:rPr>
          <w:spacing w:val="9"/>
        </w:rPr>
        <w:t xml:space="preserve"> </w:t>
      </w:r>
      <w:r>
        <w:rPr>
          <w:spacing w:val="-4"/>
        </w:rPr>
        <w:t>doi:</w:t>
      </w:r>
      <w:r>
        <w:rPr>
          <w:spacing w:val="10"/>
        </w:rPr>
        <w:t xml:space="preserve"> </w:t>
      </w:r>
      <w:r>
        <w:rPr>
          <w:spacing w:val="-4"/>
        </w:rPr>
        <w:t>10.1007/S11053-020-09778-1/FIGURES/24.</w:t>
      </w:r>
    </w:p>
    <w:p w14:paraId="4A8E6052" w14:textId="77777777" w:rsidR="0096722D" w:rsidRDefault="0096722D">
      <w:pPr>
        <w:pStyle w:val="BodyText"/>
        <w:spacing w:before="104"/>
        <w:ind w:left="0"/>
      </w:pPr>
    </w:p>
    <w:p w14:paraId="5311F82A" w14:textId="77777777" w:rsidR="0096722D" w:rsidRDefault="00BE2784">
      <w:pPr>
        <w:pStyle w:val="BodyText"/>
        <w:spacing w:before="0"/>
      </w:pPr>
      <w:proofErr w:type="gramStart"/>
      <w:r>
        <w:rPr>
          <w:rFonts w:ascii="Arial"/>
          <w:sz w:val="10"/>
        </w:rPr>
        <w:t>556</w:t>
      </w:r>
      <w:r>
        <w:rPr>
          <w:rFonts w:ascii="Arial"/>
          <w:spacing w:val="42"/>
          <w:sz w:val="10"/>
        </w:rPr>
        <w:t xml:space="preserve">  </w:t>
      </w:r>
      <w:r>
        <w:t>[</w:t>
      </w:r>
      <w:proofErr w:type="gramEnd"/>
      <w:r>
        <w:t>49]</w:t>
      </w:r>
      <w:r>
        <w:rPr>
          <w:spacing w:val="24"/>
        </w:rPr>
        <w:t xml:space="preserve"> </w:t>
      </w:r>
      <w:r>
        <w:t>Bogdan</w:t>
      </w:r>
      <w:r>
        <w:rPr>
          <w:spacing w:val="10"/>
        </w:rPr>
        <w:t xml:space="preserve"> </w:t>
      </w:r>
      <w:r>
        <w:t>Sebacher</w:t>
      </w:r>
      <w:r>
        <w:rPr>
          <w:spacing w:val="10"/>
        </w:rPr>
        <w:t xml:space="preserve"> </w:t>
      </w:r>
      <w:r>
        <w:t>and</w:t>
      </w:r>
      <w:r>
        <w:rPr>
          <w:spacing w:val="10"/>
        </w:rPr>
        <w:t xml:space="preserve"> </w:t>
      </w:r>
      <w:r>
        <w:t>Stefan</w:t>
      </w:r>
      <w:r>
        <w:rPr>
          <w:spacing w:val="10"/>
        </w:rPr>
        <w:t xml:space="preserve"> </w:t>
      </w:r>
      <w:r>
        <w:t>Adrian</w:t>
      </w:r>
      <w:r>
        <w:rPr>
          <w:spacing w:val="10"/>
        </w:rPr>
        <w:t xml:space="preserve"> </w:t>
      </w:r>
      <w:r>
        <w:t>Toma.</w:t>
      </w:r>
      <w:r>
        <w:rPr>
          <w:spacing w:val="46"/>
        </w:rPr>
        <w:t xml:space="preserve"> </w:t>
      </w:r>
      <w:r>
        <w:t>Bridging</w:t>
      </w:r>
      <w:r>
        <w:rPr>
          <w:spacing w:val="10"/>
        </w:rPr>
        <w:t xml:space="preserve"> </w:t>
      </w:r>
      <w:r>
        <w:t>deep</w:t>
      </w:r>
      <w:r>
        <w:rPr>
          <w:spacing w:val="10"/>
        </w:rPr>
        <w:t xml:space="preserve"> </w:t>
      </w:r>
      <w:r>
        <w:t>convolutional</w:t>
      </w:r>
      <w:r>
        <w:rPr>
          <w:spacing w:val="10"/>
        </w:rPr>
        <w:t xml:space="preserve"> </w:t>
      </w:r>
      <w:r>
        <w:t>autoencoders</w:t>
      </w:r>
      <w:r>
        <w:rPr>
          <w:spacing w:val="10"/>
        </w:rPr>
        <w:t xml:space="preserve"> </w:t>
      </w:r>
      <w:r>
        <w:t>and</w:t>
      </w:r>
      <w:r>
        <w:rPr>
          <w:spacing w:val="10"/>
        </w:rPr>
        <w:t xml:space="preserve"> </w:t>
      </w:r>
      <w:r>
        <w:rPr>
          <w:spacing w:val="-2"/>
        </w:rPr>
        <w:t>ensemble</w:t>
      </w:r>
    </w:p>
    <w:p w14:paraId="736A3CF2" w14:textId="77777777" w:rsidR="0096722D" w:rsidRDefault="00BE2784">
      <w:pPr>
        <w:tabs>
          <w:tab w:val="left" w:pos="929"/>
        </w:tabs>
        <w:spacing w:before="171"/>
        <w:ind w:left="154"/>
        <w:rPr>
          <w:sz w:val="20"/>
        </w:rPr>
      </w:pPr>
      <w:r>
        <w:rPr>
          <w:rFonts w:ascii="Arial" w:hAnsi="Arial"/>
          <w:spacing w:val="-5"/>
          <w:sz w:val="10"/>
        </w:rPr>
        <w:t>557</w:t>
      </w:r>
      <w:r>
        <w:rPr>
          <w:rFonts w:ascii="Arial" w:hAnsi="Arial"/>
          <w:sz w:val="10"/>
        </w:rPr>
        <w:tab/>
      </w:r>
      <w:r>
        <w:rPr>
          <w:spacing w:val="-4"/>
          <w:sz w:val="20"/>
        </w:rPr>
        <w:t>smoothers</w:t>
      </w:r>
      <w:r>
        <w:rPr>
          <w:spacing w:val="-3"/>
          <w:sz w:val="20"/>
        </w:rPr>
        <w:t xml:space="preserve"> </w:t>
      </w:r>
      <w:r>
        <w:rPr>
          <w:spacing w:val="-4"/>
          <w:sz w:val="20"/>
        </w:rPr>
        <w:t>for</w:t>
      </w:r>
      <w:r>
        <w:rPr>
          <w:spacing w:val="-2"/>
          <w:sz w:val="20"/>
        </w:rPr>
        <w:t xml:space="preserve"> </w:t>
      </w:r>
      <w:r>
        <w:rPr>
          <w:spacing w:val="-4"/>
          <w:sz w:val="20"/>
        </w:rPr>
        <w:t>improved</w:t>
      </w:r>
      <w:r>
        <w:rPr>
          <w:spacing w:val="-2"/>
          <w:sz w:val="20"/>
        </w:rPr>
        <w:t xml:space="preserve"> </w:t>
      </w:r>
      <w:r>
        <w:rPr>
          <w:spacing w:val="-4"/>
          <w:sz w:val="20"/>
        </w:rPr>
        <w:t>estimation</w:t>
      </w:r>
      <w:r>
        <w:rPr>
          <w:spacing w:val="-2"/>
          <w:sz w:val="20"/>
        </w:rPr>
        <w:t xml:space="preserve"> </w:t>
      </w:r>
      <w:r>
        <w:rPr>
          <w:spacing w:val="-4"/>
          <w:sz w:val="20"/>
        </w:rPr>
        <w:t>of</w:t>
      </w:r>
      <w:r>
        <w:rPr>
          <w:spacing w:val="-2"/>
          <w:sz w:val="20"/>
        </w:rPr>
        <w:t xml:space="preserve"> </w:t>
      </w:r>
      <w:r>
        <w:rPr>
          <w:spacing w:val="-4"/>
          <w:sz w:val="20"/>
        </w:rPr>
        <w:t>channelized</w:t>
      </w:r>
      <w:r>
        <w:rPr>
          <w:spacing w:val="-2"/>
          <w:sz w:val="20"/>
        </w:rPr>
        <w:t xml:space="preserve"> </w:t>
      </w:r>
      <w:r>
        <w:rPr>
          <w:spacing w:val="-4"/>
          <w:sz w:val="20"/>
        </w:rPr>
        <w:t>reservoirs.</w:t>
      </w:r>
      <w:r>
        <w:rPr>
          <w:spacing w:val="15"/>
          <w:sz w:val="20"/>
        </w:rPr>
        <w:t xml:space="preserve"> </w:t>
      </w:r>
      <w:r>
        <w:rPr>
          <w:i/>
          <w:spacing w:val="-4"/>
          <w:sz w:val="20"/>
        </w:rPr>
        <w:t>Mathematical</w:t>
      </w:r>
      <w:r>
        <w:rPr>
          <w:i/>
          <w:sz w:val="20"/>
        </w:rPr>
        <w:t xml:space="preserve"> </w:t>
      </w:r>
      <w:r>
        <w:rPr>
          <w:i/>
          <w:spacing w:val="-4"/>
          <w:sz w:val="20"/>
        </w:rPr>
        <w:t>Geosciences</w:t>
      </w:r>
      <w:r>
        <w:rPr>
          <w:spacing w:val="-4"/>
          <w:sz w:val="20"/>
        </w:rPr>
        <w:t>,</w:t>
      </w:r>
      <w:r>
        <w:rPr>
          <w:spacing w:val="-1"/>
          <w:sz w:val="20"/>
        </w:rPr>
        <w:t xml:space="preserve"> </w:t>
      </w:r>
      <w:r>
        <w:rPr>
          <w:spacing w:val="-4"/>
          <w:sz w:val="20"/>
        </w:rPr>
        <w:t>54:903–939,</w:t>
      </w:r>
      <w:r>
        <w:rPr>
          <w:spacing w:val="-2"/>
          <w:sz w:val="20"/>
        </w:rPr>
        <w:t xml:space="preserve"> </w:t>
      </w:r>
      <w:r>
        <w:rPr>
          <w:spacing w:val="-10"/>
          <w:sz w:val="20"/>
        </w:rPr>
        <w:t>7</w:t>
      </w:r>
    </w:p>
    <w:p w14:paraId="4DB0FA03" w14:textId="77777777" w:rsidR="0096722D" w:rsidRDefault="00BE2784">
      <w:pPr>
        <w:pStyle w:val="BodyText"/>
        <w:tabs>
          <w:tab w:val="left" w:pos="929"/>
        </w:tabs>
      </w:pPr>
      <w:r>
        <w:rPr>
          <w:rFonts w:ascii="Arial"/>
          <w:spacing w:val="-5"/>
          <w:sz w:val="10"/>
        </w:rPr>
        <w:t>558</w:t>
      </w:r>
      <w:r>
        <w:rPr>
          <w:rFonts w:ascii="Arial"/>
          <w:sz w:val="10"/>
        </w:rPr>
        <w:tab/>
      </w:r>
      <w:r>
        <w:rPr>
          <w:w w:val="90"/>
        </w:rPr>
        <w:t>2022.</w:t>
      </w:r>
      <w:r>
        <w:rPr>
          <w:spacing w:val="70"/>
        </w:rPr>
        <w:t xml:space="preserve"> </w:t>
      </w:r>
      <w:r>
        <w:rPr>
          <w:w w:val="90"/>
        </w:rPr>
        <w:t>ISSN</w:t>
      </w:r>
      <w:r>
        <w:rPr>
          <w:spacing w:val="42"/>
        </w:rPr>
        <w:t xml:space="preserve"> </w:t>
      </w:r>
      <w:r>
        <w:rPr>
          <w:w w:val="90"/>
        </w:rPr>
        <w:t>18748953.</w:t>
      </w:r>
      <w:r>
        <w:rPr>
          <w:spacing w:val="71"/>
        </w:rPr>
        <w:t xml:space="preserve"> </w:t>
      </w:r>
      <w:r>
        <w:rPr>
          <w:w w:val="90"/>
        </w:rPr>
        <w:t>doi:</w:t>
      </w:r>
      <w:r>
        <w:rPr>
          <w:spacing w:val="72"/>
        </w:rPr>
        <w:t xml:space="preserve"> </w:t>
      </w:r>
      <w:r>
        <w:rPr>
          <w:w w:val="90"/>
        </w:rPr>
        <w:t>10.1007/S11004-022-09997-</w:t>
      </w:r>
      <w:r>
        <w:rPr>
          <w:spacing w:val="-2"/>
          <w:w w:val="90"/>
        </w:rPr>
        <w:t>7/TABLES/3.</w:t>
      </w:r>
    </w:p>
    <w:p w14:paraId="197426B9" w14:textId="77777777" w:rsidR="0096722D" w:rsidRDefault="0096722D">
      <w:pPr>
        <w:pStyle w:val="BodyText"/>
        <w:spacing w:before="104"/>
        <w:ind w:left="0"/>
      </w:pPr>
    </w:p>
    <w:p w14:paraId="17FE54B0" w14:textId="77777777" w:rsidR="0096722D" w:rsidRDefault="00BE2784">
      <w:pPr>
        <w:pStyle w:val="BodyText"/>
        <w:spacing w:before="0"/>
      </w:pPr>
      <w:proofErr w:type="gramStart"/>
      <w:r>
        <w:rPr>
          <w:rFonts w:ascii="Arial"/>
          <w:spacing w:val="-2"/>
          <w:sz w:val="10"/>
        </w:rPr>
        <w:t>559</w:t>
      </w:r>
      <w:r>
        <w:rPr>
          <w:rFonts w:ascii="Arial"/>
          <w:spacing w:val="53"/>
          <w:sz w:val="10"/>
        </w:rPr>
        <w:t xml:space="preserve">  </w:t>
      </w:r>
      <w:r>
        <w:rPr>
          <w:spacing w:val="-2"/>
        </w:rPr>
        <w:t>[</w:t>
      </w:r>
      <w:proofErr w:type="gramEnd"/>
      <w:r>
        <w:rPr>
          <w:spacing w:val="-2"/>
        </w:rPr>
        <w:t>50]</w:t>
      </w:r>
      <w:r>
        <w:rPr>
          <w:spacing w:val="33"/>
        </w:rPr>
        <w:t xml:space="preserve"> </w:t>
      </w:r>
      <w:r>
        <w:rPr>
          <w:spacing w:val="-2"/>
        </w:rPr>
        <w:t>Jichao</w:t>
      </w:r>
      <w:r>
        <w:rPr>
          <w:spacing w:val="-9"/>
        </w:rPr>
        <w:t xml:space="preserve"> </w:t>
      </w:r>
      <w:r>
        <w:rPr>
          <w:spacing w:val="-2"/>
        </w:rPr>
        <w:t>Bao,</w:t>
      </w:r>
      <w:r>
        <w:rPr>
          <w:spacing w:val="-5"/>
        </w:rPr>
        <w:t xml:space="preserve"> </w:t>
      </w:r>
      <w:r>
        <w:rPr>
          <w:spacing w:val="-2"/>
        </w:rPr>
        <w:t>Liangping</w:t>
      </w:r>
      <w:r>
        <w:rPr>
          <w:spacing w:val="-9"/>
        </w:rPr>
        <w:t xml:space="preserve"> </w:t>
      </w:r>
      <w:r>
        <w:rPr>
          <w:spacing w:val="-2"/>
        </w:rPr>
        <w:t>Li,</w:t>
      </w:r>
      <w:r>
        <w:rPr>
          <w:spacing w:val="-6"/>
        </w:rPr>
        <w:t xml:space="preserve"> </w:t>
      </w:r>
      <w:r>
        <w:rPr>
          <w:spacing w:val="-2"/>
        </w:rPr>
        <w:t>and</w:t>
      </w:r>
      <w:r>
        <w:rPr>
          <w:spacing w:val="-8"/>
        </w:rPr>
        <w:t xml:space="preserve"> </w:t>
      </w:r>
      <w:r>
        <w:rPr>
          <w:spacing w:val="-2"/>
        </w:rPr>
        <w:t>Arden</w:t>
      </w:r>
      <w:r>
        <w:rPr>
          <w:spacing w:val="-9"/>
        </w:rPr>
        <w:t xml:space="preserve"> </w:t>
      </w:r>
      <w:r>
        <w:rPr>
          <w:spacing w:val="-2"/>
        </w:rPr>
        <w:t>Davis.</w:t>
      </w:r>
      <w:r>
        <w:t xml:space="preserve"> </w:t>
      </w:r>
      <w:r>
        <w:rPr>
          <w:spacing w:val="-2"/>
        </w:rPr>
        <w:t>Variational</w:t>
      </w:r>
      <w:r>
        <w:rPr>
          <w:spacing w:val="-9"/>
        </w:rPr>
        <w:t xml:space="preserve"> </w:t>
      </w:r>
      <w:r>
        <w:rPr>
          <w:spacing w:val="-2"/>
        </w:rPr>
        <w:t>autoencoder</w:t>
      </w:r>
      <w:r>
        <w:rPr>
          <w:spacing w:val="-8"/>
        </w:rPr>
        <w:t xml:space="preserve"> </w:t>
      </w:r>
      <w:r>
        <w:rPr>
          <w:spacing w:val="-2"/>
        </w:rPr>
        <w:t>or</w:t>
      </w:r>
      <w:r>
        <w:rPr>
          <w:spacing w:val="-9"/>
        </w:rPr>
        <w:t xml:space="preserve"> </w:t>
      </w:r>
      <w:r>
        <w:rPr>
          <w:spacing w:val="-2"/>
        </w:rPr>
        <w:t>generative</w:t>
      </w:r>
      <w:r>
        <w:rPr>
          <w:spacing w:val="-9"/>
        </w:rPr>
        <w:t xml:space="preserve"> </w:t>
      </w:r>
      <w:r>
        <w:rPr>
          <w:spacing w:val="-2"/>
        </w:rPr>
        <w:t>adversarial</w:t>
      </w:r>
      <w:r>
        <w:rPr>
          <w:spacing w:val="-9"/>
        </w:rPr>
        <w:t xml:space="preserve"> </w:t>
      </w:r>
      <w:r>
        <w:rPr>
          <w:spacing w:val="-2"/>
        </w:rPr>
        <w:t>networks?</w:t>
      </w:r>
    </w:p>
    <w:p w14:paraId="13039060" w14:textId="77777777" w:rsidR="0096722D" w:rsidRDefault="00BE2784">
      <w:pPr>
        <w:pStyle w:val="BodyText"/>
        <w:tabs>
          <w:tab w:val="left" w:pos="929"/>
        </w:tabs>
        <w:rPr>
          <w:i/>
        </w:rPr>
      </w:pPr>
      <w:r>
        <w:rPr>
          <w:rFonts w:ascii="Arial"/>
          <w:spacing w:val="-5"/>
          <w:sz w:val="10"/>
        </w:rPr>
        <w:t>560</w:t>
      </w:r>
      <w:r>
        <w:rPr>
          <w:rFonts w:ascii="Arial"/>
          <w:sz w:val="10"/>
        </w:rPr>
        <w:tab/>
      </w:r>
      <w:r>
        <w:t>a</w:t>
      </w:r>
      <w:r>
        <w:rPr>
          <w:spacing w:val="13"/>
        </w:rPr>
        <w:t xml:space="preserve"> </w:t>
      </w:r>
      <w:r>
        <w:t>comparison</w:t>
      </w:r>
      <w:r>
        <w:rPr>
          <w:spacing w:val="14"/>
        </w:rPr>
        <w:t xml:space="preserve"> </w:t>
      </w:r>
      <w:r>
        <w:t>of</w:t>
      </w:r>
      <w:r>
        <w:rPr>
          <w:spacing w:val="14"/>
        </w:rPr>
        <w:t xml:space="preserve"> </w:t>
      </w:r>
      <w:r>
        <w:t>two</w:t>
      </w:r>
      <w:r>
        <w:rPr>
          <w:spacing w:val="14"/>
        </w:rPr>
        <w:t xml:space="preserve"> </w:t>
      </w:r>
      <w:r>
        <w:t>deep</w:t>
      </w:r>
      <w:r>
        <w:rPr>
          <w:spacing w:val="14"/>
        </w:rPr>
        <w:t xml:space="preserve"> </w:t>
      </w:r>
      <w:r>
        <w:t>learning</w:t>
      </w:r>
      <w:r>
        <w:rPr>
          <w:spacing w:val="14"/>
        </w:rPr>
        <w:t xml:space="preserve"> </w:t>
      </w:r>
      <w:r>
        <w:t>methods</w:t>
      </w:r>
      <w:r>
        <w:rPr>
          <w:spacing w:val="13"/>
        </w:rPr>
        <w:t xml:space="preserve"> </w:t>
      </w:r>
      <w:r>
        <w:t>for</w:t>
      </w:r>
      <w:r>
        <w:rPr>
          <w:spacing w:val="14"/>
        </w:rPr>
        <w:t xml:space="preserve"> </w:t>
      </w:r>
      <w:r>
        <w:t>flow</w:t>
      </w:r>
      <w:r>
        <w:rPr>
          <w:spacing w:val="14"/>
        </w:rPr>
        <w:t xml:space="preserve"> </w:t>
      </w:r>
      <w:r>
        <w:t>and</w:t>
      </w:r>
      <w:r>
        <w:rPr>
          <w:spacing w:val="14"/>
        </w:rPr>
        <w:t xml:space="preserve"> </w:t>
      </w:r>
      <w:r>
        <w:t>transport</w:t>
      </w:r>
      <w:r>
        <w:rPr>
          <w:spacing w:val="14"/>
        </w:rPr>
        <w:t xml:space="preserve"> </w:t>
      </w:r>
      <w:r>
        <w:t>data</w:t>
      </w:r>
      <w:r>
        <w:rPr>
          <w:spacing w:val="14"/>
        </w:rPr>
        <w:t xml:space="preserve"> </w:t>
      </w:r>
      <w:r>
        <w:t>assimilation.</w:t>
      </w:r>
      <w:r>
        <w:rPr>
          <w:spacing w:val="58"/>
        </w:rPr>
        <w:t xml:space="preserve"> </w:t>
      </w:r>
      <w:r>
        <w:rPr>
          <w:i/>
          <w:spacing w:val="-2"/>
        </w:rPr>
        <w:t>Mathematical</w:t>
      </w:r>
    </w:p>
    <w:p w14:paraId="0AC65B57" w14:textId="77777777" w:rsidR="0096722D" w:rsidRDefault="00BE2784">
      <w:pPr>
        <w:pStyle w:val="BodyText"/>
        <w:tabs>
          <w:tab w:val="left" w:pos="929"/>
        </w:tabs>
        <w:spacing w:before="172"/>
      </w:pPr>
      <w:r>
        <w:rPr>
          <w:rFonts w:ascii="Arial" w:hAnsi="Arial"/>
          <w:spacing w:val="-5"/>
          <w:sz w:val="10"/>
        </w:rPr>
        <w:t>561</w:t>
      </w:r>
      <w:r>
        <w:rPr>
          <w:rFonts w:ascii="Arial" w:hAnsi="Arial"/>
          <w:sz w:val="10"/>
        </w:rPr>
        <w:tab/>
      </w:r>
      <w:r>
        <w:rPr>
          <w:i/>
          <w:spacing w:val="-6"/>
        </w:rPr>
        <w:t>Geosciences</w:t>
      </w:r>
      <w:r>
        <w:rPr>
          <w:spacing w:val="-6"/>
        </w:rPr>
        <w:t>,</w:t>
      </w:r>
      <w:r>
        <w:rPr>
          <w:spacing w:val="7"/>
        </w:rPr>
        <w:t xml:space="preserve"> </w:t>
      </w:r>
      <w:r>
        <w:rPr>
          <w:spacing w:val="-6"/>
        </w:rPr>
        <w:t>54:1017–1042,</w:t>
      </w:r>
      <w:r>
        <w:rPr>
          <w:spacing w:val="7"/>
        </w:rPr>
        <w:t xml:space="preserve"> </w:t>
      </w:r>
      <w:r>
        <w:rPr>
          <w:spacing w:val="-6"/>
        </w:rPr>
        <w:t>8</w:t>
      </w:r>
      <w:r>
        <w:rPr>
          <w:spacing w:val="7"/>
        </w:rPr>
        <w:t xml:space="preserve"> </w:t>
      </w:r>
      <w:r>
        <w:rPr>
          <w:spacing w:val="-6"/>
        </w:rPr>
        <w:t>2022.</w:t>
      </w:r>
      <w:r>
        <w:rPr>
          <w:spacing w:val="25"/>
        </w:rPr>
        <w:t xml:space="preserve"> </w:t>
      </w:r>
      <w:r>
        <w:rPr>
          <w:spacing w:val="-6"/>
        </w:rPr>
        <w:t>ISSN</w:t>
      </w:r>
      <w:r>
        <w:rPr>
          <w:spacing w:val="7"/>
        </w:rPr>
        <w:t xml:space="preserve"> </w:t>
      </w:r>
      <w:r>
        <w:rPr>
          <w:spacing w:val="-6"/>
        </w:rPr>
        <w:t>18748953.</w:t>
      </w:r>
      <w:r>
        <w:rPr>
          <w:spacing w:val="25"/>
        </w:rPr>
        <w:t xml:space="preserve"> </w:t>
      </w:r>
      <w:r>
        <w:rPr>
          <w:spacing w:val="-6"/>
        </w:rPr>
        <w:t>doi:</w:t>
      </w:r>
      <w:r>
        <w:rPr>
          <w:spacing w:val="25"/>
        </w:rPr>
        <w:t xml:space="preserve"> </w:t>
      </w:r>
      <w:r>
        <w:rPr>
          <w:spacing w:val="-6"/>
        </w:rPr>
        <w:t>10.1007/S11004-022-10003-3/FIGURES/17.</w:t>
      </w:r>
    </w:p>
    <w:p w14:paraId="76AACF60" w14:textId="77777777" w:rsidR="0096722D" w:rsidRDefault="0096722D">
      <w:pPr>
        <w:sectPr w:rsidR="0096722D">
          <w:pgSz w:w="12240" w:h="15840"/>
          <w:pgMar w:top="1400" w:right="1280" w:bottom="980" w:left="920" w:header="0" w:footer="792" w:gutter="0"/>
          <w:cols w:space="720"/>
        </w:sectPr>
      </w:pPr>
    </w:p>
    <w:p w14:paraId="11E28D9D" w14:textId="77777777" w:rsidR="0096722D" w:rsidRDefault="00BE2784">
      <w:pPr>
        <w:pStyle w:val="BodyText"/>
        <w:spacing w:before="56"/>
      </w:pPr>
      <w:r>
        <w:rPr>
          <w:rFonts w:ascii="Arial"/>
          <w:sz w:val="10"/>
        </w:rPr>
        <w:t>562</w:t>
      </w:r>
      <w:r>
        <w:rPr>
          <w:rFonts w:ascii="Arial"/>
          <w:spacing w:val="113"/>
          <w:sz w:val="10"/>
        </w:rPr>
        <w:t xml:space="preserve"> </w:t>
      </w:r>
      <w:bookmarkStart w:id="330" w:name="_bookmark65"/>
      <w:bookmarkEnd w:id="330"/>
      <w:r>
        <w:t>[51]</w:t>
      </w:r>
      <w:r>
        <w:rPr>
          <w:spacing w:val="22"/>
        </w:rPr>
        <w:t xml:space="preserve"> </w:t>
      </w:r>
      <w:r>
        <w:t>O.</w:t>
      </w:r>
      <w:r>
        <w:rPr>
          <w:spacing w:val="-6"/>
        </w:rPr>
        <w:t xml:space="preserve"> </w:t>
      </w:r>
      <w:r>
        <w:t>Ronneberger,</w:t>
      </w:r>
      <w:r>
        <w:rPr>
          <w:spacing w:val="-4"/>
        </w:rPr>
        <w:t xml:space="preserve"> </w:t>
      </w:r>
      <w:r>
        <w:t>P.</w:t>
      </w:r>
      <w:r>
        <w:rPr>
          <w:spacing w:val="-6"/>
        </w:rPr>
        <w:t xml:space="preserve"> </w:t>
      </w:r>
      <w:r>
        <w:t>Fischer,</w:t>
      </w:r>
      <w:r>
        <w:rPr>
          <w:spacing w:val="-5"/>
        </w:rPr>
        <w:t xml:space="preserve"> </w:t>
      </w:r>
      <w:r>
        <w:t>and</w:t>
      </w:r>
      <w:r>
        <w:rPr>
          <w:spacing w:val="-6"/>
        </w:rPr>
        <w:t xml:space="preserve"> </w:t>
      </w:r>
      <w:r>
        <w:t>T.</w:t>
      </w:r>
      <w:r>
        <w:rPr>
          <w:spacing w:val="-6"/>
        </w:rPr>
        <w:t xml:space="preserve"> </w:t>
      </w:r>
      <w:r>
        <w:t>Brox.</w:t>
      </w:r>
      <w:r>
        <w:rPr>
          <w:spacing w:val="7"/>
        </w:rPr>
        <w:t xml:space="preserve"> </w:t>
      </w:r>
      <w:r>
        <w:t>U-net:</w:t>
      </w:r>
      <w:r>
        <w:rPr>
          <w:spacing w:val="12"/>
        </w:rPr>
        <w:t xml:space="preserve"> </w:t>
      </w:r>
      <w:r>
        <w:t>Convolutional</w:t>
      </w:r>
      <w:r>
        <w:rPr>
          <w:spacing w:val="-6"/>
        </w:rPr>
        <w:t xml:space="preserve"> </w:t>
      </w:r>
      <w:r>
        <w:t>networks</w:t>
      </w:r>
      <w:r>
        <w:rPr>
          <w:spacing w:val="-6"/>
        </w:rPr>
        <w:t xml:space="preserve"> </w:t>
      </w:r>
      <w:r>
        <w:t>for</w:t>
      </w:r>
      <w:r>
        <w:rPr>
          <w:spacing w:val="-6"/>
        </w:rPr>
        <w:t xml:space="preserve"> </w:t>
      </w:r>
      <w:r>
        <w:t>biomedical</w:t>
      </w:r>
      <w:r>
        <w:rPr>
          <w:spacing w:val="-6"/>
        </w:rPr>
        <w:t xml:space="preserve"> </w:t>
      </w:r>
      <w:r>
        <w:t>image</w:t>
      </w:r>
      <w:r>
        <w:rPr>
          <w:spacing w:val="-6"/>
        </w:rPr>
        <w:t xml:space="preserve"> </w:t>
      </w:r>
      <w:r>
        <w:rPr>
          <w:spacing w:val="-2"/>
        </w:rPr>
        <w:t>segmen-</w:t>
      </w:r>
    </w:p>
    <w:p w14:paraId="3B5F7DB4" w14:textId="77777777" w:rsidR="0096722D" w:rsidRDefault="00BE2784">
      <w:pPr>
        <w:tabs>
          <w:tab w:val="left" w:pos="929"/>
        </w:tabs>
        <w:spacing w:before="171"/>
        <w:ind w:left="154"/>
        <w:rPr>
          <w:sz w:val="20"/>
        </w:rPr>
      </w:pPr>
      <w:r>
        <w:rPr>
          <w:rFonts w:ascii="Arial"/>
          <w:spacing w:val="-5"/>
          <w:sz w:val="10"/>
        </w:rPr>
        <w:t>563</w:t>
      </w:r>
      <w:r>
        <w:rPr>
          <w:rFonts w:ascii="Arial"/>
          <w:sz w:val="10"/>
        </w:rPr>
        <w:tab/>
      </w:r>
      <w:r>
        <w:rPr>
          <w:sz w:val="20"/>
        </w:rPr>
        <w:t>tation.</w:t>
      </w:r>
      <w:r>
        <w:rPr>
          <w:spacing w:val="35"/>
          <w:sz w:val="20"/>
        </w:rPr>
        <w:t xml:space="preserve"> </w:t>
      </w:r>
      <w:r>
        <w:rPr>
          <w:i/>
          <w:sz w:val="20"/>
        </w:rPr>
        <w:t>CoRR</w:t>
      </w:r>
      <w:r>
        <w:rPr>
          <w:sz w:val="20"/>
        </w:rPr>
        <w:t>,</w:t>
      </w:r>
      <w:r>
        <w:rPr>
          <w:spacing w:val="15"/>
          <w:sz w:val="20"/>
        </w:rPr>
        <w:t xml:space="preserve"> </w:t>
      </w:r>
      <w:r>
        <w:rPr>
          <w:sz w:val="20"/>
        </w:rPr>
        <w:t>2015.</w:t>
      </w:r>
      <w:r>
        <w:rPr>
          <w:spacing w:val="37"/>
          <w:sz w:val="20"/>
        </w:rPr>
        <w:t xml:space="preserve"> </w:t>
      </w:r>
      <w:r>
        <w:rPr>
          <w:sz w:val="20"/>
        </w:rPr>
        <w:t>cited</w:t>
      </w:r>
      <w:r>
        <w:rPr>
          <w:spacing w:val="15"/>
          <w:sz w:val="20"/>
        </w:rPr>
        <w:t xml:space="preserve"> </w:t>
      </w:r>
      <w:proofErr w:type="gramStart"/>
      <w:r>
        <w:rPr>
          <w:sz w:val="20"/>
        </w:rPr>
        <w:t>By</w:t>
      </w:r>
      <w:proofErr w:type="gramEnd"/>
      <w:r>
        <w:rPr>
          <w:spacing w:val="16"/>
          <w:sz w:val="20"/>
        </w:rPr>
        <w:t xml:space="preserve"> </w:t>
      </w:r>
      <w:r>
        <w:rPr>
          <w:spacing w:val="-4"/>
          <w:sz w:val="20"/>
        </w:rPr>
        <w:t>358.</w:t>
      </w:r>
    </w:p>
    <w:p w14:paraId="596628AC" w14:textId="77777777" w:rsidR="0096722D" w:rsidRDefault="0096722D">
      <w:pPr>
        <w:pStyle w:val="BodyText"/>
        <w:spacing w:before="103"/>
        <w:ind w:left="0"/>
      </w:pPr>
    </w:p>
    <w:p w14:paraId="3F3336DC" w14:textId="77777777" w:rsidR="0096722D" w:rsidRDefault="00BE2784">
      <w:pPr>
        <w:pStyle w:val="BodyText"/>
        <w:spacing w:before="0"/>
      </w:pPr>
      <w:r>
        <w:rPr>
          <w:rFonts w:ascii="Arial"/>
          <w:sz w:val="10"/>
        </w:rPr>
        <w:t>564</w:t>
      </w:r>
      <w:r>
        <w:rPr>
          <w:rFonts w:ascii="Arial"/>
          <w:spacing w:val="107"/>
          <w:sz w:val="10"/>
        </w:rPr>
        <w:t xml:space="preserve"> </w:t>
      </w:r>
      <w:bookmarkStart w:id="331" w:name="_bookmark66"/>
      <w:bookmarkEnd w:id="331"/>
      <w:r>
        <w:t>[52]</w:t>
      </w:r>
      <w:r>
        <w:rPr>
          <w:spacing w:val="20"/>
        </w:rPr>
        <w:t xml:space="preserve"> </w:t>
      </w:r>
      <w:r>
        <w:t>Eduardo</w:t>
      </w:r>
      <w:r>
        <w:rPr>
          <w:spacing w:val="-7"/>
        </w:rPr>
        <w:t xml:space="preserve"> </w:t>
      </w:r>
      <w:r>
        <w:t>Maldonado-Cruz</w:t>
      </w:r>
      <w:r>
        <w:rPr>
          <w:spacing w:val="-7"/>
        </w:rPr>
        <w:t xml:space="preserve"> </w:t>
      </w:r>
      <w:r>
        <w:t>and</w:t>
      </w:r>
      <w:r>
        <w:rPr>
          <w:spacing w:val="-7"/>
        </w:rPr>
        <w:t xml:space="preserve"> </w:t>
      </w:r>
      <w:r>
        <w:t>Michael</w:t>
      </w:r>
      <w:r>
        <w:rPr>
          <w:spacing w:val="-7"/>
        </w:rPr>
        <w:t xml:space="preserve"> </w:t>
      </w:r>
      <w:r>
        <w:t>J.</w:t>
      </w:r>
      <w:r>
        <w:rPr>
          <w:spacing w:val="-7"/>
        </w:rPr>
        <w:t xml:space="preserve"> </w:t>
      </w:r>
      <w:r>
        <w:t>Pyrcz.</w:t>
      </w:r>
      <w:r>
        <w:rPr>
          <w:spacing w:val="7"/>
        </w:rPr>
        <w:t xml:space="preserve"> </w:t>
      </w:r>
      <w:r>
        <w:t>Fast</w:t>
      </w:r>
      <w:r>
        <w:rPr>
          <w:spacing w:val="-7"/>
        </w:rPr>
        <w:t xml:space="preserve"> </w:t>
      </w:r>
      <w:r>
        <w:t>evaluation</w:t>
      </w:r>
      <w:r>
        <w:rPr>
          <w:spacing w:val="-7"/>
        </w:rPr>
        <w:t xml:space="preserve"> </w:t>
      </w:r>
      <w:r>
        <w:t>of</w:t>
      </w:r>
      <w:r>
        <w:rPr>
          <w:spacing w:val="-7"/>
        </w:rPr>
        <w:t xml:space="preserve"> </w:t>
      </w:r>
      <w:r>
        <w:t>pressure</w:t>
      </w:r>
      <w:r>
        <w:rPr>
          <w:spacing w:val="-7"/>
        </w:rPr>
        <w:t xml:space="preserve"> </w:t>
      </w:r>
      <w:r>
        <w:t>and</w:t>
      </w:r>
      <w:r>
        <w:rPr>
          <w:spacing w:val="-7"/>
        </w:rPr>
        <w:t xml:space="preserve"> </w:t>
      </w:r>
      <w:r>
        <w:t>saturation</w:t>
      </w:r>
      <w:r>
        <w:rPr>
          <w:spacing w:val="-7"/>
        </w:rPr>
        <w:t xml:space="preserve"> </w:t>
      </w:r>
      <w:r>
        <w:rPr>
          <w:spacing w:val="-2"/>
        </w:rPr>
        <w:t>predictions</w:t>
      </w:r>
    </w:p>
    <w:p w14:paraId="2ACC70BD" w14:textId="77777777" w:rsidR="0096722D" w:rsidRDefault="00BE2784">
      <w:pPr>
        <w:tabs>
          <w:tab w:val="left" w:pos="929"/>
        </w:tabs>
        <w:spacing w:before="172"/>
        <w:ind w:left="154"/>
        <w:rPr>
          <w:sz w:val="20"/>
        </w:rPr>
      </w:pPr>
      <w:r>
        <w:rPr>
          <w:rFonts w:ascii="Arial"/>
          <w:spacing w:val="-5"/>
          <w:sz w:val="10"/>
        </w:rPr>
        <w:t>565</w:t>
      </w:r>
      <w:r>
        <w:rPr>
          <w:rFonts w:ascii="Arial"/>
          <w:sz w:val="10"/>
        </w:rPr>
        <w:tab/>
      </w:r>
      <w:r>
        <w:rPr>
          <w:spacing w:val="-2"/>
          <w:sz w:val="20"/>
        </w:rPr>
        <w:t>with</w:t>
      </w:r>
      <w:r>
        <w:rPr>
          <w:spacing w:val="-5"/>
          <w:sz w:val="20"/>
        </w:rPr>
        <w:t xml:space="preserve"> </w:t>
      </w:r>
      <w:r>
        <w:rPr>
          <w:spacing w:val="-2"/>
          <w:sz w:val="20"/>
        </w:rPr>
        <w:t>a</w:t>
      </w:r>
      <w:r>
        <w:rPr>
          <w:spacing w:val="-6"/>
          <w:sz w:val="20"/>
        </w:rPr>
        <w:t xml:space="preserve"> </w:t>
      </w:r>
      <w:r>
        <w:rPr>
          <w:spacing w:val="-2"/>
          <w:sz w:val="20"/>
        </w:rPr>
        <w:t>deep</w:t>
      </w:r>
      <w:r>
        <w:rPr>
          <w:spacing w:val="-4"/>
          <w:sz w:val="20"/>
        </w:rPr>
        <w:t xml:space="preserve"> </w:t>
      </w:r>
      <w:r>
        <w:rPr>
          <w:spacing w:val="-2"/>
          <w:sz w:val="20"/>
        </w:rPr>
        <w:t>learning</w:t>
      </w:r>
      <w:r>
        <w:rPr>
          <w:spacing w:val="-6"/>
          <w:sz w:val="20"/>
        </w:rPr>
        <w:t xml:space="preserve"> </w:t>
      </w:r>
      <w:r>
        <w:rPr>
          <w:spacing w:val="-2"/>
          <w:sz w:val="20"/>
        </w:rPr>
        <w:t>surrogate</w:t>
      </w:r>
      <w:r>
        <w:rPr>
          <w:spacing w:val="-4"/>
          <w:sz w:val="20"/>
        </w:rPr>
        <w:t xml:space="preserve"> </w:t>
      </w:r>
      <w:r>
        <w:rPr>
          <w:spacing w:val="-2"/>
          <w:sz w:val="20"/>
        </w:rPr>
        <w:t>flow</w:t>
      </w:r>
      <w:r>
        <w:rPr>
          <w:spacing w:val="-6"/>
          <w:sz w:val="20"/>
        </w:rPr>
        <w:t xml:space="preserve"> </w:t>
      </w:r>
      <w:r>
        <w:rPr>
          <w:spacing w:val="-2"/>
          <w:sz w:val="20"/>
        </w:rPr>
        <w:t>model.</w:t>
      </w:r>
      <w:r>
        <w:rPr>
          <w:spacing w:val="9"/>
          <w:sz w:val="20"/>
        </w:rPr>
        <w:t xml:space="preserve"> </w:t>
      </w:r>
      <w:r>
        <w:rPr>
          <w:i/>
          <w:spacing w:val="-2"/>
          <w:sz w:val="20"/>
        </w:rPr>
        <w:t>Journal</w:t>
      </w:r>
      <w:r>
        <w:rPr>
          <w:i/>
          <w:spacing w:val="-1"/>
          <w:sz w:val="20"/>
        </w:rPr>
        <w:t xml:space="preserve"> </w:t>
      </w:r>
      <w:r>
        <w:rPr>
          <w:i/>
          <w:spacing w:val="-2"/>
          <w:sz w:val="20"/>
        </w:rPr>
        <w:t>of</w:t>
      </w:r>
      <w:r>
        <w:rPr>
          <w:i/>
          <w:spacing w:val="-1"/>
          <w:sz w:val="20"/>
        </w:rPr>
        <w:t xml:space="preserve"> </w:t>
      </w:r>
      <w:r>
        <w:rPr>
          <w:i/>
          <w:spacing w:val="-2"/>
          <w:sz w:val="20"/>
        </w:rPr>
        <w:t>Petroleum</w:t>
      </w:r>
      <w:r>
        <w:rPr>
          <w:i/>
          <w:spacing w:val="-1"/>
          <w:sz w:val="20"/>
        </w:rPr>
        <w:t xml:space="preserve"> </w:t>
      </w:r>
      <w:r>
        <w:rPr>
          <w:i/>
          <w:spacing w:val="-2"/>
          <w:sz w:val="20"/>
        </w:rPr>
        <w:t>Science and Engineering</w:t>
      </w:r>
      <w:r>
        <w:rPr>
          <w:spacing w:val="-2"/>
          <w:sz w:val="20"/>
        </w:rPr>
        <w:t>,</w:t>
      </w:r>
      <w:r>
        <w:rPr>
          <w:spacing w:val="-4"/>
          <w:sz w:val="20"/>
        </w:rPr>
        <w:t xml:space="preserve"> </w:t>
      </w:r>
      <w:r>
        <w:rPr>
          <w:spacing w:val="-2"/>
          <w:sz w:val="20"/>
        </w:rPr>
        <w:t>212:110244,</w:t>
      </w:r>
    </w:p>
    <w:p w14:paraId="000DBBD6" w14:textId="77777777" w:rsidR="0096722D" w:rsidRDefault="00BE2784">
      <w:pPr>
        <w:pStyle w:val="BodyText"/>
        <w:tabs>
          <w:tab w:val="left" w:pos="929"/>
        </w:tabs>
      </w:pPr>
      <w:r>
        <w:rPr>
          <w:rFonts w:ascii="Arial"/>
          <w:spacing w:val="-5"/>
          <w:sz w:val="10"/>
        </w:rPr>
        <w:t>566</w:t>
      </w:r>
      <w:r>
        <w:rPr>
          <w:rFonts w:ascii="Arial"/>
          <w:sz w:val="10"/>
        </w:rPr>
        <w:tab/>
      </w:r>
      <w:r>
        <w:rPr>
          <w:spacing w:val="-4"/>
        </w:rPr>
        <w:t>5</w:t>
      </w:r>
      <w:r>
        <w:rPr>
          <w:spacing w:val="-3"/>
        </w:rPr>
        <w:t xml:space="preserve"> </w:t>
      </w:r>
      <w:r>
        <w:rPr>
          <w:spacing w:val="-4"/>
        </w:rPr>
        <w:t>2022.</w:t>
      </w:r>
      <w:r>
        <w:rPr>
          <w:spacing w:val="13"/>
        </w:rPr>
        <w:t xml:space="preserve"> </w:t>
      </w:r>
      <w:r>
        <w:rPr>
          <w:spacing w:val="-4"/>
        </w:rPr>
        <w:t>ISSN</w:t>
      </w:r>
      <w:r>
        <w:rPr>
          <w:spacing w:val="-3"/>
        </w:rPr>
        <w:t xml:space="preserve"> </w:t>
      </w:r>
      <w:r>
        <w:rPr>
          <w:spacing w:val="-4"/>
        </w:rPr>
        <w:t>0920-4105.</w:t>
      </w:r>
      <w:r>
        <w:rPr>
          <w:spacing w:val="12"/>
        </w:rPr>
        <w:t xml:space="preserve"> </w:t>
      </w:r>
      <w:r>
        <w:rPr>
          <w:spacing w:val="-4"/>
        </w:rPr>
        <w:t>doi:</w:t>
      </w:r>
      <w:r>
        <w:rPr>
          <w:spacing w:val="13"/>
        </w:rPr>
        <w:t xml:space="preserve"> </w:t>
      </w:r>
      <w:r>
        <w:rPr>
          <w:spacing w:val="-4"/>
        </w:rPr>
        <w:t>10.1016/J.PETROL.2022.110244.</w:t>
      </w:r>
    </w:p>
    <w:p w14:paraId="29EBA48F" w14:textId="77777777" w:rsidR="0096722D" w:rsidRDefault="0096722D">
      <w:pPr>
        <w:pStyle w:val="BodyText"/>
        <w:spacing w:before="103"/>
        <w:ind w:left="0"/>
      </w:pPr>
    </w:p>
    <w:p w14:paraId="5014D50C" w14:textId="77777777" w:rsidR="0096722D" w:rsidRDefault="00BE2784">
      <w:pPr>
        <w:pStyle w:val="BodyText"/>
        <w:spacing w:before="1"/>
      </w:pPr>
      <w:r>
        <w:rPr>
          <w:rFonts w:ascii="Arial" w:hAnsi="Arial"/>
          <w:sz w:val="10"/>
        </w:rPr>
        <w:t>567</w:t>
      </w:r>
      <w:r>
        <w:rPr>
          <w:rFonts w:ascii="Arial" w:hAnsi="Arial"/>
          <w:spacing w:val="117"/>
          <w:sz w:val="10"/>
        </w:rPr>
        <w:t xml:space="preserve"> </w:t>
      </w:r>
      <w:bookmarkStart w:id="332" w:name="_bookmark67"/>
      <w:bookmarkEnd w:id="332"/>
      <w:r>
        <w:t>[53]</w:t>
      </w:r>
      <w:r>
        <w:rPr>
          <w:spacing w:val="25"/>
        </w:rPr>
        <w:t xml:space="preserve"> </w:t>
      </w:r>
      <w:r>
        <w:t>Gege</w:t>
      </w:r>
      <w:r>
        <w:rPr>
          <w:spacing w:val="-1"/>
        </w:rPr>
        <w:t xml:space="preserve"> </w:t>
      </w:r>
      <w:r>
        <w:t>Wen, Zongyi</w:t>
      </w:r>
      <w:r>
        <w:rPr>
          <w:spacing w:val="-1"/>
        </w:rPr>
        <w:t xml:space="preserve"> </w:t>
      </w:r>
      <w:r>
        <w:t>Li,</w:t>
      </w:r>
      <w:r>
        <w:rPr>
          <w:spacing w:val="-1"/>
        </w:rPr>
        <w:t xml:space="preserve"> </w:t>
      </w:r>
      <w:r>
        <w:t>Kamyar</w:t>
      </w:r>
      <w:r>
        <w:rPr>
          <w:spacing w:val="-1"/>
        </w:rPr>
        <w:t xml:space="preserve"> </w:t>
      </w:r>
      <w:r>
        <w:t>Azizzadenesheli,</w:t>
      </w:r>
      <w:r>
        <w:rPr>
          <w:spacing w:val="-1"/>
        </w:rPr>
        <w:t xml:space="preserve"> </w:t>
      </w:r>
      <w:r>
        <w:t>Anima</w:t>
      </w:r>
      <w:r>
        <w:rPr>
          <w:spacing w:val="-1"/>
        </w:rPr>
        <w:t xml:space="preserve"> </w:t>
      </w:r>
      <w:r>
        <w:t>Anandkumar,</w:t>
      </w:r>
      <w:r>
        <w:rPr>
          <w:spacing w:val="-1"/>
        </w:rPr>
        <w:t xml:space="preserve"> </w:t>
      </w:r>
      <w:r>
        <w:t>and</w:t>
      </w:r>
      <w:r>
        <w:rPr>
          <w:spacing w:val="-1"/>
        </w:rPr>
        <w:t xml:space="preserve"> </w:t>
      </w:r>
      <w:r>
        <w:t>Sally</w:t>
      </w:r>
      <w:r>
        <w:rPr>
          <w:spacing w:val="-1"/>
        </w:rPr>
        <w:t xml:space="preserve"> </w:t>
      </w:r>
      <w:r>
        <w:t>M.</w:t>
      </w:r>
      <w:r>
        <w:rPr>
          <w:spacing w:val="-1"/>
        </w:rPr>
        <w:t xml:space="preserve"> </w:t>
      </w:r>
      <w:r>
        <w:t>Benson.</w:t>
      </w:r>
      <w:r>
        <w:rPr>
          <w:spacing w:val="15"/>
        </w:rPr>
        <w:t xml:space="preserve"> </w:t>
      </w:r>
      <w:r>
        <w:t>U-fno—</w:t>
      </w:r>
      <w:r>
        <w:rPr>
          <w:spacing w:val="-5"/>
        </w:rPr>
        <w:t>an</w:t>
      </w:r>
    </w:p>
    <w:p w14:paraId="4A3DFF55" w14:textId="77777777" w:rsidR="0096722D" w:rsidRDefault="00BE2784">
      <w:pPr>
        <w:tabs>
          <w:tab w:val="left" w:pos="929"/>
        </w:tabs>
        <w:spacing w:before="171"/>
        <w:ind w:left="154"/>
        <w:rPr>
          <w:i/>
          <w:sz w:val="20"/>
        </w:rPr>
      </w:pPr>
      <w:r>
        <w:rPr>
          <w:rFonts w:ascii="Arial"/>
          <w:spacing w:val="-5"/>
          <w:sz w:val="10"/>
        </w:rPr>
        <w:t>568</w:t>
      </w:r>
      <w:r>
        <w:rPr>
          <w:rFonts w:ascii="Arial"/>
          <w:sz w:val="10"/>
        </w:rPr>
        <w:tab/>
      </w:r>
      <w:r>
        <w:rPr>
          <w:spacing w:val="-2"/>
          <w:sz w:val="20"/>
        </w:rPr>
        <w:t>enhanced</w:t>
      </w:r>
      <w:r>
        <w:rPr>
          <w:spacing w:val="6"/>
          <w:sz w:val="20"/>
        </w:rPr>
        <w:t xml:space="preserve"> </w:t>
      </w:r>
      <w:r>
        <w:rPr>
          <w:spacing w:val="-2"/>
          <w:sz w:val="20"/>
        </w:rPr>
        <w:t>fourier</w:t>
      </w:r>
      <w:r>
        <w:rPr>
          <w:spacing w:val="6"/>
          <w:sz w:val="20"/>
        </w:rPr>
        <w:t xml:space="preserve"> </w:t>
      </w:r>
      <w:r>
        <w:rPr>
          <w:spacing w:val="-2"/>
          <w:sz w:val="20"/>
        </w:rPr>
        <w:t>neural</w:t>
      </w:r>
      <w:r>
        <w:rPr>
          <w:spacing w:val="7"/>
          <w:sz w:val="20"/>
        </w:rPr>
        <w:t xml:space="preserve"> </w:t>
      </w:r>
      <w:r>
        <w:rPr>
          <w:spacing w:val="-2"/>
          <w:sz w:val="20"/>
        </w:rPr>
        <w:t>operator-based</w:t>
      </w:r>
      <w:r>
        <w:rPr>
          <w:spacing w:val="6"/>
          <w:sz w:val="20"/>
        </w:rPr>
        <w:t xml:space="preserve"> </w:t>
      </w:r>
      <w:r>
        <w:rPr>
          <w:spacing w:val="-2"/>
          <w:sz w:val="20"/>
        </w:rPr>
        <w:t>deep-learning</w:t>
      </w:r>
      <w:r>
        <w:rPr>
          <w:spacing w:val="7"/>
          <w:sz w:val="20"/>
        </w:rPr>
        <w:t xml:space="preserve"> </w:t>
      </w:r>
      <w:r>
        <w:rPr>
          <w:spacing w:val="-2"/>
          <w:sz w:val="20"/>
        </w:rPr>
        <w:t>model</w:t>
      </w:r>
      <w:r>
        <w:rPr>
          <w:spacing w:val="6"/>
          <w:sz w:val="20"/>
        </w:rPr>
        <w:t xml:space="preserve"> </w:t>
      </w:r>
      <w:r>
        <w:rPr>
          <w:spacing w:val="-2"/>
          <w:sz w:val="20"/>
        </w:rPr>
        <w:t>for</w:t>
      </w:r>
      <w:r>
        <w:rPr>
          <w:spacing w:val="7"/>
          <w:sz w:val="20"/>
        </w:rPr>
        <w:t xml:space="preserve"> </w:t>
      </w:r>
      <w:r>
        <w:rPr>
          <w:spacing w:val="-2"/>
          <w:sz w:val="20"/>
        </w:rPr>
        <w:t>multiphase</w:t>
      </w:r>
      <w:r>
        <w:rPr>
          <w:spacing w:val="6"/>
          <w:sz w:val="20"/>
        </w:rPr>
        <w:t xml:space="preserve"> </w:t>
      </w:r>
      <w:r>
        <w:rPr>
          <w:spacing w:val="-2"/>
          <w:sz w:val="20"/>
        </w:rPr>
        <w:t>flow.</w:t>
      </w:r>
      <w:r>
        <w:rPr>
          <w:spacing w:val="40"/>
          <w:sz w:val="20"/>
        </w:rPr>
        <w:t xml:space="preserve"> </w:t>
      </w:r>
      <w:r>
        <w:rPr>
          <w:i/>
          <w:spacing w:val="-2"/>
          <w:sz w:val="20"/>
        </w:rPr>
        <w:t>Advances</w:t>
      </w:r>
      <w:r>
        <w:rPr>
          <w:i/>
          <w:spacing w:val="8"/>
          <w:sz w:val="20"/>
        </w:rPr>
        <w:t xml:space="preserve"> </w:t>
      </w:r>
      <w:r>
        <w:rPr>
          <w:i/>
          <w:spacing w:val="-2"/>
          <w:sz w:val="20"/>
        </w:rPr>
        <w:t>in</w:t>
      </w:r>
      <w:r>
        <w:rPr>
          <w:i/>
          <w:spacing w:val="9"/>
          <w:sz w:val="20"/>
        </w:rPr>
        <w:t xml:space="preserve"> </w:t>
      </w:r>
      <w:r>
        <w:rPr>
          <w:i/>
          <w:spacing w:val="-2"/>
          <w:sz w:val="20"/>
        </w:rPr>
        <w:t>Water</w:t>
      </w:r>
    </w:p>
    <w:p w14:paraId="47792EC7" w14:textId="77777777" w:rsidR="0096722D" w:rsidRDefault="00BE2784">
      <w:pPr>
        <w:pStyle w:val="BodyText"/>
        <w:tabs>
          <w:tab w:val="left" w:pos="929"/>
        </w:tabs>
      </w:pPr>
      <w:r>
        <w:rPr>
          <w:rFonts w:ascii="Arial"/>
          <w:spacing w:val="-5"/>
          <w:sz w:val="10"/>
        </w:rPr>
        <w:t>569</w:t>
      </w:r>
      <w:r>
        <w:rPr>
          <w:rFonts w:ascii="Arial"/>
          <w:sz w:val="10"/>
        </w:rPr>
        <w:tab/>
      </w:r>
      <w:r>
        <w:rPr>
          <w:i/>
          <w:spacing w:val="-6"/>
        </w:rPr>
        <w:t>Resources</w:t>
      </w:r>
      <w:r>
        <w:rPr>
          <w:spacing w:val="-6"/>
        </w:rPr>
        <w:t>,</w:t>
      </w:r>
      <w:r>
        <w:rPr>
          <w:spacing w:val="4"/>
        </w:rPr>
        <w:t xml:space="preserve"> </w:t>
      </w:r>
      <w:r>
        <w:rPr>
          <w:spacing w:val="-6"/>
        </w:rPr>
        <w:t>163:104180,</w:t>
      </w:r>
      <w:r>
        <w:rPr>
          <w:spacing w:val="4"/>
        </w:rPr>
        <w:t xml:space="preserve"> </w:t>
      </w:r>
      <w:r>
        <w:rPr>
          <w:spacing w:val="-6"/>
        </w:rPr>
        <w:t>2022.</w:t>
      </w:r>
      <w:r>
        <w:rPr>
          <w:spacing w:val="21"/>
        </w:rPr>
        <w:t xml:space="preserve"> </w:t>
      </w:r>
      <w:r>
        <w:rPr>
          <w:spacing w:val="-6"/>
        </w:rPr>
        <w:t>ISSN</w:t>
      </w:r>
      <w:r>
        <w:rPr>
          <w:spacing w:val="5"/>
        </w:rPr>
        <w:t xml:space="preserve"> </w:t>
      </w:r>
      <w:r>
        <w:rPr>
          <w:spacing w:val="-6"/>
        </w:rPr>
        <w:t>0309-1708.</w:t>
      </w:r>
      <w:r>
        <w:rPr>
          <w:spacing w:val="22"/>
        </w:rPr>
        <w:t xml:space="preserve"> </w:t>
      </w:r>
      <w:r>
        <w:rPr>
          <w:spacing w:val="-6"/>
        </w:rPr>
        <w:t>doi:</w:t>
      </w:r>
      <w:r>
        <w:rPr>
          <w:spacing w:val="22"/>
        </w:rPr>
        <w:t xml:space="preserve"> </w:t>
      </w:r>
      <w:r>
        <w:rPr>
          <w:spacing w:val="-6"/>
        </w:rPr>
        <w:t>https://doi.org/10.1016/j.advwatres.2022.104180.</w:t>
      </w:r>
    </w:p>
    <w:p w14:paraId="0F046C67" w14:textId="77777777" w:rsidR="0096722D" w:rsidRDefault="0096722D">
      <w:pPr>
        <w:pStyle w:val="BodyText"/>
        <w:spacing w:before="104"/>
        <w:ind w:left="0"/>
      </w:pPr>
    </w:p>
    <w:p w14:paraId="37BF524E" w14:textId="77777777" w:rsidR="0096722D" w:rsidRDefault="00BE2784">
      <w:pPr>
        <w:pStyle w:val="BodyText"/>
        <w:spacing w:before="0"/>
      </w:pPr>
      <w:r>
        <w:rPr>
          <w:rFonts w:ascii="Arial"/>
          <w:sz w:val="10"/>
        </w:rPr>
        <w:t>570</w:t>
      </w:r>
      <w:r>
        <w:rPr>
          <w:rFonts w:ascii="Arial"/>
          <w:spacing w:val="117"/>
          <w:sz w:val="10"/>
        </w:rPr>
        <w:t xml:space="preserve"> </w:t>
      </w:r>
      <w:bookmarkStart w:id="333" w:name="_bookmark68"/>
      <w:bookmarkEnd w:id="333"/>
      <w:r>
        <w:t>[54]</w:t>
      </w:r>
      <w:r>
        <w:rPr>
          <w:spacing w:val="25"/>
        </w:rPr>
        <w:t xml:space="preserve"> </w:t>
      </w:r>
      <w:r>
        <w:t>Gege</w:t>
      </w:r>
      <w:r>
        <w:rPr>
          <w:spacing w:val="-7"/>
        </w:rPr>
        <w:t xml:space="preserve"> </w:t>
      </w:r>
      <w:r>
        <w:t>Wen,</w:t>
      </w:r>
      <w:r>
        <w:rPr>
          <w:spacing w:val="-6"/>
        </w:rPr>
        <w:t xml:space="preserve"> </w:t>
      </w:r>
      <w:r>
        <w:t>Zongyi</w:t>
      </w:r>
      <w:r>
        <w:rPr>
          <w:spacing w:val="-7"/>
        </w:rPr>
        <w:t xml:space="preserve"> </w:t>
      </w:r>
      <w:r>
        <w:t>Li,</w:t>
      </w:r>
      <w:r>
        <w:rPr>
          <w:spacing w:val="-5"/>
        </w:rPr>
        <w:t xml:space="preserve"> </w:t>
      </w:r>
      <w:r>
        <w:t>Qirui</w:t>
      </w:r>
      <w:r>
        <w:rPr>
          <w:spacing w:val="-7"/>
        </w:rPr>
        <w:t xml:space="preserve"> </w:t>
      </w:r>
      <w:r>
        <w:t>Long,</w:t>
      </w:r>
      <w:r>
        <w:rPr>
          <w:spacing w:val="-5"/>
        </w:rPr>
        <w:t xml:space="preserve"> </w:t>
      </w:r>
      <w:r>
        <w:t>Kamyar</w:t>
      </w:r>
      <w:r>
        <w:rPr>
          <w:spacing w:val="-7"/>
        </w:rPr>
        <w:t xml:space="preserve"> </w:t>
      </w:r>
      <w:r>
        <w:t>Azizzadenesheli,</w:t>
      </w:r>
      <w:r>
        <w:rPr>
          <w:spacing w:val="-5"/>
        </w:rPr>
        <w:t xml:space="preserve"> </w:t>
      </w:r>
      <w:r>
        <w:t>Anima</w:t>
      </w:r>
      <w:r>
        <w:rPr>
          <w:spacing w:val="-7"/>
        </w:rPr>
        <w:t xml:space="preserve"> </w:t>
      </w:r>
      <w:r>
        <w:t>Anandkumar,</w:t>
      </w:r>
      <w:r>
        <w:rPr>
          <w:spacing w:val="-6"/>
        </w:rPr>
        <w:t xml:space="preserve"> </w:t>
      </w:r>
      <w:r>
        <w:t>and</w:t>
      </w:r>
      <w:r>
        <w:rPr>
          <w:spacing w:val="-6"/>
        </w:rPr>
        <w:t xml:space="preserve"> </w:t>
      </w:r>
      <w:r>
        <w:t>Sally</w:t>
      </w:r>
      <w:r>
        <w:rPr>
          <w:spacing w:val="-7"/>
        </w:rPr>
        <w:t xml:space="preserve"> </w:t>
      </w:r>
      <w:r>
        <w:t>M.</w:t>
      </w:r>
      <w:r>
        <w:rPr>
          <w:spacing w:val="-7"/>
        </w:rPr>
        <w:t xml:space="preserve"> </w:t>
      </w:r>
      <w:r>
        <w:rPr>
          <w:spacing w:val="-2"/>
        </w:rPr>
        <w:t>Benson.</w:t>
      </w:r>
    </w:p>
    <w:p w14:paraId="41C55E97" w14:textId="77777777" w:rsidR="0096722D" w:rsidRDefault="00BE2784">
      <w:pPr>
        <w:pStyle w:val="BodyText"/>
        <w:tabs>
          <w:tab w:val="left" w:pos="929"/>
        </w:tabs>
        <w:rPr>
          <w:i/>
        </w:rPr>
      </w:pPr>
      <w:r>
        <w:rPr>
          <w:rFonts w:ascii="Arial"/>
          <w:spacing w:val="-5"/>
          <w:sz w:val="10"/>
        </w:rPr>
        <w:t>571</w:t>
      </w:r>
      <w:r>
        <w:rPr>
          <w:rFonts w:ascii="Arial"/>
          <w:sz w:val="10"/>
        </w:rPr>
        <w:tab/>
      </w:r>
      <w:r>
        <w:rPr>
          <w:spacing w:val="-4"/>
        </w:rPr>
        <w:t>Real-time</w:t>
      </w:r>
      <w:r>
        <w:rPr>
          <w:spacing w:val="-6"/>
        </w:rPr>
        <w:t xml:space="preserve"> </w:t>
      </w:r>
      <w:r>
        <w:rPr>
          <w:spacing w:val="-4"/>
        </w:rPr>
        <w:t>high-resolution</w:t>
      </w:r>
      <w:r>
        <w:rPr>
          <w:spacing w:val="-7"/>
        </w:rPr>
        <w:t xml:space="preserve"> </w:t>
      </w:r>
      <w:r>
        <w:rPr>
          <w:spacing w:val="-4"/>
        </w:rPr>
        <w:t>co</w:t>
      </w:r>
      <w:r>
        <w:rPr>
          <w:spacing w:val="-6"/>
        </w:rPr>
        <w:t xml:space="preserve"> </w:t>
      </w:r>
      <w:r>
        <w:rPr>
          <w:spacing w:val="-4"/>
        </w:rPr>
        <w:t>2</w:t>
      </w:r>
      <w:r>
        <w:rPr>
          <w:spacing w:val="-7"/>
        </w:rPr>
        <w:t xml:space="preserve"> </w:t>
      </w:r>
      <w:r>
        <w:rPr>
          <w:spacing w:val="-4"/>
        </w:rPr>
        <w:t>geological</w:t>
      </w:r>
      <w:r>
        <w:rPr>
          <w:spacing w:val="-6"/>
        </w:rPr>
        <w:t xml:space="preserve"> </w:t>
      </w:r>
      <w:r>
        <w:rPr>
          <w:spacing w:val="-4"/>
        </w:rPr>
        <w:t>storage</w:t>
      </w:r>
      <w:r>
        <w:rPr>
          <w:spacing w:val="-6"/>
        </w:rPr>
        <w:t xml:space="preserve"> </w:t>
      </w:r>
      <w:r>
        <w:rPr>
          <w:spacing w:val="-4"/>
        </w:rPr>
        <w:t>prediction</w:t>
      </w:r>
      <w:r>
        <w:rPr>
          <w:spacing w:val="-6"/>
        </w:rPr>
        <w:t xml:space="preserve"> </w:t>
      </w:r>
      <w:r>
        <w:rPr>
          <w:spacing w:val="-4"/>
        </w:rPr>
        <w:t>using</w:t>
      </w:r>
      <w:r>
        <w:rPr>
          <w:spacing w:val="-7"/>
        </w:rPr>
        <w:t xml:space="preserve"> </w:t>
      </w:r>
      <w:r>
        <w:rPr>
          <w:spacing w:val="-4"/>
        </w:rPr>
        <w:t>nested</w:t>
      </w:r>
      <w:r>
        <w:rPr>
          <w:spacing w:val="-5"/>
        </w:rPr>
        <w:t xml:space="preserve"> </w:t>
      </w:r>
      <w:r>
        <w:rPr>
          <w:spacing w:val="-4"/>
        </w:rPr>
        <w:t>fourier</w:t>
      </w:r>
      <w:r>
        <w:rPr>
          <w:spacing w:val="-7"/>
        </w:rPr>
        <w:t xml:space="preserve"> </w:t>
      </w:r>
      <w:r>
        <w:rPr>
          <w:spacing w:val="-4"/>
        </w:rPr>
        <w:t>neural</w:t>
      </w:r>
      <w:r>
        <w:rPr>
          <w:spacing w:val="-6"/>
        </w:rPr>
        <w:t xml:space="preserve"> </w:t>
      </w:r>
      <w:r>
        <w:rPr>
          <w:spacing w:val="-4"/>
        </w:rPr>
        <w:t>operators.</w:t>
      </w:r>
      <w:r>
        <w:rPr>
          <w:spacing w:val="2"/>
        </w:rPr>
        <w:t xml:space="preserve"> </w:t>
      </w:r>
      <w:r>
        <w:rPr>
          <w:i/>
          <w:spacing w:val="-4"/>
        </w:rPr>
        <w:t>Energy</w:t>
      </w:r>
    </w:p>
    <w:p w14:paraId="4BCAA20B" w14:textId="77777777" w:rsidR="0096722D" w:rsidRDefault="00BE2784">
      <w:pPr>
        <w:tabs>
          <w:tab w:val="left" w:pos="929"/>
        </w:tabs>
        <w:spacing w:before="171"/>
        <w:ind w:left="154"/>
        <w:rPr>
          <w:sz w:val="20"/>
        </w:rPr>
      </w:pPr>
      <w:r>
        <w:rPr>
          <w:rFonts w:ascii="Arial"/>
          <w:spacing w:val="-5"/>
          <w:sz w:val="10"/>
        </w:rPr>
        <w:t>572</w:t>
      </w:r>
      <w:r>
        <w:rPr>
          <w:rFonts w:ascii="Arial"/>
          <w:sz w:val="10"/>
        </w:rPr>
        <w:tab/>
      </w:r>
      <w:r>
        <w:rPr>
          <w:i/>
          <w:spacing w:val="-2"/>
          <w:sz w:val="20"/>
        </w:rPr>
        <w:t>&amp; Environmental</w:t>
      </w:r>
      <w:r>
        <w:rPr>
          <w:i/>
          <w:spacing w:val="-1"/>
          <w:sz w:val="20"/>
        </w:rPr>
        <w:t xml:space="preserve"> </w:t>
      </w:r>
      <w:r>
        <w:rPr>
          <w:i/>
          <w:spacing w:val="-2"/>
          <w:sz w:val="20"/>
        </w:rPr>
        <w:t>Science</w:t>
      </w:r>
      <w:r>
        <w:rPr>
          <w:spacing w:val="-2"/>
          <w:sz w:val="20"/>
        </w:rPr>
        <w:t>,</w:t>
      </w:r>
      <w:r>
        <w:rPr>
          <w:spacing w:val="-4"/>
          <w:sz w:val="20"/>
        </w:rPr>
        <w:t xml:space="preserve"> </w:t>
      </w:r>
      <w:r>
        <w:rPr>
          <w:spacing w:val="-2"/>
          <w:sz w:val="20"/>
        </w:rPr>
        <w:t>2023.</w:t>
      </w:r>
      <w:r>
        <w:rPr>
          <w:spacing w:val="10"/>
          <w:sz w:val="20"/>
        </w:rPr>
        <w:t xml:space="preserve"> </w:t>
      </w:r>
      <w:r>
        <w:rPr>
          <w:spacing w:val="-2"/>
          <w:sz w:val="20"/>
        </w:rPr>
        <w:t>ISSN</w:t>
      </w:r>
      <w:r>
        <w:rPr>
          <w:spacing w:val="-5"/>
          <w:sz w:val="20"/>
        </w:rPr>
        <w:t xml:space="preserve"> </w:t>
      </w:r>
      <w:r>
        <w:rPr>
          <w:spacing w:val="-2"/>
          <w:sz w:val="20"/>
        </w:rPr>
        <w:t>1754-5692.</w:t>
      </w:r>
      <w:r>
        <w:rPr>
          <w:spacing w:val="9"/>
          <w:sz w:val="20"/>
        </w:rPr>
        <w:t xml:space="preserve"> </w:t>
      </w:r>
      <w:r>
        <w:rPr>
          <w:spacing w:val="-2"/>
          <w:sz w:val="20"/>
        </w:rPr>
        <w:t>doi:</w:t>
      </w:r>
      <w:r>
        <w:rPr>
          <w:spacing w:val="10"/>
          <w:sz w:val="20"/>
        </w:rPr>
        <w:t xml:space="preserve"> </w:t>
      </w:r>
      <w:r>
        <w:rPr>
          <w:spacing w:val="-2"/>
          <w:sz w:val="20"/>
        </w:rPr>
        <w:t>10.1039/d2ee04204e.</w:t>
      </w:r>
    </w:p>
    <w:p w14:paraId="37B75C02" w14:textId="77777777" w:rsidR="0096722D" w:rsidRDefault="0096722D">
      <w:pPr>
        <w:pStyle w:val="BodyText"/>
        <w:spacing w:before="104"/>
        <w:ind w:left="0"/>
      </w:pPr>
    </w:p>
    <w:p w14:paraId="105194AB" w14:textId="77777777" w:rsidR="0096722D" w:rsidRDefault="00BE2784">
      <w:pPr>
        <w:pStyle w:val="BodyText"/>
        <w:spacing w:before="0"/>
      </w:pPr>
      <w:r>
        <w:rPr>
          <w:rFonts w:ascii="Arial"/>
          <w:sz w:val="10"/>
        </w:rPr>
        <w:t>573</w:t>
      </w:r>
      <w:r>
        <w:rPr>
          <w:rFonts w:ascii="Arial"/>
          <w:spacing w:val="130"/>
          <w:sz w:val="10"/>
        </w:rPr>
        <w:t xml:space="preserve"> </w:t>
      </w:r>
      <w:bookmarkStart w:id="334" w:name="_bookmark69"/>
      <w:bookmarkEnd w:id="334"/>
      <w:r>
        <w:t>[55]</w:t>
      </w:r>
      <w:r>
        <w:rPr>
          <w:spacing w:val="32"/>
        </w:rPr>
        <w:t xml:space="preserve"> </w:t>
      </w:r>
      <w:r>
        <w:t>Honggeun</w:t>
      </w:r>
      <w:r>
        <w:rPr>
          <w:spacing w:val="24"/>
        </w:rPr>
        <w:t xml:space="preserve"> </w:t>
      </w:r>
      <w:r>
        <w:t>Jo,</w:t>
      </w:r>
      <w:r>
        <w:rPr>
          <w:spacing w:val="30"/>
        </w:rPr>
        <w:t xml:space="preserve"> </w:t>
      </w:r>
      <w:r>
        <w:t>Wen</w:t>
      </w:r>
      <w:r>
        <w:rPr>
          <w:spacing w:val="25"/>
        </w:rPr>
        <w:t xml:space="preserve"> </w:t>
      </w:r>
      <w:r>
        <w:t>Pan,</w:t>
      </w:r>
      <w:r>
        <w:rPr>
          <w:spacing w:val="30"/>
        </w:rPr>
        <w:t xml:space="preserve"> </w:t>
      </w:r>
      <w:r>
        <w:t>Javier</w:t>
      </w:r>
      <w:r>
        <w:rPr>
          <w:spacing w:val="25"/>
        </w:rPr>
        <w:t xml:space="preserve"> </w:t>
      </w:r>
      <w:r>
        <w:t>E</w:t>
      </w:r>
      <w:r>
        <w:rPr>
          <w:spacing w:val="25"/>
        </w:rPr>
        <w:t xml:space="preserve"> </w:t>
      </w:r>
      <w:r>
        <w:t>Santos,</w:t>
      </w:r>
      <w:r>
        <w:rPr>
          <w:spacing w:val="29"/>
        </w:rPr>
        <w:t xml:space="preserve"> </w:t>
      </w:r>
      <w:r>
        <w:t>Hyungsik</w:t>
      </w:r>
      <w:r>
        <w:rPr>
          <w:spacing w:val="25"/>
        </w:rPr>
        <w:t xml:space="preserve"> </w:t>
      </w:r>
      <w:r>
        <w:t>Jung,</w:t>
      </w:r>
      <w:r>
        <w:rPr>
          <w:spacing w:val="30"/>
        </w:rPr>
        <w:t xml:space="preserve"> </w:t>
      </w:r>
      <w:r>
        <w:t>and</w:t>
      </w:r>
      <w:r>
        <w:rPr>
          <w:spacing w:val="25"/>
        </w:rPr>
        <w:t xml:space="preserve"> </w:t>
      </w:r>
      <w:r>
        <w:t>Michael</w:t>
      </w:r>
      <w:r>
        <w:rPr>
          <w:spacing w:val="25"/>
        </w:rPr>
        <w:t xml:space="preserve"> </w:t>
      </w:r>
      <w:r>
        <w:t>J</w:t>
      </w:r>
      <w:r>
        <w:rPr>
          <w:spacing w:val="25"/>
        </w:rPr>
        <w:t xml:space="preserve"> </w:t>
      </w:r>
      <w:r>
        <w:t>Pyrcz.</w:t>
      </w:r>
      <w:r>
        <w:rPr>
          <w:spacing w:val="58"/>
          <w:w w:val="150"/>
        </w:rPr>
        <w:t xml:space="preserve"> </w:t>
      </w:r>
      <w:r>
        <w:t>Machine</w:t>
      </w:r>
      <w:r>
        <w:rPr>
          <w:spacing w:val="25"/>
        </w:rPr>
        <w:t xml:space="preserve"> </w:t>
      </w:r>
      <w:r>
        <w:rPr>
          <w:spacing w:val="-2"/>
        </w:rPr>
        <w:t>learning</w:t>
      </w:r>
    </w:p>
    <w:p w14:paraId="24C112BA" w14:textId="77777777" w:rsidR="0096722D" w:rsidRDefault="00BE2784">
      <w:pPr>
        <w:tabs>
          <w:tab w:val="left" w:pos="929"/>
        </w:tabs>
        <w:spacing w:before="171"/>
        <w:ind w:left="154"/>
        <w:rPr>
          <w:sz w:val="20"/>
        </w:rPr>
      </w:pPr>
      <w:r>
        <w:rPr>
          <w:rFonts w:ascii="Arial"/>
          <w:spacing w:val="-5"/>
          <w:sz w:val="10"/>
        </w:rPr>
        <w:t>574</w:t>
      </w:r>
      <w:r>
        <w:rPr>
          <w:rFonts w:ascii="Arial"/>
          <w:sz w:val="10"/>
        </w:rPr>
        <w:tab/>
      </w:r>
      <w:r>
        <w:rPr>
          <w:spacing w:val="-2"/>
          <w:sz w:val="20"/>
        </w:rPr>
        <w:t>assisted</w:t>
      </w:r>
      <w:r>
        <w:rPr>
          <w:spacing w:val="1"/>
          <w:sz w:val="20"/>
        </w:rPr>
        <w:t xml:space="preserve"> </w:t>
      </w:r>
      <w:r>
        <w:rPr>
          <w:spacing w:val="-2"/>
          <w:sz w:val="20"/>
        </w:rPr>
        <w:t>history</w:t>
      </w:r>
      <w:r>
        <w:rPr>
          <w:spacing w:val="1"/>
          <w:sz w:val="20"/>
        </w:rPr>
        <w:t xml:space="preserve"> </w:t>
      </w:r>
      <w:r>
        <w:rPr>
          <w:spacing w:val="-2"/>
          <w:sz w:val="20"/>
        </w:rPr>
        <w:t>matching</w:t>
      </w:r>
      <w:r>
        <w:rPr>
          <w:spacing w:val="2"/>
          <w:sz w:val="20"/>
        </w:rPr>
        <w:t xml:space="preserve"> </w:t>
      </w:r>
      <w:r>
        <w:rPr>
          <w:spacing w:val="-2"/>
          <w:sz w:val="20"/>
        </w:rPr>
        <w:t>for</w:t>
      </w:r>
      <w:r>
        <w:rPr>
          <w:spacing w:val="1"/>
          <w:sz w:val="20"/>
        </w:rPr>
        <w:t xml:space="preserve"> </w:t>
      </w:r>
      <w:r>
        <w:rPr>
          <w:spacing w:val="-2"/>
          <w:sz w:val="20"/>
        </w:rPr>
        <w:t>a</w:t>
      </w:r>
      <w:r>
        <w:rPr>
          <w:spacing w:val="1"/>
          <w:sz w:val="20"/>
        </w:rPr>
        <w:t xml:space="preserve"> </w:t>
      </w:r>
      <w:r>
        <w:rPr>
          <w:spacing w:val="-2"/>
          <w:sz w:val="20"/>
        </w:rPr>
        <w:t>deepwater</w:t>
      </w:r>
      <w:r>
        <w:rPr>
          <w:spacing w:val="2"/>
          <w:sz w:val="20"/>
        </w:rPr>
        <w:t xml:space="preserve"> </w:t>
      </w:r>
      <w:r>
        <w:rPr>
          <w:spacing w:val="-2"/>
          <w:sz w:val="20"/>
        </w:rPr>
        <w:t>lobe</w:t>
      </w:r>
      <w:r>
        <w:rPr>
          <w:spacing w:val="1"/>
          <w:sz w:val="20"/>
        </w:rPr>
        <w:t xml:space="preserve"> </w:t>
      </w:r>
      <w:r>
        <w:rPr>
          <w:spacing w:val="-2"/>
          <w:sz w:val="20"/>
        </w:rPr>
        <w:t>system.</w:t>
      </w:r>
      <w:r>
        <w:rPr>
          <w:spacing w:val="17"/>
          <w:sz w:val="20"/>
        </w:rPr>
        <w:t xml:space="preserve"> </w:t>
      </w:r>
      <w:r>
        <w:rPr>
          <w:i/>
          <w:spacing w:val="-2"/>
          <w:sz w:val="20"/>
        </w:rPr>
        <w:t>Journal</w:t>
      </w:r>
      <w:r>
        <w:rPr>
          <w:i/>
          <w:spacing w:val="5"/>
          <w:sz w:val="20"/>
        </w:rPr>
        <w:t xml:space="preserve"> </w:t>
      </w:r>
      <w:r>
        <w:rPr>
          <w:i/>
          <w:spacing w:val="-2"/>
          <w:sz w:val="20"/>
        </w:rPr>
        <w:t>of</w:t>
      </w:r>
      <w:r>
        <w:rPr>
          <w:i/>
          <w:spacing w:val="5"/>
          <w:sz w:val="20"/>
        </w:rPr>
        <w:t xml:space="preserve"> </w:t>
      </w:r>
      <w:r>
        <w:rPr>
          <w:i/>
          <w:spacing w:val="-2"/>
          <w:sz w:val="20"/>
        </w:rPr>
        <w:t>Petroleum</w:t>
      </w:r>
      <w:r>
        <w:rPr>
          <w:i/>
          <w:spacing w:val="5"/>
          <w:sz w:val="20"/>
        </w:rPr>
        <w:t xml:space="preserve"> </w:t>
      </w:r>
      <w:r>
        <w:rPr>
          <w:i/>
          <w:spacing w:val="-2"/>
          <w:sz w:val="20"/>
        </w:rPr>
        <w:t>Science</w:t>
      </w:r>
      <w:r>
        <w:rPr>
          <w:i/>
          <w:spacing w:val="6"/>
          <w:sz w:val="20"/>
        </w:rPr>
        <w:t xml:space="preserve"> </w:t>
      </w:r>
      <w:r>
        <w:rPr>
          <w:i/>
          <w:spacing w:val="-2"/>
          <w:sz w:val="20"/>
        </w:rPr>
        <w:t>and</w:t>
      </w:r>
      <w:r>
        <w:rPr>
          <w:i/>
          <w:spacing w:val="5"/>
          <w:sz w:val="20"/>
        </w:rPr>
        <w:t xml:space="preserve"> </w:t>
      </w:r>
      <w:r>
        <w:rPr>
          <w:i/>
          <w:spacing w:val="-2"/>
          <w:sz w:val="20"/>
        </w:rPr>
        <w:t>Engineering</w:t>
      </w:r>
      <w:r>
        <w:rPr>
          <w:spacing w:val="-2"/>
          <w:sz w:val="20"/>
        </w:rPr>
        <w:t>,</w:t>
      </w:r>
    </w:p>
    <w:p w14:paraId="1DF842AA" w14:textId="77777777" w:rsidR="0096722D" w:rsidRDefault="00BE2784">
      <w:pPr>
        <w:pStyle w:val="BodyText"/>
        <w:tabs>
          <w:tab w:val="left" w:pos="929"/>
        </w:tabs>
        <w:spacing w:before="172"/>
      </w:pPr>
      <w:r>
        <w:rPr>
          <w:rFonts w:ascii="Arial"/>
          <w:spacing w:val="-5"/>
          <w:sz w:val="10"/>
        </w:rPr>
        <w:t>575</w:t>
      </w:r>
      <w:r>
        <w:rPr>
          <w:rFonts w:ascii="Arial"/>
          <w:sz w:val="10"/>
        </w:rPr>
        <w:tab/>
      </w:r>
      <w:r>
        <w:rPr>
          <w:w w:val="90"/>
        </w:rPr>
        <w:t>207:109086,</w:t>
      </w:r>
      <w:r>
        <w:rPr>
          <w:spacing w:val="6"/>
        </w:rPr>
        <w:t xml:space="preserve"> </w:t>
      </w:r>
      <w:r>
        <w:rPr>
          <w:spacing w:val="-2"/>
        </w:rPr>
        <w:t>2021.</w:t>
      </w:r>
    </w:p>
    <w:p w14:paraId="5822261C" w14:textId="77777777" w:rsidR="0096722D" w:rsidRDefault="0096722D">
      <w:pPr>
        <w:pStyle w:val="BodyText"/>
        <w:spacing w:before="103"/>
        <w:ind w:left="0"/>
      </w:pPr>
    </w:p>
    <w:p w14:paraId="311CDC69" w14:textId="77777777" w:rsidR="0096722D" w:rsidRDefault="00BE2784">
      <w:pPr>
        <w:pStyle w:val="BodyText"/>
        <w:spacing w:before="0"/>
      </w:pPr>
      <w:r>
        <w:rPr>
          <w:rFonts w:ascii="Arial"/>
          <w:sz w:val="10"/>
        </w:rPr>
        <w:t>576</w:t>
      </w:r>
      <w:r>
        <w:rPr>
          <w:rFonts w:ascii="Arial"/>
          <w:spacing w:val="104"/>
          <w:sz w:val="10"/>
        </w:rPr>
        <w:t xml:space="preserve"> </w:t>
      </w:r>
      <w:bookmarkStart w:id="335" w:name="_bookmark70"/>
      <w:bookmarkEnd w:id="335"/>
      <w:r>
        <w:t>[56]</w:t>
      </w:r>
      <w:r>
        <w:rPr>
          <w:spacing w:val="18"/>
        </w:rPr>
        <w:t xml:space="preserve"> </w:t>
      </w:r>
      <w:r>
        <w:t>Feng</w:t>
      </w:r>
      <w:r>
        <w:rPr>
          <w:spacing w:val="-5"/>
        </w:rPr>
        <w:t xml:space="preserve"> </w:t>
      </w:r>
      <w:r>
        <w:t>Zhang,</w:t>
      </w:r>
      <w:r>
        <w:rPr>
          <w:spacing w:val="-5"/>
        </w:rPr>
        <w:t xml:space="preserve"> </w:t>
      </w:r>
      <w:r>
        <w:t>Long</w:t>
      </w:r>
      <w:r>
        <w:rPr>
          <w:spacing w:val="-5"/>
        </w:rPr>
        <w:t xml:space="preserve"> </w:t>
      </w:r>
      <w:r>
        <w:t>Nghiem,</w:t>
      </w:r>
      <w:r>
        <w:rPr>
          <w:spacing w:val="-4"/>
        </w:rPr>
        <w:t xml:space="preserve"> </w:t>
      </w:r>
      <w:r>
        <w:t>and</w:t>
      </w:r>
      <w:r>
        <w:rPr>
          <w:spacing w:val="-5"/>
        </w:rPr>
        <w:t xml:space="preserve"> </w:t>
      </w:r>
      <w:r>
        <w:t>Zhangxin</w:t>
      </w:r>
      <w:r>
        <w:rPr>
          <w:spacing w:val="-5"/>
        </w:rPr>
        <w:t xml:space="preserve"> </w:t>
      </w:r>
      <w:r>
        <w:t>Chen.</w:t>
      </w:r>
      <w:r>
        <w:rPr>
          <w:spacing w:val="10"/>
        </w:rPr>
        <w:t xml:space="preserve"> </w:t>
      </w:r>
      <w:r>
        <w:t>Evaluating</w:t>
      </w:r>
      <w:r>
        <w:rPr>
          <w:spacing w:val="-5"/>
        </w:rPr>
        <w:t xml:space="preserve"> </w:t>
      </w:r>
      <w:r>
        <w:t>reservoir</w:t>
      </w:r>
      <w:r>
        <w:rPr>
          <w:spacing w:val="-5"/>
        </w:rPr>
        <w:t xml:space="preserve"> </w:t>
      </w:r>
      <w:r>
        <w:t>performance</w:t>
      </w:r>
      <w:r>
        <w:rPr>
          <w:spacing w:val="-5"/>
        </w:rPr>
        <w:t xml:space="preserve"> </w:t>
      </w:r>
      <w:r>
        <w:t>using</w:t>
      </w:r>
      <w:r>
        <w:rPr>
          <w:spacing w:val="-4"/>
        </w:rPr>
        <w:t xml:space="preserve"> </w:t>
      </w:r>
      <w:r>
        <w:t>a</w:t>
      </w:r>
      <w:r>
        <w:rPr>
          <w:spacing w:val="-5"/>
        </w:rPr>
        <w:t xml:space="preserve"> </w:t>
      </w:r>
      <w:r>
        <w:rPr>
          <w:spacing w:val="-2"/>
        </w:rPr>
        <w:t>transformer</w:t>
      </w:r>
    </w:p>
    <w:p w14:paraId="3B4072A0" w14:textId="77777777" w:rsidR="0096722D" w:rsidRDefault="00BE2784">
      <w:pPr>
        <w:tabs>
          <w:tab w:val="left" w:pos="929"/>
        </w:tabs>
        <w:spacing w:before="171"/>
        <w:ind w:left="154"/>
        <w:rPr>
          <w:sz w:val="20"/>
        </w:rPr>
      </w:pPr>
      <w:r>
        <w:rPr>
          <w:rFonts w:ascii="Arial"/>
          <w:spacing w:val="-5"/>
          <w:sz w:val="10"/>
        </w:rPr>
        <w:t>577</w:t>
      </w:r>
      <w:r>
        <w:rPr>
          <w:rFonts w:ascii="Arial"/>
          <w:sz w:val="10"/>
        </w:rPr>
        <w:tab/>
      </w:r>
      <w:r>
        <w:rPr>
          <w:spacing w:val="-4"/>
          <w:sz w:val="20"/>
        </w:rPr>
        <w:t>based</w:t>
      </w:r>
      <w:r>
        <w:rPr>
          <w:sz w:val="20"/>
        </w:rPr>
        <w:t xml:space="preserve"> </w:t>
      </w:r>
      <w:r>
        <w:rPr>
          <w:spacing w:val="-4"/>
          <w:sz w:val="20"/>
        </w:rPr>
        <w:t>proxy</w:t>
      </w:r>
      <w:r>
        <w:rPr>
          <w:spacing w:val="1"/>
          <w:sz w:val="20"/>
        </w:rPr>
        <w:t xml:space="preserve"> </w:t>
      </w:r>
      <w:r>
        <w:rPr>
          <w:spacing w:val="-4"/>
          <w:sz w:val="20"/>
        </w:rPr>
        <w:t>model.</w:t>
      </w:r>
      <w:r>
        <w:rPr>
          <w:spacing w:val="17"/>
          <w:sz w:val="20"/>
        </w:rPr>
        <w:t xml:space="preserve"> </w:t>
      </w:r>
      <w:r>
        <w:rPr>
          <w:i/>
          <w:spacing w:val="-4"/>
          <w:sz w:val="20"/>
        </w:rPr>
        <w:t>Geoenergy</w:t>
      </w:r>
      <w:r>
        <w:rPr>
          <w:i/>
          <w:spacing w:val="4"/>
          <w:sz w:val="20"/>
        </w:rPr>
        <w:t xml:space="preserve"> </w:t>
      </w:r>
      <w:r>
        <w:rPr>
          <w:i/>
          <w:spacing w:val="-4"/>
          <w:sz w:val="20"/>
        </w:rPr>
        <w:t>Science</w:t>
      </w:r>
      <w:r>
        <w:rPr>
          <w:i/>
          <w:spacing w:val="5"/>
          <w:sz w:val="20"/>
        </w:rPr>
        <w:t xml:space="preserve"> </w:t>
      </w:r>
      <w:r>
        <w:rPr>
          <w:i/>
          <w:spacing w:val="-4"/>
          <w:sz w:val="20"/>
        </w:rPr>
        <w:t>and</w:t>
      </w:r>
      <w:r>
        <w:rPr>
          <w:i/>
          <w:spacing w:val="5"/>
          <w:sz w:val="20"/>
        </w:rPr>
        <w:t xml:space="preserve"> </w:t>
      </w:r>
      <w:r>
        <w:rPr>
          <w:i/>
          <w:spacing w:val="-4"/>
          <w:sz w:val="20"/>
        </w:rPr>
        <w:t>Engineering</w:t>
      </w:r>
      <w:r>
        <w:rPr>
          <w:spacing w:val="-4"/>
          <w:sz w:val="20"/>
        </w:rPr>
        <w:t>,</w:t>
      </w:r>
      <w:r>
        <w:rPr>
          <w:sz w:val="20"/>
        </w:rPr>
        <w:t xml:space="preserve"> </w:t>
      </w:r>
      <w:r>
        <w:rPr>
          <w:spacing w:val="-4"/>
          <w:sz w:val="20"/>
        </w:rPr>
        <w:t>226:211644,</w:t>
      </w:r>
      <w:r>
        <w:rPr>
          <w:spacing w:val="1"/>
          <w:sz w:val="20"/>
        </w:rPr>
        <w:t xml:space="preserve"> </w:t>
      </w:r>
      <w:r>
        <w:rPr>
          <w:spacing w:val="-4"/>
          <w:sz w:val="20"/>
        </w:rPr>
        <w:t>2023.</w:t>
      </w:r>
    </w:p>
    <w:p w14:paraId="327A2CBB" w14:textId="77777777" w:rsidR="0096722D" w:rsidRDefault="0096722D">
      <w:pPr>
        <w:pStyle w:val="BodyText"/>
        <w:spacing w:before="104"/>
        <w:ind w:left="0"/>
      </w:pPr>
    </w:p>
    <w:p w14:paraId="1412DC26" w14:textId="77777777" w:rsidR="0096722D" w:rsidRDefault="00BE2784">
      <w:pPr>
        <w:pStyle w:val="BodyText"/>
        <w:spacing w:before="0"/>
      </w:pPr>
      <w:r>
        <w:rPr>
          <w:rFonts w:ascii="Arial"/>
          <w:spacing w:val="-2"/>
          <w:sz w:val="10"/>
        </w:rPr>
        <w:t>578</w:t>
      </w:r>
      <w:r>
        <w:rPr>
          <w:rFonts w:ascii="Arial"/>
          <w:spacing w:val="123"/>
          <w:sz w:val="10"/>
        </w:rPr>
        <w:t xml:space="preserve"> </w:t>
      </w:r>
      <w:bookmarkStart w:id="336" w:name="_bookmark71"/>
      <w:bookmarkEnd w:id="336"/>
      <w:r>
        <w:rPr>
          <w:spacing w:val="-2"/>
        </w:rPr>
        <w:t>[57]</w:t>
      </w:r>
      <w:r>
        <w:rPr>
          <w:spacing w:val="27"/>
        </w:rPr>
        <w:t xml:space="preserve"> </w:t>
      </w:r>
      <w:r>
        <w:rPr>
          <w:spacing w:val="-2"/>
        </w:rPr>
        <w:t>Daowei</w:t>
      </w:r>
      <w:r>
        <w:rPr>
          <w:spacing w:val="3"/>
        </w:rPr>
        <w:t xml:space="preserve"> </w:t>
      </w:r>
      <w:r>
        <w:rPr>
          <w:spacing w:val="-2"/>
        </w:rPr>
        <w:t>Zhang</w:t>
      </w:r>
      <w:r>
        <w:rPr>
          <w:spacing w:val="2"/>
        </w:rPr>
        <w:t xml:space="preserve"> </w:t>
      </w:r>
      <w:r>
        <w:rPr>
          <w:spacing w:val="-2"/>
        </w:rPr>
        <w:t>and</w:t>
      </w:r>
      <w:r>
        <w:rPr>
          <w:spacing w:val="2"/>
        </w:rPr>
        <w:t xml:space="preserve"> </w:t>
      </w:r>
      <w:r>
        <w:rPr>
          <w:spacing w:val="-2"/>
        </w:rPr>
        <w:t>Heng</w:t>
      </w:r>
      <w:r>
        <w:rPr>
          <w:spacing w:val="3"/>
        </w:rPr>
        <w:t xml:space="preserve"> </w:t>
      </w:r>
      <w:r>
        <w:rPr>
          <w:spacing w:val="-2"/>
        </w:rPr>
        <w:t>Li.</w:t>
      </w:r>
      <w:r>
        <w:rPr>
          <w:spacing w:val="20"/>
        </w:rPr>
        <w:t xml:space="preserve"> </w:t>
      </w:r>
      <w:r>
        <w:rPr>
          <w:spacing w:val="-2"/>
        </w:rPr>
        <w:t>Efficient</w:t>
      </w:r>
      <w:r>
        <w:rPr>
          <w:spacing w:val="2"/>
        </w:rPr>
        <w:t xml:space="preserve"> </w:t>
      </w:r>
      <w:r>
        <w:rPr>
          <w:spacing w:val="-2"/>
        </w:rPr>
        <w:t>surrogate</w:t>
      </w:r>
      <w:r>
        <w:rPr>
          <w:spacing w:val="2"/>
        </w:rPr>
        <w:t xml:space="preserve"> </w:t>
      </w:r>
      <w:r>
        <w:rPr>
          <w:spacing w:val="-2"/>
        </w:rPr>
        <w:t>modeling</w:t>
      </w:r>
      <w:r>
        <w:rPr>
          <w:spacing w:val="3"/>
        </w:rPr>
        <w:t xml:space="preserve"> </w:t>
      </w:r>
      <w:r>
        <w:rPr>
          <w:spacing w:val="-2"/>
        </w:rPr>
        <w:t>based</w:t>
      </w:r>
      <w:r>
        <w:rPr>
          <w:spacing w:val="2"/>
        </w:rPr>
        <w:t xml:space="preserve"> </w:t>
      </w:r>
      <w:r>
        <w:rPr>
          <w:spacing w:val="-2"/>
        </w:rPr>
        <w:t>on</w:t>
      </w:r>
      <w:r>
        <w:rPr>
          <w:spacing w:val="3"/>
        </w:rPr>
        <w:t xml:space="preserve"> </w:t>
      </w:r>
      <w:r>
        <w:rPr>
          <w:spacing w:val="-2"/>
        </w:rPr>
        <w:t>improved</w:t>
      </w:r>
      <w:r>
        <w:rPr>
          <w:spacing w:val="2"/>
        </w:rPr>
        <w:t xml:space="preserve"> </w:t>
      </w:r>
      <w:r>
        <w:rPr>
          <w:spacing w:val="-2"/>
        </w:rPr>
        <w:t>vision</w:t>
      </w:r>
      <w:r>
        <w:rPr>
          <w:spacing w:val="2"/>
        </w:rPr>
        <w:t xml:space="preserve"> </w:t>
      </w:r>
      <w:r>
        <w:rPr>
          <w:spacing w:val="-2"/>
        </w:rPr>
        <w:t>transformer</w:t>
      </w:r>
      <w:r>
        <w:rPr>
          <w:spacing w:val="3"/>
        </w:rPr>
        <w:t xml:space="preserve"> </w:t>
      </w:r>
      <w:r>
        <w:rPr>
          <w:spacing w:val="-2"/>
        </w:rPr>
        <w:t>neural</w:t>
      </w:r>
    </w:p>
    <w:p w14:paraId="32946BF5" w14:textId="77777777" w:rsidR="0096722D" w:rsidRDefault="00BE2784">
      <w:pPr>
        <w:tabs>
          <w:tab w:val="left" w:pos="929"/>
        </w:tabs>
        <w:spacing w:before="171"/>
        <w:ind w:left="154"/>
        <w:rPr>
          <w:sz w:val="20"/>
        </w:rPr>
      </w:pPr>
      <w:r>
        <w:rPr>
          <w:rFonts w:ascii="Arial" w:hAnsi="Arial"/>
          <w:spacing w:val="-5"/>
          <w:sz w:val="10"/>
        </w:rPr>
        <w:t>579</w:t>
      </w:r>
      <w:r>
        <w:rPr>
          <w:rFonts w:ascii="Arial" w:hAnsi="Arial"/>
          <w:sz w:val="10"/>
        </w:rPr>
        <w:tab/>
      </w:r>
      <w:proofErr w:type="gramStart"/>
      <w:r>
        <w:rPr>
          <w:sz w:val="20"/>
        </w:rPr>
        <w:t>network</w:t>
      </w:r>
      <w:proofErr w:type="gramEnd"/>
      <w:r>
        <w:rPr>
          <w:spacing w:val="-3"/>
          <w:sz w:val="20"/>
        </w:rPr>
        <w:t xml:space="preserve"> </w:t>
      </w:r>
      <w:r>
        <w:rPr>
          <w:sz w:val="20"/>
        </w:rPr>
        <w:t>for</w:t>
      </w:r>
      <w:r>
        <w:rPr>
          <w:spacing w:val="-3"/>
          <w:sz w:val="20"/>
        </w:rPr>
        <w:t xml:space="preserve"> </w:t>
      </w:r>
      <w:r>
        <w:rPr>
          <w:sz w:val="20"/>
        </w:rPr>
        <w:t>history</w:t>
      </w:r>
      <w:r>
        <w:rPr>
          <w:spacing w:val="-3"/>
          <w:sz w:val="20"/>
        </w:rPr>
        <w:t xml:space="preserve"> </w:t>
      </w:r>
      <w:r>
        <w:rPr>
          <w:sz w:val="20"/>
        </w:rPr>
        <w:t>matching.</w:t>
      </w:r>
      <w:r>
        <w:rPr>
          <w:spacing w:val="11"/>
          <w:sz w:val="20"/>
        </w:rPr>
        <w:t xml:space="preserve"> </w:t>
      </w:r>
      <w:r>
        <w:rPr>
          <w:i/>
          <w:sz w:val="20"/>
        </w:rPr>
        <w:t>SPE</w:t>
      </w:r>
      <w:r>
        <w:rPr>
          <w:i/>
          <w:spacing w:val="1"/>
          <w:sz w:val="20"/>
        </w:rPr>
        <w:t xml:space="preserve"> </w:t>
      </w:r>
      <w:r>
        <w:rPr>
          <w:i/>
          <w:sz w:val="20"/>
        </w:rPr>
        <w:t>Journal</w:t>
      </w:r>
      <w:r>
        <w:rPr>
          <w:sz w:val="20"/>
        </w:rPr>
        <w:t>,</w:t>
      </w:r>
      <w:r>
        <w:rPr>
          <w:spacing w:val="-3"/>
          <w:sz w:val="20"/>
        </w:rPr>
        <w:t xml:space="preserve"> </w:t>
      </w:r>
      <w:r>
        <w:rPr>
          <w:sz w:val="20"/>
        </w:rPr>
        <w:t>pages</w:t>
      </w:r>
      <w:r>
        <w:rPr>
          <w:spacing w:val="-3"/>
          <w:sz w:val="20"/>
        </w:rPr>
        <w:t xml:space="preserve"> </w:t>
      </w:r>
      <w:r>
        <w:rPr>
          <w:sz w:val="20"/>
        </w:rPr>
        <w:t>1–17,</w:t>
      </w:r>
      <w:r>
        <w:rPr>
          <w:spacing w:val="-3"/>
          <w:sz w:val="20"/>
        </w:rPr>
        <w:t xml:space="preserve"> </w:t>
      </w:r>
      <w:r>
        <w:rPr>
          <w:spacing w:val="-2"/>
          <w:sz w:val="20"/>
        </w:rPr>
        <w:t>2023.</w:t>
      </w:r>
    </w:p>
    <w:p w14:paraId="02FE5ACB" w14:textId="77777777" w:rsidR="0096722D" w:rsidRDefault="0096722D">
      <w:pPr>
        <w:pStyle w:val="BodyText"/>
        <w:spacing w:before="104"/>
        <w:ind w:left="0"/>
      </w:pPr>
    </w:p>
    <w:p w14:paraId="72EDC77A" w14:textId="77777777" w:rsidR="0096722D" w:rsidRDefault="00BE2784">
      <w:pPr>
        <w:pStyle w:val="BodyText"/>
        <w:spacing w:before="0"/>
      </w:pPr>
      <w:r>
        <w:rPr>
          <w:rFonts w:ascii="Arial" w:hAnsi="Arial"/>
          <w:sz w:val="10"/>
        </w:rPr>
        <w:t>580</w:t>
      </w:r>
      <w:r>
        <w:rPr>
          <w:rFonts w:ascii="Arial" w:hAnsi="Arial"/>
          <w:spacing w:val="125"/>
          <w:sz w:val="10"/>
        </w:rPr>
        <w:t xml:space="preserve"> </w:t>
      </w:r>
      <w:bookmarkStart w:id="337" w:name="_bookmark72"/>
      <w:bookmarkEnd w:id="337"/>
      <w:r>
        <w:t>[58]</w:t>
      </w:r>
      <w:r>
        <w:rPr>
          <w:spacing w:val="29"/>
        </w:rPr>
        <w:t xml:space="preserve"> </w:t>
      </w:r>
      <w:r>
        <w:t>Yong</w:t>
      </w:r>
      <w:r>
        <w:rPr>
          <w:spacing w:val="26"/>
        </w:rPr>
        <w:t xml:space="preserve"> </w:t>
      </w:r>
      <w:r>
        <w:t>Do</w:t>
      </w:r>
      <w:r>
        <w:rPr>
          <w:spacing w:val="26"/>
        </w:rPr>
        <w:t xml:space="preserve"> </w:t>
      </w:r>
      <w:r>
        <w:t>Kim</w:t>
      </w:r>
      <w:r>
        <w:rPr>
          <w:spacing w:val="26"/>
        </w:rPr>
        <w:t xml:space="preserve"> </w:t>
      </w:r>
      <w:r>
        <w:t>and</w:t>
      </w:r>
      <w:r>
        <w:rPr>
          <w:spacing w:val="25"/>
        </w:rPr>
        <w:t xml:space="preserve"> </w:t>
      </w:r>
      <w:r>
        <w:t>Louis</w:t>
      </w:r>
      <w:r>
        <w:rPr>
          <w:spacing w:val="26"/>
        </w:rPr>
        <w:t xml:space="preserve"> </w:t>
      </w:r>
      <w:r>
        <w:t>J.</w:t>
      </w:r>
      <w:r>
        <w:rPr>
          <w:spacing w:val="26"/>
        </w:rPr>
        <w:t xml:space="preserve"> </w:t>
      </w:r>
      <w:r>
        <w:t>Durlofsky.</w:t>
      </w:r>
      <w:r>
        <w:rPr>
          <w:spacing w:val="63"/>
          <w:w w:val="150"/>
        </w:rPr>
        <w:t xml:space="preserve"> </w:t>
      </w:r>
      <w:r>
        <w:t>Convolutional</w:t>
      </w:r>
      <w:r>
        <w:rPr>
          <w:spacing w:val="26"/>
        </w:rPr>
        <w:t xml:space="preserve"> </w:t>
      </w:r>
      <w:r>
        <w:t>–</w:t>
      </w:r>
      <w:r>
        <w:rPr>
          <w:spacing w:val="25"/>
        </w:rPr>
        <w:t xml:space="preserve"> </w:t>
      </w:r>
      <w:r>
        <w:t>recurrent</w:t>
      </w:r>
      <w:r>
        <w:rPr>
          <w:spacing w:val="26"/>
        </w:rPr>
        <w:t xml:space="preserve"> </w:t>
      </w:r>
      <w:r>
        <w:t>neural</w:t>
      </w:r>
      <w:r>
        <w:rPr>
          <w:spacing w:val="26"/>
        </w:rPr>
        <w:t xml:space="preserve"> </w:t>
      </w:r>
      <w:r>
        <w:t>network</w:t>
      </w:r>
      <w:r>
        <w:rPr>
          <w:spacing w:val="26"/>
        </w:rPr>
        <w:t xml:space="preserve"> </w:t>
      </w:r>
      <w:r>
        <w:t>proxy</w:t>
      </w:r>
      <w:r>
        <w:rPr>
          <w:spacing w:val="25"/>
        </w:rPr>
        <w:t xml:space="preserve"> </w:t>
      </w:r>
      <w:r>
        <w:t>for</w:t>
      </w:r>
      <w:r>
        <w:rPr>
          <w:spacing w:val="26"/>
        </w:rPr>
        <w:t xml:space="preserve"> </w:t>
      </w:r>
      <w:r>
        <w:rPr>
          <w:spacing w:val="-2"/>
        </w:rPr>
        <w:t>robust</w:t>
      </w:r>
    </w:p>
    <w:p w14:paraId="270A9A32" w14:textId="77777777" w:rsidR="0096722D" w:rsidRDefault="00BE2784">
      <w:pPr>
        <w:tabs>
          <w:tab w:val="left" w:pos="929"/>
        </w:tabs>
        <w:spacing w:before="171"/>
        <w:ind w:left="154"/>
        <w:rPr>
          <w:sz w:val="20"/>
        </w:rPr>
      </w:pPr>
      <w:r>
        <w:rPr>
          <w:rFonts w:ascii="Arial" w:hAnsi="Arial"/>
          <w:spacing w:val="-5"/>
          <w:sz w:val="10"/>
        </w:rPr>
        <w:t>581</w:t>
      </w:r>
      <w:r>
        <w:rPr>
          <w:rFonts w:ascii="Arial" w:hAnsi="Arial"/>
          <w:sz w:val="10"/>
        </w:rPr>
        <w:tab/>
      </w:r>
      <w:r>
        <w:rPr>
          <w:spacing w:val="-2"/>
          <w:sz w:val="20"/>
        </w:rPr>
        <w:t>optimization</w:t>
      </w:r>
      <w:r>
        <w:rPr>
          <w:spacing w:val="5"/>
          <w:sz w:val="20"/>
        </w:rPr>
        <w:t xml:space="preserve"> </w:t>
      </w:r>
      <w:r>
        <w:rPr>
          <w:spacing w:val="-2"/>
          <w:sz w:val="20"/>
        </w:rPr>
        <w:t>and</w:t>
      </w:r>
      <w:r>
        <w:rPr>
          <w:spacing w:val="5"/>
          <w:sz w:val="20"/>
        </w:rPr>
        <w:t xml:space="preserve"> </w:t>
      </w:r>
      <w:r>
        <w:rPr>
          <w:spacing w:val="-2"/>
          <w:sz w:val="20"/>
        </w:rPr>
        <w:t>closed-loop</w:t>
      </w:r>
      <w:r>
        <w:rPr>
          <w:spacing w:val="5"/>
          <w:sz w:val="20"/>
        </w:rPr>
        <w:t xml:space="preserve"> </w:t>
      </w:r>
      <w:r>
        <w:rPr>
          <w:spacing w:val="-2"/>
          <w:sz w:val="20"/>
        </w:rPr>
        <w:t>reservoir</w:t>
      </w:r>
      <w:r>
        <w:rPr>
          <w:spacing w:val="5"/>
          <w:sz w:val="20"/>
        </w:rPr>
        <w:t xml:space="preserve"> </w:t>
      </w:r>
      <w:r>
        <w:rPr>
          <w:spacing w:val="-2"/>
          <w:sz w:val="20"/>
        </w:rPr>
        <w:t>management.</w:t>
      </w:r>
      <w:r>
        <w:rPr>
          <w:spacing w:val="36"/>
          <w:sz w:val="20"/>
        </w:rPr>
        <w:t xml:space="preserve"> </w:t>
      </w:r>
      <w:r>
        <w:rPr>
          <w:i/>
          <w:spacing w:val="-2"/>
          <w:sz w:val="20"/>
        </w:rPr>
        <w:t>Computational</w:t>
      </w:r>
      <w:r>
        <w:rPr>
          <w:i/>
          <w:spacing w:val="7"/>
          <w:sz w:val="20"/>
        </w:rPr>
        <w:t xml:space="preserve"> </w:t>
      </w:r>
      <w:r>
        <w:rPr>
          <w:i/>
          <w:spacing w:val="-2"/>
          <w:sz w:val="20"/>
        </w:rPr>
        <w:t>Geosciences</w:t>
      </w:r>
      <w:r>
        <w:rPr>
          <w:spacing w:val="-2"/>
          <w:sz w:val="20"/>
        </w:rPr>
        <w:t>,</w:t>
      </w:r>
      <w:r>
        <w:rPr>
          <w:spacing w:val="8"/>
          <w:sz w:val="20"/>
        </w:rPr>
        <w:t xml:space="preserve"> </w:t>
      </w:r>
      <w:r>
        <w:rPr>
          <w:spacing w:val="-2"/>
          <w:sz w:val="20"/>
        </w:rPr>
        <w:t>pages</w:t>
      </w:r>
      <w:r>
        <w:rPr>
          <w:spacing w:val="5"/>
          <w:sz w:val="20"/>
        </w:rPr>
        <w:t xml:space="preserve"> </w:t>
      </w:r>
      <w:r>
        <w:rPr>
          <w:spacing w:val="-2"/>
          <w:sz w:val="20"/>
        </w:rPr>
        <w:t>1–24,</w:t>
      </w:r>
      <w:r>
        <w:rPr>
          <w:spacing w:val="7"/>
          <w:sz w:val="20"/>
        </w:rPr>
        <w:t xml:space="preserve"> </w:t>
      </w:r>
      <w:r>
        <w:rPr>
          <w:spacing w:val="-2"/>
          <w:sz w:val="20"/>
        </w:rPr>
        <w:t>1</w:t>
      </w:r>
      <w:r>
        <w:rPr>
          <w:spacing w:val="5"/>
          <w:sz w:val="20"/>
        </w:rPr>
        <w:t xml:space="preserve"> </w:t>
      </w:r>
      <w:r>
        <w:rPr>
          <w:spacing w:val="-2"/>
          <w:sz w:val="20"/>
        </w:rPr>
        <w:t>2023.</w:t>
      </w:r>
    </w:p>
    <w:p w14:paraId="5CCA38EB" w14:textId="77777777" w:rsidR="0096722D" w:rsidRDefault="00BE2784">
      <w:pPr>
        <w:pStyle w:val="BodyText"/>
        <w:tabs>
          <w:tab w:val="left" w:pos="929"/>
        </w:tabs>
      </w:pPr>
      <w:r>
        <w:rPr>
          <w:rFonts w:ascii="Arial"/>
          <w:spacing w:val="-5"/>
          <w:sz w:val="10"/>
        </w:rPr>
        <w:t>582</w:t>
      </w:r>
      <w:r>
        <w:rPr>
          <w:rFonts w:ascii="Arial"/>
          <w:sz w:val="10"/>
        </w:rPr>
        <w:tab/>
      </w:r>
      <w:r>
        <w:rPr>
          <w:w w:val="90"/>
        </w:rPr>
        <w:t>ISSN</w:t>
      </w:r>
      <w:r>
        <w:rPr>
          <w:spacing w:val="59"/>
        </w:rPr>
        <w:t xml:space="preserve"> </w:t>
      </w:r>
      <w:r>
        <w:rPr>
          <w:w w:val="90"/>
        </w:rPr>
        <w:t>1420-0597.</w:t>
      </w:r>
      <w:r>
        <w:rPr>
          <w:spacing w:val="71"/>
          <w:w w:val="150"/>
        </w:rPr>
        <w:t xml:space="preserve"> </w:t>
      </w:r>
      <w:r>
        <w:rPr>
          <w:w w:val="90"/>
        </w:rPr>
        <w:t>doi:</w:t>
      </w:r>
      <w:r>
        <w:rPr>
          <w:spacing w:val="71"/>
          <w:w w:val="150"/>
        </w:rPr>
        <w:t xml:space="preserve"> </w:t>
      </w:r>
      <w:r>
        <w:rPr>
          <w:w w:val="90"/>
        </w:rPr>
        <w:t>10.1007/S10596-022-10189-</w:t>
      </w:r>
      <w:r>
        <w:rPr>
          <w:spacing w:val="-2"/>
          <w:w w:val="90"/>
        </w:rPr>
        <w:t>9/TABLES/1.</w:t>
      </w:r>
    </w:p>
    <w:p w14:paraId="54F67785" w14:textId="77777777" w:rsidR="0096722D" w:rsidRDefault="0096722D">
      <w:pPr>
        <w:pStyle w:val="BodyText"/>
        <w:spacing w:before="104"/>
        <w:ind w:left="0"/>
      </w:pPr>
    </w:p>
    <w:p w14:paraId="0E541597" w14:textId="77777777" w:rsidR="0096722D" w:rsidRDefault="00BE2784">
      <w:pPr>
        <w:pStyle w:val="BodyText"/>
        <w:spacing w:before="0"/>
      </w:pPr>
      <w:r>
        <w:rPr>
          <w:rFonts w:ascii="Arial"/>
          <w:sz w:val="10"/>
        </w:rPr>
        <w:t>583</w:t>
      </w:r>
      <w:r>
        <w:rPr>
          <w:rFonts w:ascii="Arial"/>
          <w:spacing w:val="121"/>
          <w:sz w:val="10"/>
        </w:rPr>
        <w:t xml:space="preserve"> </w:t>
      </w:r>
      <w:bookmarkStart w:id="338" w:name="_bookmark73"/>
      <w:bookmarkEnd w:id="338"/>
      <w:r>
        <w:t>[59]</w:t>
      </w:r>
      <w:r>
        <w:rPr>
          <w:spacing w:val="26"/>
        </w:rPr>
        <w:t xml:space="preserve"> </w:t>
      </w:r>
      <w:r>
        <w:t>Meng</w:t>
      </w:r>
      <w:r>
        <w:rPr>
          <w:spacing w:val="12"/>
        </w:rPr>
        <w:t xml:space="preserve"> </w:t>
      </w:r>
      <w:r>
        <w:t>Tang,</w:t>
      </w:r>
      <w:r>
        <w:rPr>
          <w:spacing w:val="14"/>
        </w:rPr>
        <w:t xml:space="preserve"> </w:t>
      </w:r>
      <w:r>
        <w:t>Yimin</w:t>
      </w:r>
      <w:r>
        <w:rPr>
          <w:spacing w:val="13"/>
        </w:rPr>
        <w:t xml:space="preserve"> </w:t>
      </w:r>
      <w:r>
        <w:t>Liu,</w:t>
      </w:r>
      <w:r>
        <w:rPr>
          <w:spacing w:val="14"/>
        </w:rPr>
        <w:t xml:space="preserve"> </w:t>
      </w:r>
      <w:r>
        <w:t>and</w:t>
      </w:r>
      <w:r>
        <w:rPr>
          <w:spacing w:val="12"/>
        </w:rPr>
        <w:t xml:space="preserve"> </w:t>
      </w:r>
      <w:r>
        <w:t>Louis</w:t>
      </w:r>
      <w:r>
        <w:rPr>
          <w:spacing w:val="12"/>
        </w:rPr>
        <w:t xml:space="preserve"> </w:t>
      </w:r>
      <w:r>
        <w:t>J.</w:t>
      </w:r>
      <w:r>
        <w:rPr>
          <w:spacing w:val="12"/>
        </w:rPr>
        <w:t xml:space="preserve"> </w:t>
      </w:r>
      <w:r>
        <w:t>Durlofsky.</w:t>
      </w:r>
      <w:r>
        <w:rPr>
          <w:spacing w:val="50"/>
        </w:rPr>
        <w:t xml:space="preserve"> </w:t>
      </w:r>
      <w:r>
        <w:t>A</w:t>
      </w:r>
      <w:r>
        <w:rPr>
          <w:spacing w:val="12"/>
        </w:rPr>
        <w:t xml:space="preserve"> </w:t>
      </w:r>
      <w:r>
        <w:t>deep-learning-based</w:t>
      </w:r>
      <w:r>
        <w:rPr>
          <w:spacing w:val="12"/>
        </w:rPr>
        <w:t xml:space="preserve"> </w:t>
      </w:r>
      <w:r>
        <w:t>surrogate</w:t>
      </w:r>
      <w:r>
        <w:rPr>
          <w:spacing w:val="12"/>
        </w:rPr>
        <w:t xml:space="preserve"> </w:t>
      </w:r>
      <w:r>
        <w:t>model</w:t>
      </w:r>
      <w:r>
        <w:rPr>
          <w:spacing w:val="12"/>
        </w:rPr>
        <w:t xml:space="preserve"> </w:t>
      </w:r>
      <w:r>
        <w:t>for</w:t>
      </w:r>
      <w:r>
        <w:rPr>
          <w:spacing w:val="13"/>
        </w:rPr>
        <w:t xml:space="preserve"> </w:t>
      </w:r>
      <w:r>
        <w:t>data</w:t>
      </w:r>
      <w:r>
        <w:rPr>
          <w:spacing w:val="12"/>
        </w:rPr>
        <w:t xml:space="preserve"> </w:t>
      </w:r>
      <w:r>
        <w:rPr>
          <w:spacing w:val="-5"/>
        </w:rPr>
        <w:t>as-</w:t>
      </w:r>
    </w:p>
    <w:p w14:paraId="4ACD0763" w14:textId="77777777" w:rsidR="0096722D" w:rsidRDefault="00BE2784">
      <w:pPr>
        <w:tabs>
          <w:tab w:val="left" w:pos="929"/>
        </w:tabs>
        <w:spacing w:before="171"/>
        <w:ind w:left="154"/>
        <w:rPr>
          <w:sz w:val="20"/>
        </w:rPr>
      </w:pPr>
      <w:r>
        <w:rPr>
          <w:rFonts w:ascii="Arial"/>
          <w:spacing w:val="-5"/>
          <w:sz w:val="10"/>
        </w:rPr>
        <w:t>584</w:t>
      </w:r>
      <w:r>
        <w:rPr>
          <w:rFonts w:ascii="Arial"/>
          <w:sz w:val="10"/>
        </w:rPr>
        <w:tab/>
      </w:r>
      <w:r>
        <w:rPr>
          <w:spacing w:val="-2"/>
          <w:sz w:val="20"/>
        </w:rPr>
        <w:t>similation</w:t>
      </w:r>
      <w:r>
        <w:rPr>
          <w:spacing w:val="-3"/>
          <w:sz w:val="20"/>
        </w:rPr>
        <w:t xml:space="preserve"> </w:t>
      </w:r>
      <w:r>
        <w:rPr>
          <w:spacing w:val="-2"/>
          <w:sz w:val="20"/>
        </w:rPr>
        <w:t>in</w:t>
      </w:r>
      <w:r>
        <w:rPr>
          <w:spacing w:val="-3"/>
          <w:sz w:val="20"/>
        </w:rPr>
        <w:t xml:space="preserve"> </w:t>
      </w:r>
      <w:r>
        <w:rPr>
          <w:spacing w:val="-2"/>
          <w:sz w:val="20"/>
        </w:rPr>
        <w:t>dynamic subsurface</w:t>
      </w:r>
      <w:r>
        <w:rPr>
          <w:spacing w:val="-3"/>
          <w:sz w:val="20"/>
        </w:rPr>
        <w:t xml:space="preserve"> </w:t>
      </w:r>
      <w:r>
        <w:rPr>
          <w:spacing w:val="-2"/>
          <w:sz w:val="20"/>
        </w:rPr>
        <w:t>flow</w:t>
      </w:r>
      <w:r>
        <w:rPr>
          <w:spacing w:val="-3"/>
          <w:sz w:val="20"/>
        </w:rPr>
        <w:t xml:space="preserve"> </w:t>
      </w:r>
      <w:r>
        <w:rPr>
          <w:spacing w:val="-2"/>
          <w:sz w:val="20"/>
        </w:rPr>
        <w:t>problems.</w:t>
      </w:r>
      <w:r>
        <w:rPr>
          <w:spacing w:val="13"/>
          <w:sz w:val="20"/>
        </w:rPr>
        <w:t xml:space="preserve"> </w:t>
      </w:r>
      <w:r>
        <w:rPr>
          <w:i/>
          <w:spacing w:val="-2"/>
          <w:sz w:val="20"/>
        </w:rPr>
        <w:t>Journal</w:t>
      </w:r>
      <w:r>
        <w:rPr>
          <w:i/>
          <w:sz w:val="20"/>
        </w:rPr>
        <w:t xml:space="preserve"> </w:t>
      </w:r>
      <w:r>
        <w:rPr>
          <w:i/>
          <w:spacing w:val="-2"/>
          <w:sz w:val="20"/>
        </w:rPr>
        <w:t>of</w:t>
      </w:r>
      <w:r>
        <w:rPr>
          <w:i/>
          <w:spacing w:val="1"/>
          <w:sz w:val="20"/>
        </w:rPr>
        <w:t xml:space="preserve"> </w:t>
      </w:r>
      <w:r>
        <w:rPr>
          <w:i/>
          <w:spacing w:val="-2"/>
          <w:sz w:val="20"/>
        </w:rPr>
        <w:t>Computational</w:t>
      </w:r>
      <w:r>
        <w:rPr>
          <w:i/>
          <w:sz w:val="20"/>
        </w:rPr>
        <w:t xml:space="preserve"> </w:t>
      </w:r>
      <w:r>
        <w:rPr>
          <w:i/>
          <w:spacing w:val="-2"/>
          <w:sz w:val="20"/>
        </w:rPr>
        <w:t>Physics</w:t>
      </w:r>
      <w:r>
        <w:rPr>
          <w:spacing w:val="-2"/>
          <w:sz w:val="20"/>
        </w:rPr>
        <w:t>, 413,</w:t>
      </w:r>
      <w:r>
        <w:rPr>
          <w:spacing w:val="-3"/>
          <w:sz w:val="20"/>
        </w:rPr>
        <w:t xml:space="preserve"> </w:t>
      </w:r>
      <w:r>
        <w:rPr>
          <w:spacing w:val="-2"/>
          <w:sz w:val="20"/>
        </w:rPr>
        <w:t>7</w:t>
      </w:r>
      <w:r>
        <w:rPr>
          <w:spacing w:val="-3"/>
          <w:sz w:val="20"/>
        </w:rPr>
        <w:t xml:space="preserve"> </w:t>
      </w:r>
      <w:r>
        <w:rPr>
          <w:spacing w:val="-2"/>
          <w:sz w:val="20"/>
        </w:rPr>
        <w:t>2020.</w:t>
      </w:r>
      <w:r>
        <w:rPr>
          <w:spacing w:val="14"/>
          <w:sz w:val="20"/>
        </w:rPr>
        <w:t xml:space="preserve"> </w:t>
      </w:r>
      <w:r>
        <w:rPr>
          <w:spacing w:val="-4"/>
          <w:sz w:val="20"/>
        </w:rPr>
        <w:t>ISSN</w:t>
      </w:r>
    </w:p>
    <w:p w14:paraId="36A15062" w14:textId="77777777" w:rsidR="0096722D" w:rsidRDefault="00BE2784">
      <w:pPr>
        <w:pStyle w:val="BodyText"/>
        <w:tabs>
          <w:tab w:val="left" w:pos="929"/>
        </w:tabs>
        <w:spacing w:before="172"/>
      </w:pPr>
      <w:r>
        <w:rPr>
          <w:rFonts w:ascii="Arial"/>
          <w:spacing w:val="-5"/>
          <w:sz w:val="10"/>
        </w:rPr>
        <w:t>585</w:t>
      </w:r>
      <w:r>
        <w:rPr>
          <w:rFonts w:ascii="Arial"/>
          <w:sz w:val="10"/>
        </w:rPr>
        <w:tab/>
      </w:r>
      <w:r>
        <w:rPr>
          <w:spacing w:val="-4"/>
        </w:rPr>
        <w:t>10902716.</w:t>
      </w:r>
      <w:r>
        <w:rPr>
          <w:spacing w:val="21"/>
        </w:rPr>
        <w:t xml:space="preserve"> </w:t>
      </w:r>
      <w:r>
        <w:rPr>
          <w:spacing w:val="-4"/>
        </w:rPr>
        <w:t>doi:</w:t>
      </w:r>
      <w:r>
        <w:rPr>
          <w:spacing w:val="22"/>
        </w:rPr>
        <w:t xml:space="preserve"> </w:t>
      </w:r>
      <w:r>
        <w:rPr>
          <w:spacing w:val="-4"/>
        </w:rPr>
        <w:t>10.1016/J.JCP.2020.109456.</w:t>
      </w:r>
    </w:p>
    <w:p w14:paraId="65959D43" w14:textId="77777777" w:rsidR="0096722D" w:rsidRDefault="0096722D">
      <w:pPr>
        <w:pStyle w:val="BodyText"/>
        <w:spacing w:before="103"/>
        <w:ind w:left="0"/>
      </w:pPr>
    </w:p>
    <w:p w14:paraId="37BEEF21" w14:textId="77777777" w:rsidR="0096722D" w:rsidRDefault="00BE2784">
      <w:pPr>
        <w:pStyle w:val="BodyText"/>
        <w:spacing w:before="0"/>
      </w:pPr>
      <w:r>
        <w:rPr>
          <w:rFonts w:ascii="Arial"/>
          <w:sz w:val="10"/>
        </w:rPr>
        <w:t>586</w:t>
      </w:r>
      <w:r>
        <w:rPr>
          <w:rFonts w:ascii="Arial"/>
          <w:spacing w:val="124"/>
          <w:sz w:val="10"/>
        </w:rPr>
        <w:t xml:space="preserve"> </w:t>
      </w:r>
      <w:bookmarkStart w:id="339" w:name="_bookmark74"/>
      <w:bookmarkEnd w:id="339"/>
      <w:r>
        <w:t>[60]</w:t>
      </w:r>
      <w:r>
        <w:rPr>
          <w:spacing w:val="28"/>
        </w:rPr>
        <w:t xml:space="preserve"> </w:t>
      </w:r>
      <w:r>
        <w:t>M.</w:t>
      </w:r>
      <w:r>
        <w:rPr>
          <w:spacing w:val="26"/>
        </w:rPr>
        <w:t xml:space="preserve"> </w:t>
      </w:r>
      <w:r>
        <w:t>Tang,</w:t>
      </w:r>
      <w:r>
        <w:rPr>
          <w:spacing w:val="31"/>
        </w:rPr>
        <w:t xml:space="preserve"> </w:t>
      </w:r>
      <w:r>
        <w:t>Y.</w:t>
      </w:r>
      <w:r>
        <w:rPr>
          <w:spacing w:val="26"/>
        </w:rPr>
        <w:t xml:space="preserve"> </w:t>
      </w:r>
      <w:r>
        <w:t>Liu,</w:t>
      </w:r>
      <w:r>
        <w:rPr>
          <w:spacing w:val="32"/>
        </w:rPr>
        <w:t xml:space="preserve"> </w:t>
      </w:r>
      <w:r>
        <w:t>and</w:t>
      </w:r>
      <w:r>
        <w:rPr>
          <w:spacing w:val="26"/>
        </w:rPr>
        <w:t xml:space="preserve"> </w:t>
      </w:r>
      <w:r>
        <w:t>L.J.</w:t>
      </w:r>
      <w:r>
        <w:rPr>
          <w:spacing w:val="26"/>
        </w:rPr>
        <w:t xml:space="preserve"> </w:t>
      </w:r>
      <w:r>
        <w:t>Durlofsky.</w:t>
      </w:r>
      <w:r>
        <w:rPr>
          <w:spacing w:val="64"/>
          <w:w w:val="150"/>
        </w:rPr>
        <w:t xml:space="preserve"> </w:t>
      </w:r>
      <w:r>
        <w:t>Deep-learning-based</w:t>
      </w:r>
      <w:r>
        <w:rPr>
          <w:spacing w:val="26"/>
        </w:rPr>
        <w:t xml:space="preserve"> </w:t>
      </w:r>
      <w:r>
        <w:t>surrogate</w:t>
      </w:r>
      <w:r>
        <w:rPr>
          <w:spacing w:val="26"/>
        </w:rPr>
        <w:t xml:space="preserve"> </w:t>
      </w:r>
      <w:r>
        <w:t>flow</w:t>
      </w:r>
      <w:r>
        <w:rPr>
          <w:spacing w:val="26"/>
        </w:rPr>
        <w:t xml:space="preserve"> </w:t>
      </w:r>
      <w:r>
        <w:t>modeling</w:t>
      </w:r>
      <w:r>
        <w:rPr>
          <w:spacing w:val="26"/>
        </w:rPr>
        <w:t xml:space="preserve"> </w:t>
      </w:r>
      <w:r>
        <w:t>and</w:t>
      </w:r>
      <w:r>
        <w:rPr>
          <w:spacing w:val="26"/>
        </w:rPr>
        <w:t xml:space="preserve"> </w:t>
      </w:r>
      <w:proofErr w:type="gramStart"/>
      <w:r>
        <w:rPr>
          <w:spacing w:val="-2"/>
        </w:rPr>
        <w:t>geological</w:t>
      </w:r>
      <w:proofErr w:type="gramEnd"/>
    </w:p>
    <w:p w14:paraId="32E88C05" w14:textId="77777777" w:rsidR="0096722D" w:rsidRDefault="00BE2784">
      <w:pPr>
        <w:tabs>
          <w:tab w:val="left" w:pos="929"/>
        </w:tabs>
        <w:spacing w:before="171"/>
        <w:ind w:left="154"/>
        <w:rPr>
          <w:i/>
          <w:sz w:val="20"/>
        </w:rPr>
      </w:pPr>
      <w:r>
        <w:rPr>
          <w:rFonts w:ascii="Arial"/>
          <w:spacing w:val="-5"/>
          <w:sz w:val="10"/>
        </w:rPr>
        <w:t>587</w:t>
      </w:r>
      <w:r>
        <w:rPr>
          <w:rFonts w:ascii="Arial"/>
          <w:sz w:val="10"/>
        </w:rPr>
        <w:tab/>
      </w:r>
      <w:proofErr w:type="gramStart"/>
      <w:r>
        <w:rPr>
          <w:spacing w:val="-2"/>
          <w:sz w:val="20"/>
        </w:rPr>
        <w:t>parameterization</w:t>
      </w:r>
      <w:proofErr w:type="gramEnd"/>
      <w:r>
        <w:rPr>
          <w:spacing w:val="-2"/>
          <w:sz w:val="20"/>
        </w:rPr>
        <w:t xml:space="preserve"> for</w:t>
      </w:r>
      <w:r>
        <w:rPr>
          <w:spacing w:val="-1"/>
          <w:sz w:val="20"/>
        </w:rPr>
        <w:t xml:space="preserve"> </w:t>
      </w:r>
      <w:r>
        <w:rPr>
          <w:spacing w:val="-2"/>
          <w:sz w:val="20"/>
        </w:rPr>
        <w:t>data assimilation</w:t>
      </w:r>
      <w:r>
        <w:rPr>
          <w:spacing w:val="-1"/>
          <w:sz w:val="20"/>
        </w:rPr>
        <w:t xml:space="preserve"> </w:t>
      </w:r>
      <w:r>
        <w:rPr>
          <w:spacing w:val="-2"/>
          <w:sz w:val="20"/>
        </w:rPr>
        <w:t>in 3d</w:t>
      </w:r>
      <w:r>
        <w:rPr>
          <w:spacing w:val="-1"/>
          <w:sz w:val="20"/>
        </w:rPr>
        <w:t xml:space="preserve"> </w:t>
      </w:r>
      <w:r>
        <w:rPr>
          <w:spacing w:val="-2"/>
          <w:sz w:val="20"/>
        </w:rPr>
        <w:t>subsurface flow.</w:t>
      </w:r>
      <w:r>
        <w:rPr>
          <w:spacing w:val="14"/>
          <w:sz w:val="20"/>
        </w:rPr>
        <w:t xml:space="preserve"> </w:t>
      </w:r>
      <w:r>
        <w:rPr>
          <w:i/>
          <w:spacing w:val="-2"/>
          <w:sz w:val="20"/>
        </w:rPr>
        <w:t>Computer</w:t>
      </w:r>
      <w:r>
        <w:rPr>
          <w:i/>
          <w:spacing w:val="2"/>
          <w:sz w:val="20"/>
        </w:rPr>
        <w:t xml:space="preserve"> </w:t>
      </w:r>
      <w:r>
        <w:rPr>
          <w:i/>
          <w:spacing w:val="-2"/>
          <w:sz w:val="20"/>
        </w:rPr>
        <w:t>Methods</w:t>
      </w:r>
      <w:r>
        <w:rPr>
          <w:i/>
          <w:spacing w:val="2"/>
          <w:sz w:val="20"/>
        </w:rPr>
        <w:t xml:space="preserve"> </w:t>
      </w:r>
      <w:r>
        <w:rPr>
          <w:i/>
          <w:spacing w:val="-2"/>
          <w:sz w:val="20"/>
        </w:rPr>
        <w:t>in</w:t>
      </w:r>
      <w:r>
        <w:rPr>
          <w:i/>
          <w:spacing w:val="2"/>
          <w:sz w:val="20"/>
        </w:rPr>
        <w:t xml:space="preserve"> </w:t>
      </w:r>
      <w:r>
        <w:rPr>
          <w:i/>
          <w:spacing w:val="-2"/>
          <w:sz w:val="20"/>
        </w:rPr>
        <w:t>Applied</w:t>
      </w:r>
      <w:r>
        <w:rPr>
          <w:i/>
          <w:spacing w:val="2"/>
          <w:sz w:val="20"/>
        </w:rPr>
        <w:t xml:space="preserve"> </w:t>
      </w:r>
      <w:r>
        <w:rPr>
          <w:i/>
          <w:spacing w:val="-2"/>
          <w:sz w:val="20"/>
        </w:rPr>
        <w:t>Mechanics</w:t>
      </w:r>
    </w:p>
    <w:p w14:paraId="1E507D27" w14:textId="77777777" w:rsidR="0096722D" w:rsidRDefault="00BE2784">
      <w:pPr>
        <w:tabs>
          <w:tab w:val="left" w:pos="929"/>
        </w:tabs>
        <w:spacing w:before="172"/>
        <w:ind w:left="154"/>
        <w:rPr>
          <w:sz w:val="20"/>
        </w:rPr>
      </w:pPr>
      <w:r>
        <w:rPr>
          <w:rFonts w:ascii="Arial"/>
          <w:spacing w:val="-5"/>
          <w:sz w:val="10"/>
        </w:rPr>
        <w:t>588</w:t>
      </w:r>
      <w:r>
        <w:rPr>
          <w:rFonts w:ascii="Arial"/>
          <w:sz w:val="10"/>
        </w:rPr>
        <w:tab/>
      </w:r>
      <w:r>
        <w:rPr>
          <w:i/>
          <w:spacing w:val="-2"/>
          <w:sz w:val="20"/>
        </w:rPr>
        <w:t>and Engineering</w:t>
      </w:r>
      <w:r>
        <w:rPr>
          <w:spacing w:val="-2"/>
          <w:sz w:val="20"/>
        </w:rPr>
        <w:t>,</w:t>
      </w:r>
      <w:r>
        <w:rPr>
          <w:spacing w:val="-4"/>
          <w:sz w:val="20"/>
        </w:rPr>
        <w:t xml:space="preserve"> </w:t>
      </w:r>
      <w:r>
        <w:rPr>
          <w:spacing w:val="-2"/>
          <w:sz w:val="20"/>
        </w:rPr>
        <w:t>376,</w:t>
      </w:r>
      <w:r>
        <w:rPr>
          <w:spacing w:val="-5"/>
          <w:sz w:val="20"/>
        </w:rPr>
        <w:t xml:space="preserve"> </w:t>
      </w:r>
      <w:r>
        <w:rPr>
          <w:spacing w:val="-2"/>
          <w:sz w:val="20"/>
        </w:rPr>
        <w:t>2021.</w:t>
      </w:r>
      <w:r>
        <w:rPr>
          <w:spacing w:val="10"/>
          <w:sz w:val="20"/>
        </w:rPr>
        <w:t xml:space="preserve"> </w:t>
      </w:r>
      <w:r>
        <w:rPr>
          <w:spacing w:val="-2"/>
          <w:sz w:val="20"/>
        </w:rPr>
        <w:t>doi:</w:t>
      </w:r>
      <w:r>
        <w:rPr>
          <w:spacing w:val="10"/>
          <w:sz w:val="20"/>
        </w:rPr>
        <w:t xml:space="preserve"> </w:t>
      </w:r>
      <w:r>
        <w:rPr>
          <w:spacing w:val="-2"/>
          <w:sz w:val="20"/>
        </w:rPr>
        <w:t>10.1016/j.cma.2020.113636.</w:t>
      </w:r>
      <w:r>
        <w:rPr>
          <w:spacing w:val="10"/>
          <w:sz w:val="20"/>
        </w:rPr>
        <w:t xml:space="preserve"> </w:t>
      </w:r>
      <w:r>
        <w:rPr>
          <w:spacing w:val="-2"/>
          <w:sz w:val="20"/>
        </w:rPr>
        <w:t>cited</w:t>
      </w:r>
      <w:r>
        <w:rPr>
          <w:spacing w:val="-5"/>
          <w:sz w:val="20"/>
        </w:rPr>
        <w:t xml:space="preserve"> </w:t>
      </w:r>
      <w:proofErr w:type="gramStart"/>
      <w:r>
        <w:rPr>
          <w:spacing w:val="-2"/>
          <w:sz w:val="20"/>
        </w:rPr>
        <w:t>By</w:t>
      </w:r>
      <w:proofErr w:type="gramEnd"/>
      <w:r>
        <w:rPr>
          <w:spacing w:val="-4"/>
          <w:sz w:val="20"/>
        </w:rPr>
        <w:t xml:space="preserve"> </w:t>
      </w:r>
      <w:r>
        <w:rPr>
          <w:spacing w:val="-5"/>
          <w:sz w:val="20"/>
        </w:rPr>
        <w:t>39.</w:t>
      </w:r>
    </w:p>
    <w:p w14:paraId="10DDF2C6" w14:textId="77777777" w:rsidR="0096722D" w:rsidRDefault="0096722D">
      <w:pPr>
        <w:pStyle w:val="BodyText"/>
        <w:spacing w:before="103"/>
        <w:ind w:left="0"/>
      </w:pPr>
    </w:p>
    <w:p w14:paraId="2DB752D9" w14:textId="77777777" w:rsidR="0096722D" w:rsidRDefault="00BE2784">
      <w:pPr>
        <w:pStyle w:val="BodyText"/>
        <w:spacing w:before="0"/>
      </w:pPr>
      <w:r>
        <w:rPr>
          <w:rFonts w:ascii="Arial"/>
          <w:spacing w:val="-2"/>
          <w:sz w:val="10"/>
        </w:rPr>
        <w:t>589</w:t>
      </w:r>
      <w:r>
        <w:rPr>
          <w:rFonts w:ascii="Arial"/>
          <w:spacing w:val="135"/>
          <w:sz w:val="10"/>
        </w:rPr>
        <w:t xml:space="preserve"> </w:t>
      </w:r>
      <w:bookmarkStart w:id="340" w:name="_bookmark75"/>
      <w:bookmarkEnd w:id="340"/>
      <w:r>
        <w:rPr>
          <w:spacing w:val="-2"/>
        </w:rPr>
        <w:t>[61]</w:t>
      </w:r>
      <w:r>
        <w:rPr>
          <w:spacing w:val="34"/>
        </w:rPr>
        <w:t xml:space="preserve"> </w:t>
      </w:r>
      <w:r>
        <w:rPr>
          <w:spacing w:val="-2"/>
        </w:rPr>
        <w:t>Carl Vondrick,</w:t>
      </w:r>
      <w:r>
        <w:t xml:space="preserve"> </w:t>
      </w:r>
      <w:r>
        <w:rPr>
          <w:spacing w:val="-2"/>
        </w:rPr>
        <w:t>Hamed</w:t>
      </w:r>
      <w:r>
        <w:rPr>
          <w:spacing w:val="-1"/>
        </w:rPr>
        <w:t xml:space="preserve"> </w:t>
      </w:r>
      <w:r>
        <w:rPr>
          <w:spacing w:val="-2"/>
        </w:rPr>
        <w:t>Pirsiavash,</w:t>
      </w:r>
      <w:r>
        <w:t xml:space="preserve"> </w:t>
      </w:r>
      <w:r>
        <w:rPr>
          <w:spacing w:val="-2"/>
        </w:rPr>
        <w:t>and Antonio Torralba.</w:t>
      </w:r>
      <w:r>
        <w:rPr>
          <w:spacing w:val="12"/>
        </w:rPr>
        <w:t xml:space="preserve"> </w:t>
      </w:r>
      <w:r>
        <w:rPr>
          <w:spacing w:val="-2"/>
        </w:rPr>
        <w:t>Generating videos with</w:t>
      </w:r>
      <w:r>
        <w:rPr>
          <w:spacing w:val="-1"/>
        </w:rPr>
        <w:t xml:space="preserve"> </w:t>
      </w:r>
      <w:r>
        <w:rPr>
          <w:spacing w:val="-2"/>
        </w:rPr>
        <w:t>scene dynamics,</w:t>
      </w:r>
      <w:r>
        <w:t xml:space="preserve"> </w:t>
      </w:r>
      <w:r>
        <w:rPr>
          <w:spacing w:val="-2"/>
        </w:rPr>
        <w:t>2016.</w:t>
      </w:r>
    </w:p>
    <w:p w14:paraId="6CF21C28" w14:textId="77777777" w:rsidR="0096722D" w:rsidRDefault="0096722D">
      <w:pPr>
        <w:sectPr w:rsidR="0096722D">
          <w:pgSz w:w="12240" w:h="15840"/>
          <w:pgMar w:top="1400" w:right="1280" w:bottom="980" w:left="920" w:header="0" w:footer="792" w:gutter="0"/>
          <w:cols w:space="720"/>
        </w:sectPr>
      </w:pPr>
    </w:p>
    <w:p w14:paraId="1F2F15C2" w14:textId="77777777" w:rsidR="0096722D" w:rsidRDefault="00BE2784">
      <w:pPr>
        <w:pStyle w:val="BodyText"/>
        <w:spacing w:before="56"/>
      </w:pPr>
      <w:proofErr w:type="gramStart"/>
      <w:r>
        <w:rPr>
          <w:rFonts w:ascii="Arial"/>
          <w:sz w:val="10"/>
        </w:rPr>
        <w:t>590</w:t>
      </w:r>
      <w:r>
        <w:rPr>
          <w:rFonts w:ascii="Arial"/>
          <w:spacing w:val="41"/>
          <w:sz w:val="10"/>
        </w:rPr>
        <w:t xml:space="preserve">  </w:t>
      </w:r>
      <w:r>
        <w:t>[</w:t>
      </w:r>
      <w:proofErr w:type="gramEnd"/>
      <w:r>
        <w:t>62]</w:t>
      </w:r>
      <w:r>
        <w:rPr>
          <w:spacing w:val="23"/>
        </w:rPr>
        <w:t xml:space="preserve"> </w:t>
      </w:r>
      <w:r>
        <w:t>Michael</w:t>
      </w:r>
      <w:r>
        <w:rPr>
          <w:spacing w:val="1"/>
        </w:rPr>
        <w:t xml:space="preserve"> </w:t>
      </w:r>
      <w:r>
        <w:t>Mathieu,</w:t>
      </w:r>
      <w:r>
        <w:rPr>
          <w:spacing w:val="2"/>
        </w:rPr>
        <w:t xml:space="preserve"> </w:t>
      </w:r>
      <w:r>
        <w:t>Camille</w:t>
      </w:r>
      <w:r>
        <w:rPr>
          <w:spacing w:val="2"/>
        </w:rPr>
        <w:t xml:space="preserve"> </w:t>
      </w:r>
      <w:r>
        <w:t>Couprie,</w:t>
      </w:r>
      <w:r>
        <w:rPr>
          <w:spacing w:val="1"/>
        </w:rPr>
        <w:t xml:space="preserve"> </w:t>
      </w:r>
      <w:r>
        <w:t>and</w:t>
      </w:r>
      <w:r>
        <w:rPr>
          <w:spacing w:val="2"/>
        </w:rPr>
        <w:t xml:space="preserve"> </w:t>
      </w:r>
      <w:r>
        <w:t>Yann</w:t>
      </w:r>
      <w:r>
        <w:rPr>
          <w:spacing w:val="1"/>
        </w:rPr>
        <w:t xml:space="preserve"> </w:t>
      </w:r>
      <w:r>
        <w:t>LeCun.</w:t>
      </w:r>
      <w:r>
        <w:rPr>
          <w:spacing w:val="22"/>
        </w:rPr>
        <w:t xml:space="preserve"> </w:t>
      </w:r>
      <w:r>
        <w:t>Deep</w:t>
      </w:r>
      <w:r>
        <w:rPr>
          <w:spacing w:val="2"/>
        </w:rPr>
        <w:t xml:space="preserve"> </w:t>
      </w:r>
      <w:r>
        <w:t>multi-scale</w:t>
      </w:r>
      <w:r>
        <w:rPr>
          <w:spacing w:val="1"/>
        </w:rPr>
        <w:t xml:space="preserve"> </w:t>
      </w:r>
      <w:r>
        <w:t>video</w:t>
      </w:r>
      <w:r>
        <w:rPr>
          <w:spacing w:val="1"/>
        </w:rPr>
        <w:t xml:space="preserve"> </w:t>
      </w:r>
      <w:r>
        <w:t>prediction</w:t>
      </w:r>
      <w:r>
        <w:rPr>
          <w:spacing w:val="1"/>
        </w:rPr>
        <w:t xml:space="preserve"> </w:t>
      </w:r>
      <w:r>
        <w:t>beyond</w:t>
      </w:r>
      <w:r>
        <w:rPr>
          <w:spacing w:val="2"/>
        </w:rPr>
        <w:t xml:space="preserve"> </w:t>
      </w:r>
      <w:proofErr w:type="gramStart"/>
      <w:r>
        <w:rPr>
          <w:spacing w:val="-4"/>
        </w:rPr>
        <w:t>mean</w:t>
      </w:r>
      <w:proofErr w:type="gramEnd"/>
    </w:p>
    <w:p w14:paraId="6C626441" w14:textId="77777777" w:rsidR="0096722D" w:rsidRDefault="00BE2784">
      <w:pPr>
        <w:pStyle w:val="BodyText"/>
        <w:tabs>
          <w:tab w:val="left" w:pos="929"/>
        </w:tabs>
      </w:pPr>
      <w:r>
        <w:rPr>
          <w:rFonts w:ascii="Arial"/>
          <w:spacing w:val="-5"/>
          <w:sz w:val="10"/>
        </w:rPr>
        <w:t>591</w:t>
      </w:r>
      <w:r>
        <w:rPr>
          <w:rFonts w:ascii="Arial"/>
          <w:sz w:val="10"/>
        </w:rPr>
        <w:tab/>
      </w:r>
      <w:r>
        <w:rPr>
          <w:spacing w:val="-2"/>
        </w:rPr>
        <w:t>square</w:t>
      </w:r>
      <w:r>
        <w:rPr>
          <w:spacing w:val="-3"/>
        </w:rPr>
        <w:t xml:space="preserve"> </w:t>
      </w:r>
      <w:r>
        <w:rPr>
          <w:spacing w:val="-2"/>
        </w:rPr>
        <w:t>error,</w:t>
      </w:r>
      <w:r>
        <w:rPr>
          <w:spacing w:val="-3"/>
        </w:rPr>
        <w:t xml:space="preserve"> </w:t>
      </w:r>
      <w:r>
        <w:rPr>
          <w:spacing w:val="-2"/>
        </w:rPr>
        <w:t>2016.</w:t>
      </w:r>
    </w:p>
    <w:p w14:paraId="15ACF4F9" w14:textId="77777777" w:rsidR="0096722D" w:rsidRDefault="0096722D">
      <w:pPr>
        <w:pStyle w:val="BodyText"/>
        <w:spacing w:before="103"/>
        <w:ind w:left="0"/>
      </w:pPr>
    </w:p>
    <w:p w14:paraId="273EA28A" w14:textId="77777777" w:rsidR="0096722D" w:rsidRDefault="00BE2784">
      <w:pPr>
        <w:pStyle w:val="BodyText"/>
        <w:spacing w:before="0"/>
      </w:pPr>
      <w:proofErr w:type="gramStart"/>
      <w:r>
        <w:rPr>
          <w:rFonts w:ascii="Arial"/>
          <w:spacing w:val="-2"/>
          <w:sz w:val="10"/>
        </w:rPr>
        <w:t>592</w:t>
      </w:r>
      <w:r>
        <w:rPr>
          <w:rFonts w:ascii="Arial"/>
          <w:spacing w:val="50"/>
          <w:sz w:val="10"/>
        </w:rPr>
        <w:t xml:space="preserve">  </w:t>
      </w:r>
      <w:r>
        <w:rPr>
          <w:spacing w:val="-2"/>
        </w:rPr>
        <w:t>[</w:t>
      </w:r>
      <w:proofErr w:type="gramEnd"/>
      <w:r>
        <w:rPr>
          <w:spacing w:val="-2"/>
        </w:rPr>
        <w:t>63]</w:t>
      </w:r>
      <w:r>
        <w:rPr>
          <w:spacing w:val="32"/>
        </w:rPr>
        <w:t xml:space="preserve"> </w:t>
      </w:r>
      <w:r>
        <w:rPr>
          <w:spacing w:val="-2"/>
        </w:rPr>
        <w:t>Ruben</w:t>
      </w:r>
      <w:r>
        <w:rPr>
          <w:spacing w:val="-1"/>
        </w:rPr>
        <w:t xml:space="preserve"> </w:t>
      </w:r>
      <w:r>
        <w:rPr>
          <w:spacing w:val="-2"/>
        </w:rPr>
        <w:t>Villegas,</w:t>
      </w:r>
      <w:r>
        <w:rPr>
          <w:spacing w:val="1"/>
        </w:rPr>
        <w:t xml:space="preserve"> </w:t>
      </w:r>
      <w:r>
        <w:rPr>
          <w:spacing w:val="-2"/>
        </w:rPr>
        <w:t>Jimei</w:t>
      </w:r>
      <w:r>
        <w:rPr>
          <w:spacing w:val="-1"/>
        </w:rPr>
        <w:t xml:space="preserve"> </w:t>
      </w:r>
      <w:r>
        <w:rPr>
          <w:spacing w:val="-2"/>
        </w:rPr>
        <w:t>Yang,</w:t>
      </w:r>
      <w:r>
        <w:t xml:space="preserve"> </w:t>
      </w:r>
      <w:r>
        <w:rPr>
          <w:spacing w:val="-2"/>
        </w:rPr>
        <w:t>Seungh</w:t>
      </w:r>
      <w:r>
        <w:rPr>
          <w:spacing w:val="-2"/>
        </w:rPr>
        <w:t>oon</w:t>
      </w:r>
      <w:r>
        <w:t xml:space="preserve"> </w:t>
      </w:r>
      <w:r>
        <w:rPr>
          <w:spacing w:val="-2"/>
        </w:rPr>
        <w:t>Hong,</w:t>
      </w:r>
      <w:r>
        <w:t xml:space="preserve"> </w:t>
      </w:r>
      <w:r>
        <w:rPr>
          <w:spacing w:val="-2"/>
        </w:rPr>
        <w:t>Xunyu</w:t>
      </w:r>
      <w:r>
        <w:rPr>
          <w:spacing w:val="-1"/>
        </w:rPr>
        <w:t xml:space="preserve"> </w:t>
      </w:r>
      <w:r>
        <w:rPr>
          <w:spacing w:val="-2"/>
        </w:rPr>
        <w:t>Lin,</w:t>
      </w:r>
      <w:r>
        <w:rPr>
          <w:spacing w:val="1"/>
        </w:rPr>
        <w:t xml:space="preserve"> </w:t>
      </w:r>
      <w:r>
        <w:rPr>
          <w:spacing w:val="-2"/>
        </w:rPr>
        <w:t>and</w:t>
      </w:r>
      <w:r>
        <w:rPr>
          <w:spacing w:val="-1"/>
        </w:rPr>
        <w:t xml:space="preserve"> </w:t>
      </w:r>
      <w:r>
        <w:rPr>
          <w:spacing w:val="-2"/>
        </w:rPr>
        <w:t>Honglak</w:t>
      </w:r>
      <w:r>
        <w:rPr>
          <w:spacing w:val="-1"/>
        </w:rPr>
        <w:t xml:space="preserve"> </w:t>
      </w:r>
      <w:r>
        <w:rPr>
          <w:spacing w:val="-2"/>
        </w:rPr>
        <w:t>Lee.</w:t>
      </w:r>
      <w:r>
        <w:rPr>
          <w:spacing w:val="13"/>
        </w:rPr>
        <w:t xml:space="preserve"> </w:t>
      </w:r>
      <w:r>
        <w:rPr>
          <w:spacing w:val="-2"/>
        </w:rPr>
        <w:t>Decomposing</w:t>
      </w:r>
      <w:r>
        <w:rPr>
          <w:spacing w:val="-1"/>
        </w:rPr>
        <w:t xml:space="preserve"> </w:t>
      </w:r>
      <w:r>
        <w:rPr>
          <w:spacing w:val="-2"/>
        </w:rPr>
        <w:t>motion</w:t>
      </w:r>
      <w:r>
        <w:rPr>
          <w:spacing w:val="-1"/>
        </w:rPr>
        <w:t xml:space="preserve"> </w:t>
      </w:r>
      <w:r>
        <w:rPr>
          <w:spacing w:val="-5"/>
        </w:rPr>
        <w:t>and</w:t>
      </w:r>
    </w:p>
    <w:p w14:paraId="28EE56CF" w14:textId="77777777" w:rsidR="0096722D" w:rsidRDefault="00BE2784">
      <w:pPr>
        <w:pStyle w:val="BodyText"/>
        <w:tabs>
          <w:tab w:val="left" w:pos="929"/>
        </w:tabs>
        <w:spacing w:before="172"/>
      </w:pPr>
      <w:r>
        <w:rPr>
          <w:rFonts w:ascii="Arial"/>
          <w:spacing w:val="-5"/>
          <w:sz w:val="10"/>
        </w:rPr>
        <w:t>593</w:t>
      </w:r>
      <w:r>
        <w:rPr>
          <w:rFonts w:ascii="Arial"/>
          <w:sz w:val="10"/>
        </w:rPr>
        <w:tab/>
      </w:r>
      <w:proofErr w:type="gramStart"/>
      <w:r>
        <w:rPr>
          <w:spacing w:val="-2"/>
        </w:rPr>
        <w:t>content</w:t>
      </w:r>
      <w:proofErr w:type="gramEnd"/>
      <w:r>
        <w:rPr>
          <w:spacing w:val="2"/>
        </w:rPr>
        <w:t xml:space="preserve"> </w:t>
      </w:r>
      <w:r>
        <w:rPr>
          <w:spacing w:val="-2"/>
        </w:rPr>
        <w:t>for</w:t>
      </w:r>
      <w:r>
        <w:rPr>
          <w:spacing w:val="2"/>
        </w:rPr>
        <w:t xml:space="preserve"> </w:t>
      </w:r>
      <w:r>
        <w:rPr>
          <w:spacing w:val="-2"/>
        </w:rPr>
        <w:t>natural</w:t>
      </w:r>
      <w:r>
        <w:rPr>
          <w:spacing w:val="2"/>
        </w:rPr>
        <w:t xml:space="preserve"> </w:t>
      </w:r>
      <w:r>
        <w:rPr>
          <w:spacing w:val="-2"/>
        </w:rPr>
        <w:t>video</w:t>
      </w:r>
      <w:r>
        <w:rPr>
          <w:spacing w:val="2"/>
        </w:rPr>
        <w:t xml:space="preserve"> </w:t>
      </w:r>
      <w:r>
        <w:rPr>
          <w:spacing w:val="-2"/>
        </w:rPr>
        <w:t>sequence</w:t>
      </w:r>
      <w:r>
        <w:rPr>
          <w:spacing w:val="2"/>
        </w:rPr>
        <w:t xml:space="preserve"> </w:t>
      </w:r>
      <w:r>
        <w:rPr>
          <w:spacing w:val="-2"/>
        </w:rPr>
        <w:t>prediction,</w:t>
      </w:r>
      <w:r>
        <w:rPr>
          <w:spacing w:val="2"/>
        </w:rPr>
        <w:t xml:space="preserve"> </w:t>
      </w:r>
      <w:r>
        <w:rPr>
          <w:spacing w:val="-2"/>
        </w:rPr>
        <w:t>2018.</w:t>
      </w:r>
    </w:p>
    <w:p w14:paraId="5A851266" w14:textId="77777777" w:rsidR="0096722D" w:rsidRDefault="0096722D">
      <w:pPr>
        <w:pStyle w:val="BodyText"/>
        <w:spacing w:before="103"/>
        <w:ind w:left="0"/>
      </w:pPr>
    </w:p>
    <w:p w14:paraId="3E1FACAB" w14:textId="77777777" w:rsidR="0096722D" w:rsidRDefault="00BE2784">
      <w:pPr>
        <w:pStyle w:val="BodyText"/>
        <w:spacing w:before="0"/>
      </w:pPr>
      <w:proofErr w:type="gramStart"/>
      <w:r>
        <w:rPr>
          <w:rFonts w:ascii="Arial"/>
          <w:sz w:val="10"/>
        </w:rPr>
        <w:t>594</w:t>
      </w:r>
      <w:r>
        <w:rPr>
          <w:rFonts w:ascii="Arial"/>
          <w:spacing w:val="46"/>
          <w:sz w:val="10"/>
        </w:rPr>
        <w:t xml:space="preserve">  </w:t>
      </w:r>
      <w:r>
        <w:t>[</w:t>
      </w:r>
      <w:proofErr w:type="gramEnd"/>
      <w:r>
        <w:t>64]</w:t>
      </w:r>
      <w:r>
        <w:rPr>
          <w:spacing w:val="26"/>
        </w:rPr>
        <w:t xml:space="preserve"> </w:t>
      </w:r>
      <w:r>
        <w:t>Sergey</w:t>
      </w:r>
      <w:r>
        <w:rPr>
          <w:spacing w:val="7"/>
        </w:rPr>
        <w:t xml:space="preserve"> </w:t>
      </w:r>
      <w:r>
        <w:t>Tulyakov,</w:t>
      </w:r>
      <w:r>
        <w:rPr>
          <w:spacing w:val="8"/>
        </w:rPr>
        <w:t xml:space="preserve"> </w:t>
      </w:r>
      <w:r>
        <w:t>Ming-Yu</w:t>
      </w:r>
      <w:r>
        <w:rPr>
          <w:spacing w:val="7"/>
        </w:rPr>
        <w:t xml:space="preserve"> </w:t>
      </w:r>
      <w:r>
        <w:t>Liu,</w:t>
      </w:r>
      <w:r>
        <w:rPr>
          <w:spacing w:val="8"/>
        </w:rPr>
        <w:t xml:space="preserve"> </w:t>
      </w:r>
      <w:r>
        <w:t>Xiaodong</w:t>
      </w:r>
      <w:r>
        <w:rPr>
          <w:spacing w:val="7"/>
        </w:rPr>
        <w:t xml:space="preserve"> </w:t>
      </w:r>
      <w:r>
        <w:t>Yang,</w:t>
      </w:r>
      <w:r>
        <w:rPr>
          <w:spacing w:val="8"/>
        </w:rPr>
        <w:t xml:space="preserve"> </w:t>
      </w:r>
      <w:r>
        <w:t>and</w:t>
      </w:r>
      <w:r>
        <w:rPr>
          <w:spacing w:val="7"/>
        </w:rPr>
        <w:t xml:space="preserve"> </w:t>
      </w:r>
      <w:r>
        <w:t>Jan</w:t>
      </w:r>
      <w:r>
        <w:rPr>
          <w:spacing w:val="6"/>
        </w:rPr>
        <w:t xml:space="preserve"> </w:t>
      </w:r>
      <w:r>
        <w:t>Kautz.</w:t>
      </w:r>
      <w:r>
        <w:rPr>
          <w:spacing w:val="34"/>
        </w:rPr>
        <w:t xml:space="preserve"> </w:t>
      </w:r>
      <w:r>
        <w:t>Mocogan:</w:t>
      </w:r>
      <w:r>
        <w:rPr>
          <w:spacing w:val="29"/>
        </w:rPr>
        <w:t xml:space="preserve"> </w:t>
      </w:r>
      <w:r>
        <w:t>Decomposing</w:t>
      </w:r>
      <w:r>
        <w:rPr>
          <w:spacing w:val="6"/>
        </w:rPr>
        <w:t xml:space="preserve"> </w:t>
      </w:r>
      <w:r>
        <w:t>motion</w:t>
      </w:r>
      <w:r>
        <w:rPr>
          <w:spacing w:val="7"/>
        </w:rPr>
        <w:t xml:space="preserve"> </w:t>
      </w:r>
      <w:r>
        <w:rPr>
          <w:spacing w:val="-5"/>
        </w:rPr>
        <w:t>and</w:t>
      </w:r>
    </w:p>
    <w:p w14:paraId="602FFF40" w14:textId="77777777" w:rsidR="0096722D" w:rsidRDefault="00BE2784">
      <w:pPr>
        <w:pStyle w:val="BodyText"/>
        <w:tabs>
          <w:tab w:val="left" w:pos="929"/>
        </w:tabs>
        <w:spacing w:before="172"/>
      </w:pPr>
      <w:r>
        <w:rPr>
          <w:rFonts w:ascii="Arial"/>
          <w:spacing w:val="-5"/>
          <w:sz w:val="10"/>
        </w:rPr>
        <w:t>595</w:t>
      </w:r>
      <w:r>
        <w:rPr>
          <w:rFonts w:ascii="Arial"/>
          <w:sz w:val="10"/>
        </w:rPr>
        <w:tab/>
      </w:r>
      <w:proofErr w:type="gramStart"/>
      <w:r>
        <w:rPr>
          <w:spacing w:val="-2"/>
        </w:rPr>
        <w:t>content</w:t>
      </w:r>
      <w:proofErr w:type="gramEnd"/>
      <w:r>
        <w:rPr>
          <w:spacing w:val="1"/>
        </w:rPr>
        <w:t xml:space="preserve"> </w:t>
      </w:r>
      <w:r>
        <w:rPr>
          <w:spacing w:val="-2"/>
        </w:rPr>
        <w:t>for</w:t>
      </w:r>
      <w:r>
        <w:rPr>
          <w:spacing w:val="1"/>
        </w:rPr>
        <w:t xml:space="preserve"> </w:t>
      </w:r>
      <w:r>
        <w:rPr>
          <w:spacing w:val="-2"/>
        </w:rPr>
        <w:t>video</w:t>
      </w:r>
      <w:r>
        <w:rPr>
          <w:spacing w:val="1"/>
        </w:rPr>
        <w:t xml:space="preserve"> </w:t>
      </w:r>
      <w:r>
        <w:rPr>
          <w:spacing w:val="-2"/>
        </w:rPr>
        <w:t>generation,</w:t>
      </w:r>
      <w:r>
        <w:rPr>
          <w:spacing w:val="1"/>
        </w:rPr>
        <w:t xml:space="preserve"> </w:t>
      </w:r>
      <w:r>
        <w:rPr>
          <w:spacing w:val="-2"/>
        </w:rPr>
        <w:t>2017.</w:t>
      </w:r>
    </w:p>
    <w:p w14:paraId="2C602001" w14:textId="77777777" w:rsidR="0096722D" w:rsidRDefault="0096722D">
      <w:pPr>
        <w:pStyle w:val="BodyText"/>
        <w:spacing w:before="103"/>
        <w:ind w:left="0"/>
      </w:pPr>
    </w:p>
    <w:p w14:paraId="7EB89376" w14:textId="77777777" w:rsidR="0096722D" w:rsidRDefault="00BE2784">
      <w:pPr>
        <w:pStyle w:val="BodyText"/>
        <w:spacing w:before="0"/>
      </w:pPr>
      <w:r>
        <w:rPr>
          <w:rFonts w:ascii="Arial"/>
          <w:sz w:val="10"/>
        </w:rPr>
        <w:t>596</w:t>
      </w:r>
      <w:r>
        <w:rPr>
          <w:rFonts w:ascii="Arial"/>
          <w:spacing w:val="122"/>
          <w:sz w:val="10"/>
        </w:rPr>
        <w:t xml:space="preserve"> </w:t>
      </w:r>
      <w:bookmarkStart w:id="341" w:name="_bookmark76"/>
      <w:bookmarkEnd w:id="341"/>
      <w:r>
        <w:t>[65]</w:t>
      </w:r>
      <w:r>
        <w:rPr>
          <w:spacing w:val="27"/>
        </w:rPr>
        <w:t xml:space="preserve"> </w:t>
      </w:r>
      <w:r>
        <w:t>Xingjian</w:t>
      </w:r>
      <w:r>
        <w:rPr>
          <w:spacing w:val="25"/>
        </w:rPr>
        <w:t xml:space="preserve"> </w:t>
      </w:r>
      <w:r>
        <w:t>SHI,</w:t>
      </w:r>
      <w:r>
        <w:rPr>
          <w:spacing w:val="24"/>
        </w:rPr>
        <w:t xml:space="preserve"> </w:t>
      </w:r>
      <w:r>
        <w:t>Zhourong</w:t>
      </w:r>
      <w:r>
        <w:rPr>
          <w:spacing w:val="24"/>
        </w:rPr>
        <w:t xml:space="preserve"> </w:t>
      </w:r>
      <w:r>
        <w:t>Chen,</w:t>
      </w:r>
      <w:r>
        <w:rPr>
          <w:spacing w:val="30"/>
        </w:rPr>
        <w:t xml:space="preserve"> </w:t>
      </w:r>
      <w:r>
        <w:t>Hao</w:t>
      </w:r>
      <w:r>
        <w:rPr>
          <w:spacing w:val="24"/>
        </w:rPr>
        <w:t xml:space="preserve"> </w:t>
      </w:r>
      <w:r>
        <w:t>Wang,</w:t>
      </w:r>
      <w:r>
        <w:rPr>
          <w:spacing w:val="30"/>
        </w:rPr>
        <w:t xml:space="preserve"> </w:t>
      </w:r>
      <w:r>
        <w:t>Dit-Yan</w:t>
      </w:r>
      <w:r>
        <w:rPr>
          <w:spacing w:val="25"/>
        </w:rPr>
        <w:t xml:space="preserve"> </w:t>
      </w:r>
      <w:r>
        <w:t>Yeung,</w:t>
      </w:r>
      <w:r>
        <w:rPr>
          <w:spacing w:val="30"/>
        </w:rPr>
        <w:t xml:space="preserve"> </w:t>
      </w:r>
      <w:r>
        <w:t>Wai-kin</w:t>
      </w:r>
      <w:r>
        <w:rPr>
          <w:spacing w:val="25"/>
        </w:rPr>
        <w:t xml:space="preserve"> </w:t>
      </w:r>
      <w:r>
        <w:t>Wong,</w:t>
      </w:r>
      <w:r>
        <w:rPr>
          <w:spacing w:val="30"/>
        </w:rPr>
        <w:t xml:space="preserve"> </w:t>
      </w:r>
      <w:r>
        <w:t>and</w:t>
      </w:r>
      <w:r>
        <w:rPr>
          <w:spacing w:val="25"/>
        </w:rPr>
        <w:t xml:space="preserve"> </w:t>
      </w:r>
      <w:r>
        <w:t>Wang-chun</w:t>
      </w:r>
      <w:r>
        <w:rPr>
          <w:spacing w:val="25"/>
        </w:rPr>
        <w:t xml:space="preserve"> </w:t>
      </w:r>
      <w:r>
        <w:rPr>
          <w:spacing w:val="-4"/>
        </w:rPr>
        <w:t>WOO.</w:t>
      </w:r>
    </w:p>
    <w:p w14:paraId="09FE128D" w14:textId="77777777" w:rsidR="0096722D" w:rsidRDefault="00BE2784">
      <w:pPr>
        <w:pStyle w:val="BodyText"/>
        <w:tabs>
          <w:tab w:val="left" w:pos="929"/>
        </w:tabs>
      </w:pPr>
      <w:r>
        <w:rPr>
          <w:rFonts w:ascii="Arial"/>
          <w:spacing w:val="-5"/>
          <w:sz w:val="10"/>
        </w:rPr>
        <w:t>597</w:t>
      </w:r>
      <w:r>
        <w:rPr>
          <w:rFonts w:ascii="Arial"/>
          <w:sz w:val="10"/>
        </w:rPr>
        <w:tab/>
      </w:r>
      <w:r>
        <w:rPr>
          <w:spacing w:val="-2"/>
        </w:rPr>
        <w:t>Convolutional</w:t>
      </w:r>
      <w:r>
        <w:rPr>
          <w:spacing w:val="8"/>
        </w:rPr>
        <w:t xml:space="preserve"> </w:t>
      </w:r>
      <w:r>
        <w:rPr>
          <w:spacing w:val="-2"/>
        </w:rPr>
        <w:t>lstm</w:t>
      </w:r>
      <w:r>
        <w:rPr>
          <w:spacing w:val="9"/>
        </w:rPr>
        <w:t xml:space="preserve"> </w:t>
      </w:r>
      <w:r>
        <w:rPr>
          <w:spacing w:val="-2"/>
        </w:rPr>
        <w:t>network:</w:t>
      </w:r>
      <w:r>
        <w:rPr>
          <w:spacing w:val="30"/>
        </w:rPr>
        <w:t xml:space="preserve"> </w:t>
      </w:r>
      <w:r>
        <w:rPr>
          <w:spacing w:val="-2"/>
        </w:rPr>
        <w:t>A</w:t>
      </w:r>
      <w:r>
        <w:rPr>
          <w:spacing w:val="9"/>
        </w:rPr>
        <w:t xml:space="preserve"> </w:t>
      </w:r>
      <w:r>
        <w:rPr>
          <w:spacing w:val="-2"/>
        </w:rPr>
        <w:t>machine</w:t>
      </w:r>
      <w:r>
        <w:rPr>
          <w:spacing w:val="9"/>
        </w:rPr>
        <w:t xml:space="preserve"> </w:t>
      </w:r>
      <w:r>
        <w:rPr>
          <w:spacing w:val="-2"/>
        </w:rPr>
        <w:t>learning</w:t>
      </w:r>
      <w:r>
        <w:rPr>
          <w:spacing w:val="9"/>
        </w:rPr>
        <w:t xml:space="preserve"> </w:t>
      </w:r>
      <w:r>
        <w:rPr>
          <w:spacing w:val="-2"/>
        </w:rPr>
        <w:t>approach</w:t>
      </w:r>
      <w:r>
        <w:rPr>
          <w:spacing w:val="9"/>
        </w:rPr>
        <w:t xml:space="preserve"> </w:t>
      </w:r>
      <w:r>
        <w:rPr>
          <w:spacing w:val="-2"/>
        </w:rPr>
        <w:t>for</w:t>
      </w:r>
      <w:r>
        <w:rPr>
          <w:spacing w:val="9"/>
        </w:rPr>
        <w:t xml:space="preserve"> </w:t>
      </w:r>
      <w:r>
        <w:rPr>
          <w:spacing w:val="-2"/>
        </w:rPr>
        <w:t>precipitation</w:t>
      </w:r>
      <w:r>
        <w:rPr>
          <w:spacing w:val="8"/>
        </w:rPr>
        <w:t xml:space="preserve"> </w:t>
      </w:r>
      <w:r>
        <w:rPr>
          <w:spacing w:val="-2"/>
        </w:rPr>
        <w:t>nowcasting.</w:t>
      </w:r>
      <w:r>
        <w:rPr>
          <w:spacing w:val="33"/>
        </w:rPr>
        <w:t xml:space="preserve"> </w:t>
      </w:r>
      <w:r>
        <w:rPr>
          <w:spacing w:val="-2"/>
        </w:rPr>
        <w:t>In</w:t>
      </w:r>
      <w:r>
        <w:rPr>
          <w:spacing w:val="9"/>
        </w:rPr>
        <w:t xml:space="preserve"> </w:t>
      </w:r>
      <w:r>
        <w:rPr>
          <w:spacing w:val="-2"/>
        </w:rPr>
        <w:t>C.</w:t>
      </w:r>
      <w:r>
        <w:rPr>
          <w:spacing w:val="8"/>
        </w:rPr>
        <w:t xml:space="preserve"> </w:t>
      </w:r>
      <w:r>
        <w:rPr>
          <w:spacing w:val="-2"/>
        </w:rPr>
        <w:t>Cortes,</w:t>
      </w:r>
    </w:p>
    <w:p w14:paraId="731A6849" w14:textId="77777777" w:rsidR="0096722D" w:rsidRDefault="00BE2784">
      <w:pPr>
        <w:tabs>
          <w:tab w:val="left" w:pos="929"/>
        </w:tabs>
        <w:spacing w:before="172"/>
        <w:ind w:left="154"/>
        <w:rPr>
          <w:i/>
          <w:sz w:val="20"/>
        </w:rPr>
      </w:pPr>
      <w:r>
        <w:rPr>
          <w:rFonts w:ascii="Arial"/>
          <w:spacing w:val="-5"/>
          <w:sz w:val="10"/>
        </w:rPr>
        <w:t>598</w:t>
      </w:r>
      <w:r>
        <w:rPr>
          <w:rFonts w:ascii="Arial"/>
          <w:sz w:val="10"/>
        </w:rPr>
        <w:tab/>
      </w:r>
      <w:r>
        <w:rPr>
          <w:spacing w:val="-2"/>
          <w:sz w:val="20"/>
        </w:rPr>
        <w:t>N.</w:t>
      </w:r>
      <w:r>
        <w:rPr>
          <w:spacing w:val="-7"/>
          <w:sz w:val="20"/>
        </w:rPr>
        <w:t xml:space="preserve"> </w:t>
      </w:r>
      <w:r>
        <w:rPr>
          <w:spacing w:val="-2"/>
          <w:sz w:val="20"/>
        </w:rPr>
        <w:t>Lawrence,</w:t>
      </w:r>
      <w:r>
        <w:rPr>
          <w:spacing w:val="-5"/>
          <w:sz w:val="20"/>
        </w:rPr>
        <w:t xml:space="preserve"> </w:t>
      </w:r>
      <w:r>
        <w:rPr>
          <w:spacing w:val="-2"/>
          <w:sz w:val="20"/>
        </w:rPr>
        <w:t>D.</w:t>
      </w:r>
      <w:r>
        <w:rPr>
          <w:spacing w:val="-6"/>
          <w:sz w:val="20"/>
        </w:rPr>
        <w:t xml:space="preserve"> </w:t>
      </w:r>
      <w:r>
        <w:rPr>
          <w:spacing w:val="-2"/>
          <w:sz w:val="20"/>
        </w:rPr>
        <w:t>Lee,</w:t>
      </w:r>
      <w:r>
        <w:rPr>
          <w:spacing w:val="-5"/>
          <w:sz w:val="20"/>
        </w:rPr>
        <w:t xml:space="preserve"> </w:t>
      </w:r>
      <w:r>
        <w:rPr>
          <w:spacing w:val="-2"/>
          <w:sz w:val="20"/>
        </w:rPr>
        <w:t>M.</w:t>
      </w:r>
      <w:r>
        <w:rPr>
          <w:spacing w:val="-7"/>
          <w:sz w:val="20"/>
        </w:rPr>
        <w:t xml:space="preserve"> </w:t>
      </w:r>
      <w:r>
        <w:rPr>
          <w:spacing w:val="-2"/>
          <w:sz w:val="20"/>
        </w:rPr>
        <w:t>Sugiyama,</w:t>
      </w:r>
      <w:r>
        <w:rPr>
          <w:spacing w:val="-4"/>
          <w:sz w:val="20"/>
        </w:rPr>
        <w:t xml:space="preserve"> </w:t>
      </w:r>
      <w:r>
        <w:rPr>
          <w:spacing w:val="-2"/>
          <w:sz w:val="20"/>
        </w:rPr>
        <w:t>and</w:t>
      </w:r>
      <w:r>
        <w:rPr>
          <w:spacing w:val="-7"/>
          <w:sz w:val="20"/>
        </w:rPr>
        <w:t xml:space="preserve"> </w:t>
      </w:r>
      <w:r>
        <w:rPr>
          <w:spacing w:val="-2"/>
          <w:sz w:val="20"/>
        </w:rPr>
        <w:t>R.</w:t>
      </w:r>
      <w:r>
        <w:rPr>
          <w:spacing w:val="-7"/>
          <w:sz w:val="20"/>
        </w:rPr>
        <w:t xml:space="preserve"> </w:t>
      </w:r>
      <w:r>
        <w:rPr>
          <w:spacing w:val="-2"/>
          <w:sz w:val="20"/>
        </w:rPr>
        <w:t>Garnett,</w:t>
      </w:r>
      <w:r>
        <w:rPr>
          <w:spacing w:val="-4"/>
          <w:sz w:val="20"/>
        </w:rPr>
        <w:t xml:space="preserve"> </w:t>
      </w:r>
      <w:r>
        <w:rPr>
          <w:spacing w:val="-2"/>
          <w:sz w:val="20"/>
        </w:rPr>
        <w:t>editors,</w:t>
      </w:r>
      <w:r>
        <w:rPr>
          <w:spacing w:val="-7"/>
          <w:sz w:val="20"/>
        </w:rPr>
        <w:t xml:space="preserve"> </w:t>
      </w:r>
      <w:r>
        <w:rPr>
          <w:i/>
          <w:spacing w:val="-2"/>
          <w:sz w:val="20"/>
        </w:rPr>
        <w:t>Advances in Neural Information Processing</w:t>
      </w:r>
    </w:p>
    <w:p w14:paraId="571FBA25" w14:textId="77777777" w:rsidR="0096722D" w:rsidRDefault="00BE2784">
      <w:pPr>
        <w:pStyle w:val="BodyText"/>
        <w:tabs>
          <w:tab w:val="left" w:pos="929"/>
        </w:tabs>
        <w:spacing w:before="145"/>
        <w:rPr>
          <w:rFonts w:ascii="Palatino Linotype"/>
        </w:rPr>
      </w:pPr>
      <w:r>
        <w:rPr>
          <w:rFonts w:ascii="Arial"/>
          <w:spacing w:val="-5"/>
          <w:sz w:val="10"/>
        </w:rPr>
        <w:t>599</w:t>
      </w:r>
      <w:r>
        <w:rPr>
          <w:rFonts w:ascii="Arial"/>
          <w:sz w:val="10"/>
        </w:rPr>
        <w:tab/>
      </w:r>
      <w:r>
        <w:rPr>
          <w:i/>
        </w:rPr>
        <w:t>Systems</w:t>
      </w:r>
      <w:r>
        <w:t>,</w:t>
      </w:r>
      <w:r>
        <w:rPr>
          <w:spacing w:val="54"/>
        </w:rPr>
        <w:t xml:space="preserve"> </w:t>
      </w:r>
      <w:r>
        <w:t>volume</w:t>
      </w:r>
      <w:r>
        <w:rPr>
          <w:spacing w:val="53"/>
        </w:rPr>
        <w:t xml:space="preserve"> </w:t>
      </w:r>
      <w:r>
        <w:t>28.</w:t>
      </w:r>
      <w:r>
        <w:rPr>
          <w:spacing w:val="52"/>
        </w:rPr>
        <w:t xml:space="preserve"> </w:t>
      </w:r>
      <w:r>
        <w:t>Curran</w:t>
      </w:r>
      <w:r>
        <w:rPr>
          <w:spacing w:val="52"/>
        </w:rPr>
        <w:t xml:space="preserve"> </w:t>
      </w:r>
      <w:r>
        <w:t>Associates,</w:t>
      </w:r>
      <w:r>
        <w:rPr>
          <w:spacing w:val="55"/>
        </w:rPr>
        <w:t xml:space="preserve"> </w:t>
      </w:r>
      <w:r>
        <w:t>Inc.,</w:t>
      </w:r>
      <w:r>
        <w:rPr>
          <w:spacing w:val="55"/>
        </w:rPr>
        <w:t xml:space="preserve"> </w:t>
      </w:r>
      <w:r>
        <w:t>2015.</w:t>
      </w:r>
      <w:r>
        <w:rPr>
          <w:spacing w:val="76"/>
          <w:w w:val="150"/>
        </w:rPr>
        <w:t xml:space="preserve"> </w:t>
      </w:r>
      <w:r>
        <w:t>URL</w:t>
      </w:r>
      <w:r>
        <w:rPr>
          <w:spacing w:val="51"/>
        </w:rPr>
        <w:t xml:space="preserve"> </w:t>
      </w:r>
      <w:hyperlink r:id="rId39">
        <w:r>
          <w:rPr>
            <w:rFonts w:ascii="Palatino Linotype"/>
            <w:color w:val="0000FF"/>
            <w:spacing w:val="-2"/>
          </w:rPr>
          <w:t>https://proceedings.neurips.cc/paper_</w:t>
        </w:r>
      </w:hyperlink>
    </w:p>
    <w:p w14:paraId="77350092" w14:textId="77777777" w:rsidR="0096722D" w:rsidRDefault="00BE2784">
      <w:pPr>
        <w:pStyle w:val="BodyText"/>
        <w:tabs>
          <w:tab w:val="left" w:pos="929"/>
        </w:tabs>
        <w:spacing w:before="128"/>
      </w:pPr>
      <w:r>
        <w:rPr>
          <w:rFonts w:ascii="Arial"/>
          <w:spacing w:val="-5"/>
          <w:w w:val="110"/>
          <w:sz w:val="10"/>
        </w:rPr>
        <w:t>600</w:t>
      </w:r>
      <w:r>
        <w:rPr>
          <w:rFonts w:ascii="Arial"/>
          <w:sz w:val="10"/>
        </w:rPr>
        <w:tab/>
      </w:r>
      <w:hyperlink r:id="rId40">
        <w:r>
          <w:rPr>
            <w:rFonts w:ascii="Palatino Linotype"/>
            <w:color w:val="0000FF"/>
            <w:w w:val="110"/>
          </w:rPr>
          <w:t>files/paper/2015/file/07563a3fe3bbe7e3ba84431ad9d055af-</w:t>
        </w:r>
        <w:r>
          <w:rPr>
            <w:rFonts w:ascii="Palatino Linotype"/>
            <w:color w:val="0000FF"/>
            <w:spacing w:val="-2"/>
            <w:w w:val="110"/>
          </w:rPr>
          <w:t>Paper.pdf</w:t>
        </w:r>
      </w:hyperlink>
      <w:r>
        <w:rPr>
          <w:spacing w:val="-2"/>
          <w:w w:val="110"/>
        </w:rPr>
        <w:t>.</w:t>
      </w:r>
    </w:p>
    <w:p w14:paraId="4763C6CB" w14:textId="77777777" w:rsidR="0096722D" w:rsidRDefault="0096722D">
      <w:pPr>
        <w:pStyle w:val="BodyText"/>
        <w:spacing w:before="88"/>
        <w:ind w:left="0"/>
      </w:pPr>
    </w:p>
    <w:p w14:paraId="59CE26FF" w14:textId="77777777" w:rsidR="0096722D" w:rsidRDefault="00BE2784">
      <w:pPr>
        <w:pStyle w:val="BodyText"/>
        <w:spacing w:before="0"/>
      </w:pPr>
      <w:r>
        <w:rPr>
          <w:rFonts w:ascii="Arial"/>
          <w:sz w:val="10"/>
        </w:rPr>
        <w:t>601</w:t>
      </w:r>
      <w:r>
        <w:rPr>
          <w:rFonts w:ascii="Arial"/>
          <w:spacing w:val="108"/>
          <w:sz w:val="10"/>
        </w:rPr>
        <w:t xml:space="preserve"> </w:t>
      </w:r>
      <w:bookmarkStart w:id="342" w:name="_bookmark77"/>
      <w:bookmarkEnd w:id="342"/>
      <w:r>
        <w:t>[66]</w:t>
      </w:r>
      <w:r>
        <w:rPr>
          <w:spacing w:val="20"/>
        </w:rPr>
        <w:t xml:space="preserve"> </w:t>
      </w:r>
      <w:r>
        <w:t>Michael</w:t>
      </w:r>
      <w:r>
        <w:rPr>
          <w:spacing w:val="9"/>
        </w:rPr>
        <w:t xml:space="preserve"> </w:t>
      </w:r>
      <w:r>
        <w:t>Iliadis,</w:t>
      </w:r>
      <w:r>
        <w:rPr>
          <w:spacing w:val="11"/>
        </w:rPr>
        <w:t xml:space="preserve"> </w:t>
      </w:r>
      <w:r>
        <w:t>Leonidas</w:t>
      </w:r>
      <w:r>
        <w:rPr>
          <w:spacing w:val="9"/>
        </w:rPr>
        <w:t xml:space="preserve"> </w:t>
      </w:r>
      <w:r>
        <w:t>Spinoulas,</w:t>
      </w:r>
      <w:r>
        <w:rPr>
          <w:spacing w:val="12"/>
        </w:rPr>
        <w:t xml:space="preserve"> </w:t>
      </w:r>
      <w:r>
        <w:t>and</w:t>
      </w:r>
      <w:r>
        <w:rPr>
          <w:spacing w:val="9"/>
        </w:rPr>
        <w:t xml:space="preserve"> </w:t>
      </w:r>
      <w:r>
        <w:t>Aggelos</w:t>
      </w:r>
      <w:r>
        <w:rPr>
          <w:spacing w:val="9"/>
        </w:rPr>
        <w:t xml:space="preserve"> </w:t>
      </w:r>
      <w:r>
        <w:t>K.</w:t>
      </w:r>
      <w:r>
        <w:rPr>
          <w:spacing w:val="8"/>
        </w:rPr>
        <w:t xml:space="preserve"> </w:t>
      </w:r>
      <w:r>
        <w:t>Katsaggelos.</w:t>
      </w:r>
      <w:r>
        <w:rPr>
          <w:spacing w:val="47"/>
        </w:rPr>
        <w:t xml:space="preserve"> </w:t>
      </w:r>
      <w:r>
        <w:t>Deep</w:t>
      </w:r>
      <w:r>
        <w:rPr>
          <w:spacing w:val="9"/>
        </w:rPr>
        <w:t xml:space="preserve"> </w:t>
      </w:r>
      <w:proofErr w:type="gramStart"/>
      <w:r>
        <w:t>fully-connected</w:t>
      </w:r>
      <w:proofErr w:type="gramEnd"/>
      <w:r>
        <w:rPr>
          <w:spacing w:val="9"/>
        </w:rPr>
        <w:t xml:space="preserve"> </w:t>
      </w:r>
      <w:r>
        <w:t>networks</w:t>
      </w:r>
      <w:r>
        <w:rPr>
          <w:spacing w:val="9"/>
        </w:rPr>
        <w:t xml:space="preserve"> </w:t>
      </w:r>
      <w:r>
        <w:rPr>
          <w:spacing w:val="-5"/>
        </w:rPr>
        <w:t>for</w:t>
      </w:r>
    </w:p>
    <w:p w14:paraId="54BAE8E4" w14:textId="77777777" w:rsidR="0096722D" w:rsidRDefault="00BE2784">
      <w:pPr>
        <w:pStyle w:val="BodyText"/>
        <w:tabs>
          <w:tab w:val="left" w:pos="929"/>
        </w:tabs>
      </w:pPr>
      <w:r>
        <w:rPr>
          <w:rFonts w:ascii="Arial"/>
          <w:spacing w:val="-5"/>
          <w:sz w:val="10"/>
        </w:rPr>
        <w:t>602</w:t>
      </w:r>
      <w:r>
        <w:rPr>
          <w:rFonts w:ascii="Arial"/>
          <w:sz w:val="10"/>
        </w:rPr>
        <w:tab/>
      </w:r>
      <w:r>
        <w:rPr>
          <w:spacing w:val="-4"/>
        </w:rPr>
        <w:t>video</w:t>
      </w:r>
      <w:r>
        <w:rPr>
          <w:spacing w:val="1"/>
        </w:rPr>
        <w:t xml:space="preserve"> </w:t>
      </w:r>
      <w:r>
        <w:rPr>
          <w:spacing w:val="-4"/>
        </w:rPr>
        <w:t>compressive</w:t>
      </w:r>
      <w:r>
        <w:rPr>
          <w:spacing w:val="2"/>
        </w:rPr>
        <w:t xml:space="preserve"> </w:t>
      </w:r>
      <w:r>
        <w:rPr>
          <w:spacing w:val="-4"/>
        </w:rPr>
        <w:t>sensing,</w:t>
      </w:r>
      <w:r>
        <w:rPr>
          <w:spacing w:val="2"/>
        </w:rPr>
        <w:t xml:space="preserve"> </w:t>
      </w:r>
      <w:r>
        <w:rPr>
          <w:spacing w:val="-4"/>
        </w:rPr>
        <w:t>2017.</w:t>
      </w:r>
    </w:p>
    <w:p w14:paraId="21854E05" w14:textId="77777777" w:rsidR="0096722D" w:rsidRDefault="0096722D">
      <w:pPr>
        <w:pStyle w:val="BodyText"/>
        <w:spacing w:before="103"/>
        <w:ind w:left="0"/>
      </w:pPr>
    </w:p>
    <w:p w14:paraId="120ECB78" w14:textId="77777777" w:rsidR="0096722D" w:rsidRDefault="00BE2784">
      <w:pPr>
        <w:pStyle w:val="BodyText"/>
        <w:spacing w:before="1"/>
      </w:pPr>
      <w:r>
        <w:rPr>
          <w:rFonts w:ascii="Arial"/>
          <w:sz w:val="10"/>
        </w:rPr>
        <w:t>603</w:t>
      </w:r>
      <w:r>
        <w:rPr>
          <w:rFonts w:ascii="Arial"/>
          <w:spacing w:val="110"/>
          <w:sz w:val="10"/>
        </w:rPr>
        <w:t xml:space="preserve"> </w:t>
      </w:r>
      <w:bookmarkStart w:id="343" w:name="_bookmark78"/>
      <w:bookmarkEnd w:id="343"/>
      <w:r>
        <w:t>[67]</w:t>
      </w:r>
      <w:r>
        <w:rPr>
          <w:spacing w:val="20"/>
        </w:rPr>
        <w:t xml:space="preserve"> </w:t>
      </w:r>
      <w:r>
        <w:t>Kai</w:t>
      </w:r>
      <w:r>
        <w:rPr>
          <w:spacing w:val="4"/>
        </w:rPr>
        <w:t xml:space="preserve"> </w:t>
      </w:r>
      <w:r>
        <w:t>Xu</w:t>
      </w:r>
      <w:r>
        <w:rPr>
          <w:spacing w:val="3"/>
        </w:rPr>
        <w:t xml:space="preserve"> </w:t>
      </w:r>
      <w:r>
        <w:t>and</w:t>
      </w:r>
      <w:r>
        <w:rPr>
          <w:spacing w:val="4"/>
        </w:rPr>
        <w:t xml:space="preserve"> </w:t>
      </w:r>
      <w:r>
        <w:t>Fengbo</w:t>
      </w:r>
      <w:r>
        <w:rPr>
          <w:spacing w:val="3"/>
        </w:rPr>
        <w:t xml:space="preserve"> </w:t>
      </w:r>
      <w:r>
        <w:t>Ren.</w:t>
      </w:r>
      <w:r>
        <w:rPr>
          <w:spacing w:val="30"/>
        </w:rPr>
        <w:t xml:space="preserve"> </w:t>
      </w:r>
      <w:r>
        <w:t>Csvideonet:</w:t>
      </w:r>
      <w:r>
        <w:rPr>
          <w:spacing w:val="25"/>
        </w:rPr>
        <w:t xml:space="preserve"> </w:t>
      </w:r>
      <w:r>
        <w:t>A</w:t>
      </w:r>
      <w:r>
        <w:rPr>
          <w:spacing w:val="3"/>
        </w:rPr>
        <w:t xml:space="preserve"> </w:t>
      </w:r>
      <w:r>
        <w:t>real-time</w:t>
      </w:r>
      <w:r>
        <w:rPr>
          <w:spacing w:val="4"/>
        </w:rPr>
        <w:t xml:space="preserve"> </w:t>
      </w:r>
      <w:r>
        <w:t>end-to-end</w:t>
      </w:r>
      <w:r>
        <w:rPr>
          <w:spacing w:val="3"/>
        </w:rPr>
        <w:t xml:space="preserve"> </w:t>
      </w:r>
      <w:r>
        <w:t>learning</w:t>
      </w:r>
      <w:r>
        <w:rPr>
          <w:spacing w:val="4"/>
        </w:rPr>
        <w:t xml:space="preserve"> </w:t>
      </w:r>
      <w:r>
        <w:t>framework</w:t>
      </w:r>
      <w:r>
        <w:rPr>
          <w:spacing w:val="3"/>
        </w:rPr>
        <w:t xml:space="preserve"> </w:t>
      </w:r>
      <w:r>
        <w:t>for</w:t>
      </w:r>
      <w:r>
        <w:rPr>
          <w:spacing w:val="4"/>
        </w:rPr>
        <w:t xml:space="preserve"> </w:t>
      </w:r>
      <w:r>
        <w:t>high-</w:t>
      </w:r>
      <w:proofErr w:type="gramStart"/>
      <w:r>
        <w:t>frame-</w:t>
      </w:r>
      <w:r>
        <w:rPr>
          <w:spacing w:val="-4"/>
        </w:rPr>
        <w:t>rate</w:t>
      </w:r>
      <w:proofErr w:type="gramEnd"/>
    </w:p>
    <w:p w14:paraId="5CA0702B" w14:textId="77777777" w:rsidR="0096722D" w:rsidRDefault="00BE2784">
      <w:pPr>
        <w:tabs>
          <w:tab w:val="left" w:pos="929"/>
        </w:tabs>
        <w:spacing w:before="171"/>
        <w:ind w:left="154"/>
        <w:rPr>
          <w:i/>
          <w:sz w:val="20"/>
        </w:rPr>
      </w:pPr>
      <w:r>
        <w:rPr>
          <w:rFonts w:ascii="Arial"/>
          <w:spacing w:val="-5"/>
          <w:sz w:val="10"/>
        </w:rPr>
        <w:t>604</w:t>
      </w:r>
      <w:r>
        <w:rPr>
          <w:rFonts w:ascii="Arial"/>
          <w:sz w:val="10"/>
        </w:rPr>
        <w:tab/>
      </w:r>
      <w:r>
        <w:rPr>
          <w:sz w:val="20"/>
        </w:rPr>
        <w:t>video</w:t>
      </w:r>
      <w:r>
        <w:rPr>
          <w:spacing w:val="18"/>
          <w:sz w:val="20"/>
        </w:rPr>
        <w:t xml:space="preserve"> </w:t>
      </w:r>
      <w:r>
        <w:rPr>
          <w:sz w:val="20"/>
        </w:rPr>
        <w:t>compressive</w:t>
      </w:r>
      <w:r>
        <w:rPr>
          <w:spacing w:val="18"/>
          <w:sz w:val="20"/>
        </w:rPr>
        <w:t xml:space="preserve"> </w:t>
      </w:r>
      <w:r>
        <w:rPr>
          <w:sz w:val="20"/>
        </w:rPr>
        <w:t>sensing.</w:t>
      </w:r>
      <w:r>
        <w:rPr>
          <w:spacing w:val="75"/>
          <w:sz w:val="20"/>
        </w:rPr>
        <w:t xml:space="preserve"> </w:t>
      </w:r>
      <w:r>
        <w:rPr>
          <w:sz w:val="20"/>
        </w:rPr>
        <w:t>In</w:t>
      </w:r>
      <w:r>
        <w:rPr>
          <w:spacing w:val="19"/>
          <w:sz w:val="20"/>
        </w:rPr>
        <w:t xml:space="preserve"> </w:t>
      </w:r>
      <w:r>
        <w:rPr>
          <w:i/>
          <w:sz w:val="20"/>
        </w:rPr>
        <w:t>2018</w:t>
      </w:r>
      <w:r>
        <w:rPr>
          <w:i/>
          <w:spacing w:val="20"/>
          <w:sz w:val="20"/>
        </w:rPr>
        <w:t xml:space="preserve"> </w:t>
      </w:r>
      <w:r>
        <w:rPr>
          <w:i/>
          <w:sz w:val="20"/>
        </w:rPr>
        <w:t>IEEE</w:t>
      </w:r>
      <w:r>
        <w:rPr>
          <w:i/>
          <w:spacing w:val="19"/>
          <w:sz w:val="20"/>
        </w:rPr>
        <w:t xml:space="preserve"> </w:t>
      </w:r>
      <w:r>
        <w:rPr>
          <w:i/>
          <w:sz w:val="20"/>
        </w:rPr>
        <w:t>Winter</w:t>
      </w:r>
      <w:r>
        <w:rPr>
          <w:i/>
          <w:spacing w:val="21"/>
          <w:sz w:val="20"/>
        </w:rPr>
        <w:t xml:space="preserve"> </w:t>
      </w:r>
      <w:r>
        <w:rPr>
          <w:i/>
          <w:sz w:val="20"/>
        </w:rPr>
        <w:t>Conference</w:t>
      </w:r>
      <w:r>
        <w:rPr>
          <w:i/>
          <w:spacing w:val="19"/>
          <w:sz w:val="20"/>
        </w:rPr>
        <w:t xml:space="preserve"> </w:t>
      </w:r>
      <w:r>
        <w:rPr>
          <w:i/>
          <w:sz w:val="20"/>
        </w:rPr>
        <w:t>on</w:t>
      </w:r>
      <w:r>
        <w:rPr>
          <w:i/>
          <w:spacing w:val="20"/>
          <w:sz w:val="20"/>
        </w:rPr>
        <w:t xml:space="preserve"> </w:t>
      </w:r>
      <w:r>
        <w:rPr>
          <w:i/>
          <w:sz w:val="20"/>
        </w:rPr>
        <w:t>Applications</w:t>
      </w:r>
      <w:r>
        <w:rPr>
          <w:i/>
          <w:spacing w:val="20"/>
          <w:sz w:val="20"/>
        </w:rPr>
        <w:t xml:space="preserve"> </w:t>
      </w:r>
      <w:r>
        <w:rPr>
          <w:i/>
          <w:sz w:val="20"/>
        </w:rPr>
        <w:t>of</w:t>
      </w:r>
      <w:r>
        <w:rPr>
          <w:i/>
          <w:spacing w:val="20"/>
          <w:sz w:val="20"/>
        </w:rPr>
        <w:t xml:space="preserve"> </w:t>
      </w:r>
      <w:r>
        <w:rPr>
          <w:i/>
          <w:sz w:val="20"/>
        </w:rPr>
        <w:t>Computer</w:t>
      </w:r>
      <w:r>
        <w:rPr>
          <w:i/>
          <w:spacing w:val="20"/>
          <w:sz w:val="20"/>
        </w:rPr>
        <w:t xml:space="preserve"> </w:t>
      </w:r>
      <w:r>
        <w:rPr>
          <w:i/>
          <w:spacing w:val="-2"/>
          <w:sz w:val="20"/>
        </w:rPr>
        <w:t>Vision</w:t>
      </w:r>
    </w:p>
    <w:p w14:paraId="11FBF698" w14:textId="77777777" w:rsidR="0096722D" w:rsidRDefault="00BE2784">
      <w:pPr>
        <w:tabs>
          <w:tab w:val="left" w:pos="929"/>
        </w:tabs>
        <w:spacing w:before="171"/>
        <w:ind w:left="154"/>
        <w:rPr>
          <w:sz w:val="20"/>
        </w:rPr>
      </w:pPr>
      <w:r>
        <w:rPr>
          <w:rFonts w:ascii="Arial" w:hAnsi="Arial"/>
          <w:spacing w:val="-5"/>
          <w:sz w:val="10"/>
        </w:rPr>
        <w:t>605</w:t>
      </w:r>
      <w:r>
        <w:rPr>
          <w:rFonts w:ascii="Arial" w:hAnsi="Arial"/>
          <w:sz w:val="10"/>
        </w:rPr>
        <w:tab/>
      </w:r>
      <w:r>
        <w:rPr>
          <w:i/>
          <w:spacing w:val="-2"/>
          <w:sz w:val="20"/>
        </w:rPr>
        <w:t>(WACV)</w:t>
      </w:r>
      <w:r>
        <w:rPr>
          <w:spacing w:val="-2"/>
          <w:sz w:val="20"/>
        </w:rPr>
        <w:t>,</w:t>
      </w:r>
      <w:r>
        <w:rPr>
          <w:spacing w:val="5"/>
          <w:sz w:val="20"/>
        </w:rPr>
        <w:t xml:space="preserve"> </w:t>
      </w:r>
      <w:r>
        <w:rPr>
          <w:spacing w:val="-2"/>
          <w:sz w:val="20"/>
        </w:rPr>
        <w:t>pages</w:t>
      </w:r>
      <w:r>
        <w:rPr>
          <w:spacing w:val="6"/>
          <w:sz w:val="20"/>
        </w:rPr>
        <w:t xml:space="preserve"> </w:t>
      </w:r>
      <w:r>
        <w:rPr>
          <w:spacing w:val="-2"/>
          <w:sz w:val="20"/>
        </w:rPr>
        <w:t>1680–1688.</w:t>
      </w:r>
      <w:r>
        <w:rPr>
          <w:spacing w:val="6"/>
          <w:sz w:val="20"/>
        </w:rPr>
        <w:t xml:space="preserve"> </w:t>
      </w:r>
      <w:r>
        <w:rPr>
          <w:spacing w:val="-2"/>
          <w:sz w:val="20"/>
        </w:rPr>
        <w:t>IEEE,</w:t>
      </w:r>
      <w:r>
        <w:rPr>
          <w:spacing w:val="6"/>
          <w:sz w:val="20"/>
        </w:rPr>
        <w:t xml:space="preserve"> </w:t>
      </w:r>
      <w:r>
        <w:rPr>
          <w:spacing w:val="-2"/>
          <w:sz w:val="20"/>
        </w:rPr>
        <w:t>2018.</w:t>
      </w:r>
    </w:p>
    <w:p w14:paraId="0A2FD7F3" w14:textId="77777777" w:rsidR="0096722D" w:rsidRDefault="0096722D">
      <w:pPr>
        <w:pStyle w:val="BodyText"/>
        <w:spacing w:before="104"/>
        <w:ind w:left="0"/>
      </w:pPr>
    </w:p>
    <w:p w14:paraId="687C37A1" w14:textId="77777777" w:rsidR="0096722D" w:rsidRDefault="00BE2784">
      <w:pPr>
        <w:pStyle w:val="BodyText"/>
        <w:spacing w:before="0"/>
      </w:pPr>
      <w:r>
        <w:rPr>
          <w:rFonts w:ascii="Arial"/>
          <w:sz w:val="10"/>
        </w:rPr>
        <w:t>606</w:t>
      </w:r>
      <w:r>
        <w:rPr>
          <w:rFonts w:ascii="Arial"/>
          <w:spacing w:val="107"/>
          <w:sz w:val="10"/>
        </w:rPr>
        <w:t xml:space="preserve"> </w:t>
      </w:r>
      <w:bookmarkStart w:id="344" w:name="_bookmark79"/>
      <w:bookmarkEnd w:id="344"/>
      <w:r>
        <w:t>[68]</w:t>
      </w:r>
      <w:r>
        <w:rPr>
          <w:spacing w:val="20"/>
        </w:rPr>
        <w:t xml:space="preserve"> </w:t>
      </w:r>
      <w:r>
        <w:t>Michael</w:t>
      </w:r>
      <w:r>
        <w:rPr>
          <w:spacing w:val="2"/>
        </w:rPr>
        <w:t xml:space="preserve"> </w:t>
      </w:r>
      <w:r>
        <w:t>Dorkenwald,</w:t>
      </w:r>
      <w:r>
        <w:rPr>
          <w:spacing w:val="2"/>
        </w:rPr>
        <w:t xml:space="preserve"> </w:t>
      </w:r>
      <w:r>
        <w:t>Timo</w:t>
      </w:r>
      <w:r>
        <w:rPr>
          <w:spacing w:val="1"/>
        </w:rPr>
        <w:t xml:space="preserve"> </w:t>
      </w:r>
      <w:r>
        <w:t>Milbich,</w:t>
      </w:r>
      <w:r>
        <w:rPr>
          <w:spacing w:val="2"/>
        </w:rPr>
        <w:t xml:space="preserve"> </w:t>
      </w:r>
      <w:r>
        <w:t>Andreas</w:t>
      </w:r>
      <w:r>
        <w:rPr>
          <w:spacing w:val="1"/>
        </w:rPr>
        <w:t xml:space="preserve"> </w:t>
      </w:r>
      <w:r>
        <w:t>Blattmann,</w:t>
      </w:r>
      <w:r>
        <w:rPr>
          <w:spacing w:val="2"/>
        </w:rPr>
        <w:t xml:space="preserve"> </w:t>
      </w:r>
      <w:r>
        <w:t>Robin</w:t>
      </w:r>
      <w:r>
        <w:rPr>
          <w:spacing w:val="2"/>
        </w:rPr>
        <w:t xml:space="preserve"> </w:t>
      </w:r>
      <w:r>
        <w:t>Rombach,</w:t>
      </w:r>
      <w:r>
        <w:rPr>
          <w:spacing w:val="2"/>
        </w:rPr>
        <w:t xml:space="preserve"> </w:t>
      </w:r>
      <w:r>
        <w:t>Konstantinos</w:t>
      </w:r>
      <w:r>
        <w:rPr>
          <w:spacing w:val="1"/>
        </w:rPr>
        <w:t xml:space="preserve"> </w:t>
      </w:r>
      <w:r>
        <w:t>G.</w:t>
      </w:r>
      <w:r>
        <w:rPr>
          <w:spacing w:val="1"/>
        </w:rPr>
        <w:t xml:space="preserve"> </w:t>
      </w:r>
      <w:r>
        <w:rPr>
          <w:spacing w:val="-2"/>
        </w:rPr>
        <w:t>Derpanis,</w:t>
      </w:r>
    </w:p>
    <w:p w14:paraId="006EF7BB" w14:textId="77777777" w:rsidR="0096722D" w:rsidRDefault="00BE2784">
      <w:pPr>
        <w:pStyle w:val="BodyText"/>
        <w:tabs>
          <w:tab w:val="left" w:pos="929"/>
        </w:tabs>
      </w:pPr>
      <w:r>
        <w:rPr>
          <w:rFonts w:ascii="Arial" w:hAnsi="Arial"/>
          <w:spacing w:val="-5"/>
          <w:sz w:val="10"/>
        </w:rPr>
        <w:t>607</w:t>
      </w:r>
      <w:r>
        <w:rPr>
          <w:rFonts w:ascii="Arial" w:hAnsi="Arial"/>
          <w:sz w:val="10"/>
        </w:rPr>
        <w:tab/>
      </w:r>
      <w:r>
        <w:rPr>
          <w:w w:val="95"/>
        </w:rPr>
        <w:t>and</w:t>
      </w:r>
      <w:r>
        <w:rPr>
          <w:spacing w:val="12"/>
        </w:rPr>
        <w:t xml:space="preserve"> </w:t>
      </w:r>
      <w:r>
        <w:rPr>
          <w:spacing w:val="16"/>
          <w:w w:val="102"/>
        </w:rPr>
        <w:t>Bj</w:t>
      </w:r>
      <w:r>
        <w:rPr>
          <w:spacing w:val="-84"/>
          <w:w w:val="95"/>
        </w:rPr>
        <w:t>¨</w:t>
      </w:r>
      <w:r>
        <w:rPr>
          <w:spacing w:val="16"/>
          <w:w w:val="89"/>
        </w:rPr>
        <w:t>orn</w:t>
      </w:r>
      <w:r>
        <w:rPr>
          <w:spacing w:val="12"/>
        </w:rPr>
        <w:t xml:space="preserve"> </w:t>
      </w:r>
      <w:r>
        <w:rPr>
          <w:w w:val="95"/>
        </w:rPr>
        <w:t>Ommer.</w:t>
      </w:r>
      <w:r>
        <w:rPr>
          <w:spacing w:val="31"/>
        </w:rPr>
        <w:t xml:space="preserve"> </w:t>
      </w:r>
      <w:r>
        <w:rPr>
          <w:w w:val="95"/>
        </w:rPr>
        <w:t>Stochastic</w:t>
      </w:r>
      <w:r>
        <w:rPr>
          <w:spacing w:val="12"/>
        </w:rPr>
        <w:t xml:space="preserve"> </w:t>
      </w:r>
      <w:r>
        <w:rPr>
          <w:w w:val="95"/>
        </w:rPr>
        <w:t>image-to-video</w:t>
      </w:r>
      <w:r>
        <w:rPr>
          <w:spacing w:val="13"/>
        </w:rPr>
        <w:t xml:space="preserve"> </w:t>
      </w:r>
      <w:r>
        <w:rPr>
          <w:w w:val="95"/>
        </w:rPr>
        <w:t>synthesis</w:t>
      </w:r>
      <w:r>
        <w:rPr>
          <w:spacing w:val="12"/>
        </w:rPr>
        <w:t xml:space="preserve"> </w:t>
      </w:r>
      <w:r>
        <w:rPr>
          <w:w w:val="95"/>
        </w:rPr>
        <w:t>using</w:t>
      </w:r>
      <w:r>
        <w:rPr>
          <w:spacing w:val="12"/>
        </w:rPr>
        <w:t xml:space="preserve"> </w:t>
      </w:r>
      <w:r>
        <w:rPr>
          <w:w w:val="95"/>
        </w:rPr>
        <w:t>cinns,</w:t>
      </w:r>
      <w:r>
        <w:rPr>
          <w:spacing w:val="12"/>
        </w:rPr>
        <w:t xml:space="preserve"> </w:t>
      </w:r>
      <w:r>
        <w:rPr>
          <w:spacing w:val="-2"/>
          <w:w w:val="95"/>
        </w:rPr>
        <w:t>2021.</w:t>
      </w:r>
    </w:p>
    <w:p w14:paraId="3C22650D" w14:textId="77777777" w:rsidR="0096722D" w:rsidRDefault="0096722D">
      <w:pPr>
        <w:pStyle w:val="BodyText"/>
        <w:spacing w:before="103"/>
        <w:ind w:left="0"/>
      </w:pPr>
    </w:p>
    <w:p w14:paraId="0E8B6C55" w14:textId="77777777" w:rsidR="0096722D" w:rsidRDefault="00BE2784">
      <w:pPr>
        <w:pStyle w:val="BodyText"/>
        <w:spacing w:before="1"/>
      </w:pPr>
      <w:r>
        <w:rPr>
          <w:rFonts w:ascii="Arial"/>
          <w:sz w:val="10"/>
        </w:rPr>
        <w:t>608</w:t>
      </w:r>
      <w:r>
        <w:rPr>
          <w:rFonts w:ascii="Arial"/>
          <w:spacing w:val="121"/>
          <w:sz w:val="10"/>
        </w:rPr>
        <w:t xml:space="preserve"> </w:t>
      </w:r>
      <w:bookmarkStart w:id="345" w:name="_bookmark80"/>
      <w:bookmarkEnd w:id="345"/>
      <w:r>
        <w:t>[69]</w:t>
      </w:r>
      <w:r>
        <w:rPr>
          <w:spacing w:val="26"/>
        </w:rPr>
        <w:t xml:space="preserve"> </w:t>
      </w:r>
      <w:r>
        <w:t>Aleksander</w:t>
      </w:r>
      <w:r>
        <w:rPr>
          <w:spacing w:val="11"/>
        </w:rPr>
        <w:t xml:space="preserve"> </w:t>
      </w:r>
      <w:r>
        <w:t>Holynski,</w:t>
      </w:r>
      <w:r>
        <w:rPr>
          <w:spacing w:val="13"/>
        </w:rPr>
        <w:t xml:space="preserve"> </w:t>
      </w:r>
      <w:r>
        <w:t>Brian</w:t>
      </w:r>
      <w:r>
        <w:rPr>
          <w:spacing w:val="11"/>
        </w:rPr>
        <w:t xml:space="preserve"> </w:t>
      </w:r>
      <w:r>
        <w:t>Curless,</w:t>
      </w:r>
      <w:r>
        <w:rPr>
          <w:spacing w:val="13"/>
        </w:rPr>
        <w:t xml:space="preserve"> </w:t>
      </w:r>
      <w:r>
        <w:t>Steven</w:t>
      </w:r>
      <w:r>
        <w:rPr>
          <w:spacing w:val="11"/>
        </w:rPr>
        <w:t xml:space="preserve"> </w:t>
      </w:r>
      <w:r>
        <w:t>M.</w:t>
      </w:r>
      <w:r>
        <w:rPr>
          <w:spacing w:val="11"/>
        </w:rPr>
        <w:t xml:space="preserve"> </w:t>
      </w:r>
      <w:r>
        <w:t>Seitz,</w:t>
      </w:r>
      <w:r>
        <w:rPr>
          <w:spacing w:val="13"/>
        </w:rPr>
        <w:t xml:space="preserve"> </w:t>
      </w:r>
      <w:r>
        <w:t>and</w:t>
      </w:r>
      <w:r>
        <w:rPr>
          <w:spacing w:val="11"/>
        </w:rPr>
        <w:t xml:space="preserve"> </w:t>
      </w:r>
      <w:r>
        <w:t>Richard</w:t>
      </w:r>
      <w:r>
        <w:rPr>
          <w:spacing w:val="11"/>
        </w:rPr>
        <w:t xml:space="preserve"> </w:t>
      </w:r>
      <w:r>
        <w:t>Szeliski.</w:t>
      </w:r>
      <w:r>
        <w:rPr>
          <w:spacing w:val="47"/>
        </w:rPr>
        <w:t xml:space="preserve"> </w:t>
      </w:r>
      <w:r>
        <w:t>Animating</w:t>
      </w:r>
      <w:r>
        <w:rPr>
          <w:spacing w:val="11"/>
        </w:rPr>
        <w:t xml:space="preserve"> </w:t>
      </w:r>
      <w:r>
        <w:t>pictures</w:t>
      </w:r>
      <w:r>
        <w:rPr>
          <w:spacing w:val="10"/>
        </w:rPr>
        <w:t xml:space="preserve"> </w:t>
      </w:r>
      <w:r>
        <w:rPr>
          <w:spacing w:val="-4"/>
        </w:rPr>
        <w:t>with</w:t>
      </w:r>
    </w:p>
    <w:p w14:paraId="15C7B832" w14:textId="77777777" w:rsidR="0096722D" w:rsidRDefault="00BE2784">
      <w:pPr>
        <w:pStyle w:val="BodyText"/>
        <w:tabs>
          <w:tab w:val="left" w:pos="929"/>
        </w:tabs>
      </w:pPr>
      <w:r>
        <w:rPr>
          <w:rFonts w:ascii="Arial"/>
          <w:spacing w:val="-5"/>
          <w:sz w:val="10"/>
        </w:rPr>
        <w:t>609</w:t>
      </w:r>
      <w:r>
        <w:rPr>
          <w:rFonts w:ascii="Arial"/>
          <w:sz w:val="10"/>
        </w:rPr>
        <w:tab/>
      </w:r>
      <w:r>
        <w:rPr>
          <w:spacing w:val="-4"/>
        </w:rPr>
        <w:t>eulerian</w:t>
      </w:r>
      <w:r>
        <w:rPr>
          <w:spacing w:val="8"/>
        </w:rPr>
        <w:t xml:space="preserve"> </w:t>
      </w:r>
      <w:r>
        <w:rPr>
          <w:spacing w:val="-4"/>
        </w:rPr>
        <w:t>motion</w:t>
      </w:r>
      <w:r>
        <w:rPr>
          <w:spacing w:val="8"/>
        </w:rPr>
        <w:t xml:space="preserve"> </w:t>
      </w:r>
      <w:r>
        <w:rPr>
          <w:spacing w:val="-4"/>
        </w:rPr>
        <w:t>fields,</w:t>
      </w:r>
      <w:r>
        <w:rPr>
          <w:spacing w:val="9"/>
        </w:rPr>
        <w:t xml:space="preserve"> </w:t>
      </w:r>
      <w:r>
        <w:rPr>
          <w:spacing w:val="-4"/>
        </w:rPr>
        <w:t>2020.</w:t>
      </w:r>
    </w:p>
    <w:p w14:paraId="29F21C4C" w14:textId="77777777" w:rsidR="0096722D" w:rsidRDefault="0096722D">
      <w:pPr>
        <w:pStyle w:val="BodyText"/>
        <w:spacing w:before="103"/>
        <w:ind w:left="0"/>
      </w:pPr>
    </w:p>
    <w:p w14:paraId="48346A0C" w14:textId="77777777" w:rsidR="0096722D" w:rsidRDefault="00BE2784">
      <w:pPr>
        <w:pStyle w:val="BodyText"/>
        <w:spacing w:before="0"/>
      </w:pPr>
      <w:r>
        <w:rPr>
          <w:rFonts w:ascii="Arial" w:hAnsi="Arial"/>
          <w:sz w:val="10"/>
        </w:rPr>
        <w:t>610</w:t>
      </w:r>
      <w:r>
        <w:rPr>
          <w:rFonts w:ascii="Arial" w:hAnsi="Arial"/>
          <w:spacing w:val="108"/>
          <w:sz w:val="10"/>
        </w:rPr>
        <w:t xml:space="preserve"> </w:t>
      </w:r>
      <w:bookmarkStart w:id="346" w:name="_bookmark81"/>
      <w:bookmarkEnd w:id="346"/>
      <w:r>
        <w:t>[70]</w:t>
      </w:r>
      <w:r>
        <w:rPr>
          <w:spacing w:val="20"/>
        </w:rPr>
        <w:t xml:space="preserve"> </w:t>
      </w:r>
      <w:r>
        <w:t>Karsten</w:t>
      </w:r>
      <w:r>
        <w:rPr>
          <w:spacing w:val="-8"/>
        </w:rPr>
        <w:t xml:space="preserve"> </w:t>
      </w:r>
      <w:r>
        <w:t>Pruess,</w:t>
      </w:r>
      <w:r>
        <w:rPr>
          <w:spacing w:val="-6"/>
        </w:rPr>
        <w:t xml:space="preserve"> </w:t>
      </w:r>
      <w:r>
        <w:t>Curtis</w:t>
      </w:r>
      <w:r>
        <w:rPr>
          <w:spacing w:val="-8"/>
        </w:rPr>
        <w:t xml:space="preserve"> </w:t>
      </w:r>
      <w:r>
        <w:t>M</w:t>
      </w:r>
      <w:r>
        <w:rPr>
          <w:spacing w:val="-8"/>
        </w:rPr>
        <w:t xml:space="preserve"> </w:t>
      </w:r>
      <w:r>
        <w:t>Oldenburg,</w:t>
      </w:r>
      <w:r>
        <w:rPr>
          <w:spacing w:val="-7"/>
        </w:rPr>
        <w:t xml:space="preserve"> </w:t>
      </w:r>
      <w:r>
        <w:t>and</w:t>
      </w:r>
      <w:r>
        <w:rPr>
          <w:spacing w:val="-7"/>
        </w:rPr>
        <w:t xml:space="preserve"> </w:t>
      </w:r>
      <w:r>
        <w:t>GJ</w:t>
      </w:r>
      <w:r>
        <w:rPr>
          <w:spacing w:val="-8"/>
        </w:rPr>
        <w:t xml:space="preserve"> </w:t>
      </w:r>
      <w:r>
        <w:t>Moridis.</w:t>
      </w:r>
      <w:r>
        <w:rPr>
          <w:spacing w:val="4"/>
        </w:rPr>
        <w:t xml:space="preserve"> </w:t>
      </w:r>
      <w:r>
        <w:t>Tough2</w:t>
      </w:r>
      <w:r>
        <w:rPr>
          <w:spacing w:val="-8"/>
        </w:rPr>
        <w:t xml:space="preserve"> </w:t>
      </w:r>
      <w:r>
        <w:t>user’s</w:t>
      </w:r>
      <w:r>
        <w:rPr>
          <w:spacing w:val="-7"/>
        </w:rPr>
        <w:t xml:space="preserve"> </w:t>
      </w:r>
      <w:r>
        <w:t>guide</w:t>
      </w:r>
      <w:r>
        <w:rPr>
          <w:spacing w:val="-8"/>
        </w:rPr>
        <w:t xml:space="preserve"> </w:t>
      </w:r>
      <w:r>
        <w:t>version</w:t>
      </w:r>
      <w:r>
        <w:rPr>
          <w:spacing w:val="-7"/>
        </w:rPr>
        <w:t xml:space="preserve"> </w:t>
      </w:r>
      <w:r>
        <w:t>2.</w:t>
      </w:r>
      <w:r>
        <w:rPr>
          <w:spacing w:val="3"/>
        </w:rPr>
        <w:t xml:space="preserve"> </w:t>
      </w:r>
      <w:r>
        <w:t>Technical</w:t>
      </w:r>
      <w:r>
        <w:rPr>
          <w:spacing w:val="-7"/>
        </w:rPr>
        <w:t xml:space="preserve"> </w:t>
      </w:r>
      <w:r>
        <w:rPr>
          <w:spacing w:val="-2"/>
        </w:rPr>
        <w:t>report,</w:t>
      </w:r>
    </w:p>
    <w:p w14:paraId="1DD5316B" w14:textId="77777777" w:rsidR="0096722D" w:rsidRDefault="00BE2784">
      <w:pPr>
        <w:pStyle w:val="BodyText"/>
        <w:tabs>
          <w:tab w:val="left" w:pos="929"/>
        </w:tabs>
        <w:spacing w:before="172"/>
      </w:pPr>
      <w:r>
        <w:rPr>
          <w:rFonts w:ascii="Arial"/>
          <w:spacing w:val="-5"/>
          <w:sz w:val="10"/>
        </w:rPr>
        <w:t>611</w:t>
      </w:r>
      <w:r>
        <w:rPr>
          <w:rFonts w:ascii="Arial"/>
          <w:sz w:val="10"/>
        </w:rPr>
        <w:tab/>
      </w:r>
      <w:r>
        <w:t>Lawrence</w:t>
      </w:r>
      <w:r>
        <w:rPr>
          <w:spacing w:val="4"/>
        </w:rPr>
        <w:t xml:space="preserve"> </w:t>
      </w:r>
      <w:r>
        <w:t>Berkeley</w:t>
      </w:r>
      <w:r>
        <w:rPr>
          <w:spacing w:val="5"/>
        </w:rPr>
        <w:t xml:space="preserve"> </w:t>
      </w:r>
      <w:r>
        <w:t>National</w:t>
      </w:r>
      <w:r>
        <w:rPr>
          <w:spacing w:val="5"/>
        </w:rPr>
        <w:t xml:space="preserve"> </w:t>
      </w:r>
      <w:proofErr w:type="gramStart"/>
      <w:r>
        <w:t>Lab.(</w:t>
      </w:r>
      <w:proofErr w:type="gramEnd"/>
      <w:r>
        <w:t>LBNL),</w:t>
      </w:r>
      <w:r>
        <w:rPr>
          <w:spacing w:val="5"/>
        </w:rPr>
        <w:t xml:space="preserve"> </w:t>
      </w:r>
      <w:r>
        <w:t>Berkeley,</w:t>
      </w:r>
      <w:r>
        <w:rPr>
          <w:spacing w:val="5"/>
        </w:rPr>
        <w:t xml:space="preserve"> </w:t>
      </w:r>
      <w:r>
        <w:t>CA</w:t>
      </w:r>
      <w:r>
        <w:rPr>
          <w:spacing w:val="5"/>
        </w:rPr>
        <w:t xml:space="preserve"> </w:t>
      </w:r>
      <w:r>
        <w:t>(United</w:t>
      </w:r>
      <w:r>
        <w:rPr>
          <w:spacing w:val="5"/>
        </w:rPr>
        <w:t xml:space="preserve"> </w:t>
      </w:r>
      <w:r>
        <w:t>States),</w:t>
      </w:r>
      <w:r>
        <w:rPr>
          <w:spacing w:val="4"/>
        </w:rPr>
        <w:t xml:space="preserve"> </w:t>
      </w:r>
      <w:r>
        <w:rPr>
          <w:spacing w:val="-2"/>
        </w:rPr>
        <w:t>1999.</w:t>
      </w:r>
    </w:p>
    <w:p w14:paraId="16D58E4C" w14:textId="77777777" w:rsidR="0096722D" w:rsidRDefault="0096722D">
      <w:pPr>
        <w:pStyle w:val="BodyText"/>
        <w:spacing w:before="103"/>
        <w:ind w:left="0"/>
      </w:pPr>
    </w:p>
    <w:p w14:paraId="19C0A479" w14:textId="77777777" w:rsidR="0096722D" w:rsidRDefault="00BE2784">
      <w:pPr>
        <w:ind w:left="154"/>
        <w:rPr>
          <w:i/>
          <w:sz w:val="20"/>
        </w:rPr>
      </w:pPr>
      <w:r>
        <w:rPr>
          <w:rFonts w:ascii="Arial" w:hAnsi="Arial"/>
          <w:sz w:val="10"/>
        </w:rPr>
        <w:t>612</w:t>
      </w:r>
      <w:r>
        <w:rPr>
          <w:rFonts w:ascii="Arial" w:hAnsi="Arial"/>
          <w:spacing w:val="122"/>
          <w:sz w:val="10"/>
        </w:rPr>
        <w:t xml:space="preserve"> </w:t>
      </w:r>
      <w:bookmarkStart w:id="347" w:name="_bookmark82"/>
      <w:bookmarkEnd w:id="347"/>
      <w:r>
        <w:rPr>
          <w:sz w:val="20"/>
        </w:rPr>
        <w:t>[71]</w:t>
      </w:r>
      <w:r>
        <w:rPr>
          <w:spacing w:val="27"/>
          <w:sz w:val="20"/>
        </w:rPr>
        <w:t xml:space="preserve"> </w:t>
      </w:r>
      <w:r>
        <w:rPr>
          <w:sz w:val="20"/>
        </w:rPr>
        <w:t>Nicolas</w:t>
      </w:r>
      <w:r>
        <w:rPr>
          <w:spacing w:val="22"/>
          <w:sz w:val="20"/>
        </w:rPr>
        <w:t xml:space="preserve"> </w:t>
      </w:r>
      <w:r>
        <w:rPr>
          <w:sz w:val="20"/>
        </w:rPr>
        <w:t>Remy,</w:t>
      </w:r>
      <w:r>
        <w:rPr>
          <w:spacing w:val="26"/>
          <w:sz w:val="20"/>
        </w:rPr>
        <w:t xml:space="preserve"> </w:t>
      </w:r>
      <w:r>
        <w:rPr>
          <w:sz w:val="20"/>
        </w:rPr>
        <w:t>Alexandre</w:t>
      </w:r>
      <w:r>
        <w:rPr>
          <w:spacing w:val="21"/>
          <w:sz w:val="20"/>
        </w:rPr>
        <w:t xml:space="preserve"> </w:t>
      </w:r>
      <w:r>
        <w:rPr>
          <w:sz w:val="20"/>
        </w:rPr>
        <w:t>Boucher,</w:t>
      </w:r>
      <w:r>
        <w:rPr>
          <w:spacing w:val="27"/>
          <w:sz w:val="20"/>
        </w:rPr>
        <w:t xml:space="preserve"> </w:t>
      </w:r>
      <w:r>
        <w:rPr>
          <w:sz w:val="20"/>
        </w:rPr>
        <w:t>and</w:t>
      </w:r>
      <w:r>
        <w:rPr>
          <w:spacing w:val="21"/>
          <w:sz w:val="20"/>
        </w:rPr>
        <w:t xml:space="preserve"> </w:t>
      </w:r>
      <w:r>
        <w:rPr>
          <w:sz w:val="20"/>
        </w:rPr>
        <w:t>Jianbing</w:t>
      </w:r>
      <w:r>
        <w:rPr>
          <w:spacing w:val="21"/>
          <w:sz w:val="20"/>
        </w:rPr>
        <w:t xml:space="preserve"> </w:t>
      </w:r>
      <w:r>
        <w:rPr>
          <w:sz w:val="20"/>
        </w:rPr>
        <w:t>Wu.</w:t>
      </w:r>
      <w:r>
        <w:rPr>
          <w:spacing w:val="77"/>
          <w:sz w:val="20"/>
        </w:rPr>
        <w:t xml:space="preserve"> </w:t>
      </w:r>
      <w:r>
        <w:rPr>
          <w:i/>
          <w:sz w:val="20"/>
        </w:rPr>
        <w:t>Applied</w:t>
      </w:r>
      <w:r>
        <w:rPr>
          <w:i/>
          <w:spacing w:val="23"/>
          <w:sz w:val="20"/>
        </w:rPr>
        <w:t xml:space="preserve"> </w:t>
      </w:r>
      <w:r>
        <w:rPr>
          <w:i/>
          <w:sz w:val="20"/>
        </w:rPr>
        <w:t>Geostatistics</w:t>
      </w:r>
      <w:r>
        <w:rPr>
          <w:i/>
          <w:spacing w:val="24"/>
          <w:sz w:val="20"/>
        </w:rPr>
        <w:t xml:space="preserve"> </w:t>
      </w:r>
      <w:r>
        <w:rPr>
          <w:i/>
          <w:sz w:val="20"/>
        </w:rPr>
        <w:t>with</w:t>
      </w:r>
      <w:r>
        <w:rPr>
          <w:i/>
          <w:spacing w:val="23"/>
          <w:sz w:val="20"/>
        </w:rPr>
        <w:t xml:space="preserve"> </w:t>
      </w:r>
      <w:r>
        <w:rPr>
          <w:i/>
          <w:sz w:val="20"/>
        </w:rPr>
        <w:t>SGeMS:</w:t>
      </w:r>
      <w:r>
        <w:rPr>
          <w:i/>
          <w:spacing w:val="23"/>
          <w:sz w:val="20"/>
        </w:rPr>
        <w:t xml:space="preserve"> </w:t>
      </w:r>
      <w:r>
        <w:rPr>
          <w:i/>
          <w:sz w:val="20"/>
        </w:rPr>
        <w:t>A</w:t>
      </w:r>
      <w:r>
        <w:rPr>
          <w:i/>
          <w:spacing w:val="24"/>
          <w:sz w:val="20"/>
        </w:rPr>
        <w:t xml:space="preserve"> </w:t>
      </w:r>
      <w:r>
        <w:rPr>
          <w:i/>
          <w:spacing w:val="-2"/>
          <w:sz w:val="20"/>
        </w:rPr>
        <w:t>User’s</w:t>
      </w:r>
    </w:p>
    <w:p w14:paraId="0E72658A" w14:textId="77777777" w:rsidR="0096722D" w:rsidRDefault="00BE2784">
      <w:pPr>
        <w:tabs>
          <w:tab w:val="left" w:pos="929"/>
        </w:tabs>
        <w:spacing w:before="172"/>
        <w:ind w:left="154"/>
        <w:rPr>
          <w:sz w:val="20"/>
        </w:rPr>
      </w:pPr>
      <w:r>
        <w:rPr>
          <w:rFonts w:ascii="Arial"/>
          <w:spacing w:val="-5"/>
          <w:sz w:val="10"/>
        </w:rPr>
        <w:t>613</w:t>
      </w:r>
      <w:r>
        <w:rPr>
          <w:rFonts w:ascii="Arial"/>
          <w:sz w:val="10"/>
        </w:rPr>
        <w:tab/>
      </w:r>
      <w:r>
        <w:rPr>
          <w:i/>
          <w:sz w:val="20"/>
        </w:rPr>
        <w:t>Guide</w:t>
      </w:r>
      <w:r>
        <w:rPr>
          <w:sz w:val="20"/>
        </w:rPr>
        <w:t>.</w:t>
      </w:r>
      <w:r>
        <w:rPr>
          <w:spacing w:val="11"/>
          <w:sz w:val="20"/>
        </w:rPr>
        <w:t xml:space="preserve"> </w:t>
      </w:r>
      <w:r>
        <w:rPr>
          <w:sz w:val="20"/>
        </w:rPr>
        <w:t>Cambridge</w:t>
      </w:r>
      <w:r>
        <w:rPr>
          <w:spacing w:val="-3"/>
          <w:sz w:val="20"/>
        </w:rPr>
        <w:t xml:space="preserve"> </w:t>
      </w:r>
      <w:r>
        <w:rPr>
          <w:sz w:val="20"/>
        </w:rPr>
        <w:t>University</w:t>
      </w:r>
      <w:r>
        <w:rPr>
          <w:spacing w:val="-4"/>
          <w:sz w:val="20"/>
        </w:rPr>
        <w:t xml:space="preserve"> </w:t>
      </w:r>
      <w:r>
        <w:rPr>
          <w:sz w:val="20"/>
        </w:rPr>
        <w:t>Press,</w:t>
      </w:r>
      <w:r>
        <w:rPr>
          <w:spacing w:val="-3"/>
          <w:sz w:val="20"/>
        </w:rPr>
        <w:t xml:space="preserve"> </w:t>
      </w:r>
      <w:r>
        <w:rPr>
          <w:spacing w:val="-2"/>
          <w:sz w:val="20"/>
        </w:rPr>
        <w:t>2009.</w:t>
      </w:r>
    </w:p>
    <w:p w14:paraId="55AE1FB8" w14:textId="77777777" w:rsidR="0096722D" w:rsidRDefault="0096722D">
      <w:pPr>
        <w:pStyle w:val="BodyText"/>
        <w:spacing w:before="103"/>
        <w:ind w:left="0"/>
      </w:pPr>
    </w:p>
    <w:p w14:paraId="1403C5B7" w14:textId="77777777" w:rsidR="0096722D" w:rsidRDefault="00BE2784">
      <w:pPr>
        <w:ind w:left="154"/>
        <w:rPr>
          <w:i/>
          <w:sz w:val="20"/>
        </w:rPr>
      </w:pPr>
      <w:r>
        <w:rPr>
          <w:rFonts w:ascii="Arial"/>
          <w:spacing w:val="-2"/>
          <w:sz w:val="10"/>
        </w:rPr>
        <w:t>614</w:t>
      </w:r>
      <w:r>
        <w:rPr>
          <w:rFonts w:ascii="Arial"/>
          <w:spacing w:val="114"/>
          <w:sz w:val="10"/>
        </w:rPr>
        <w:t xml:space="preserve"> </w:t>
      </w:r>
      <w:bookmarkStart w:id="348" w:name="_bookmark83"/>
      <w:bookmarkEnd w:id="348"/>
      <w:r>
        <w:rPr>
          <w:spacing w:val="-2"/>
          <w:sz w:val="20"/>
        </w:rPr>
        <w:t>[72]</w:t>
      </w:r>
      <w:r>
        <w:rPr>
          <w:spacing w:val="23"/>
          <w:sz w:val="20"/>
        </w:rPr>
        <w:t xml:space="preserve"> </w:t>
      </w:r>
      <w:r>
        <w:rPr>
          <w:spacing w:val="-2"/>
          <w:sz w:val="20"/>
        </w:rPr>
        <w:t>G.</w:t>
      </w:r>
      <w:r>
        <w:rPr>
          <w:spacing w:val="14"/>
          <w:sz w:val="20"/>
        </w:rPr>
        <w:t xml:space="preserve"> </w:t>
      </w:r>
      <w:r>
        <w:rPr>
          <w:spacing w:val="-2"/>
          <w:sz w:val="20"/>
        </w:rPr>
        <w:t>W.</w:t>
      </w:r>
      <w:r>
        <w:rPr>
          <w:spacing w:val="14"/>
          <w:sz w:val="20"/>
        </w:rPr>
        <w:t xml:space="preserve"> </w:t>
      </w:r>
      <w:r>
        <w:rPr>
          <w:spacing w:val="-2"/>
          <w:sz w:val="20"/>
        </w:rPr>
        <w:t>Verly.</w:t>
      </w:r>
      <w:r>
        <w:rPr>
          <w:spacing w:val="59"/>
          <w:sz w:val="20"/>
        </w:rPr>
        <w:t xml:space="preserve"> </w:t>
      </w:r>
      <w:r>
        <w:rPr>
          <w:i/>
          <w:spacing w:val="-2"/>
          <w:sz w:val="20"/>
        </w:rPr>
        <w:t>Sequential</w:t>
      </w:r>
      <w:r>
        <w:rPr>
          <w:i/>
          <w:spacing w:val="16"/>
          <w:sz w:val="20"/>
        </w:rPr>
        <w:t xml:space="preserve"> </w:t>
      </w:r>
      <w:r>
        <w:rPr>
          <w:i/>
          <w:spacing w:val="-2"/>
          <w:sz w:val="20"/>
        </w:rPr>
        <w:t>Gaussian</w:t>
      </w:r>
      <w:r>
        <w:rPr>
          <w:i/>
          <w:spacing w:val="16"/>
          <w:sz w:val="20"/>
        </w:rPr>
        <w:t xml:space="preserve"> </w:t>
      </w:r>
      <w:r>
        <w:rPr>
          <w:i/>
          <w:spacing w:val="-2"/>
          <w:sz w:val="20"/>
        </w:rPr>
        <w:t>Cosimulation:</w:t>
      </w:r>
      <w:r>
        <w:rPr>
          <w:i/>
          <w:spacing w:val="44"/>
          <w:sz w:val="20"/>
        </w:rPr>
        <w:t xml:space="preserve"> </w:t>
      </w:r>
      <w:r>
        <w:rPr>
          <w:i/>
          <w:spacing w:val="-2"/>
          <w:sz w:val="20"/>
        </w:rPr>
        <w:t>A</w:t>
      </w:r>
      <w:r>
        <w:rPr>
          <w:i/>
          <w:spacing w:val="16"/>
          <w:sz w:val="20"/>
        </w:rPr>
        <w:t xml:space="preserve"> </w:t>
      </w:r>
      <w:r>
        <w:rPr>
          <w:i/>
          <w:spacing w:val="-2"/>
          <w:sz w:val="20"/>
        </w:rPr>
        <w:t>Simulation</w:t>
      </w:r>
      <w:r>
        <w:rPr>
          <w:i/>
          <w:spacing w:val="16"/>
          <w:sz w:val="20"/>
        </w:rPr>
        <w:t xml:space="preserve"> </w:t>
      </w:r>
      <w:r>
        <w:rPr>
          <w:i/>
          <w:spacing w:val="-2"/>
          <w:sz w:val="20"/>
        </w:rPr>
        <w:t>Method</w:t>
      </w:r>
      <w:r>
        <w:rPr>
          <w:i/>
          <w:spacing w:val="16"/>
          <w:sz w:val="20"/>
        </w:rPr>
        <w:t xml:space="preserve"> </w:t>
      </w:r>
      <w:r>
        <w:rPr>
          <w:i/>
          <w:spacing w:val="-2"/>
          <w:sz w:val="20"/>
        </w:rPr>
        <w:t>Integrating</w:t>
      </w:r>
      <w:r>
        <w:rPr>
          <w:i/>
          <w:spacing w:val="16"/>
          <w:sz w:val="20"/>
        </w:rPr>
        <w:t xml:space="preserve"> </w:t>
      </w:r>
      <w:r>
        <w:rPr>
          <w:i/>
          <w:spacing w:val="-2"/>
          <w:sz w:val="20"/>
        </w:rPr>
        <w:t>Several</w:t>
      </w:r>
      <w:r>
        <w:rPr>
          <w:i/>
          <w:spacing w:val="16"/>
          <w:sz w:val="20"/>
        </w:rPr>
        <w:t xml:space="preserve"> </w:t>
      </w:r>
      <w:r>
        <w:rPr>
          <w:i/>
          <w:spacing w:val="-2"/>
          <w:sz w:val="20"/>
        </w:rPr>
        <w:t>Types</w:t>
      </w:r>
      <w:r>
        <w:rPr>
          <w:i/>
          <w:spacing w:val="16"/>
          <w:sz w:val="20"/>
        </w:rPr>
        <w:t xml:space="preserve"> </w:t>
      </w:r>
      <w:r>
        <w:rPr>
          <w:i/>
          <w:spacing w:val="-5"/>
          <w:sz w:val="20"/>
        </w:rPr>
        <w:t>of</w:t>
      </w:r>
    </w:p>
    <w:p w14:paraId="6FC4B839" w14:textId="77777777" w:rsidR="0096722D" w:rsidRDefault="00BE2784">
      <w:pPr>
        <w:pStyle w:val="BodyText"/>
        <w:tabs>
          <w:tab w:val="left" w:pos="929"/>
        </w:tabs>
      </w:pPr>
      <w:r>
        <w:rPr>
          <w:rFonts w:ascii="Arial" w:hAnsi="Arial"/>
          <w:spacing w:val="-5"/>
          <w:sz w:val="10"/>
        </w:rPr>
        <w:t>615</w:t>
      </w:r>
      <w:r>
        <w:rPr>
          <w:rFonts w:ascii="Arial" w:hAnsi="Arial"/>
          <w:sz w:val="10"/>
        </w:rPr>
        <w:tab/>
      </w:r>
      <w:r>
        <w:rPr>
          <w:i/>
          <w:spacing w:val="-2"/>
        </w:rPr>
        <w:t>Information</w:t>
      </w:r>
      <w:r>
        <w:rPr>
          <w:spacing w:val="-2"/>
        </w:rPr>
        <w:t>,</w:t>
      </w:r>
      <w:r>
        <w:rPr>
          <w:spacing w:val="17"/>
        </w:rPr>
        <w:t xml:space="preserve"> </w:t>
      </w:r>
      <w:r>
        <w:rPr>
          <w:spacing w:val="-2"/>
        </w:rPr>
        <w:t>pages</w:t>
      </w:r>
      <w:r>
        <w:rPr>
          <w:spacing w:val="14"/>
        </w:rPr>
        <w:t xml:space="preserve"> </w:t>
      </w:r>
      <w:r>
        <w:rPr>
          <w:spacing w:val="-2"/>
        </w:rPr>
        <w:t>543–554.</w:t>
      </w:r>
      <w:r>
        <w:rPr>
          <w:spacing w:val="60"/>
        </w:rPr>
        <w:t xml:space="preserve"> </w:t>
      </w:r>
      <w:r>
        <w:rPr>
          <w:spacing w:val="-2"/>
        </w:rPr>
        <w:t>Springer</w:t>
      </w:r>
      <w:r>
        <w:rPr>
          <w:spacing w:val="14"/>
        </w:rPr>
        <w:t xml:space="preserve"> </w:t>
      </w:r>
      <w:r>
        <w:rPr>
          <w:spacing w:val="-2"/>
        </w:rPr>
        <w:t>Netherlands,</w:t>
      </w:r>
      <w:r>
        <w:rPr>
          <w:spacing w:val="18"/>
        </w:rPr>
        <w:t xml:space="preserve"> </w:t>
      </w:r>
      <w:r>
        <w:rPr>
          <w:spacing w:val="-2"/>
        </w:rPr>
        <w:t>Dordrecht,</w:t>
      </w:r>
      <w:r>
        <w:rPr>
          <w:spacing w:val="18"/>
        </w:rPr>
        <w:t xml:space="preserve"> </w:t>
      </w:r>
      <w:r>
        <w:rPr>
          <w:spacing w:val="-2"/>
        </w:rPr>
        <w:t>1993.</w:t>
      </w:r>
      <w:r>
        <w:rPr>
          <w:spacing w:val="60"/>
        </w:rPr>
        <w:t xml:space="preserve"> </w:t>
      </w:r>
      <w:r>
        <w:rPr>
          <w:spacing w:val="-2"/>
        </w:rPr>
        <w:t>ISBN</w:t>
      </w:r>
      <w:r>
        <w:rPr>
          <w:spacing w:val="14"/>
        </w:rPr>
        <w:t xml:space="preserve"> </w:t>
      </w:r>
      <w:r>
        <w:rPr>
          <w:spacing w:val="-2"/>
        </w:rPr>
        <w:t>978-94-011-1739-5.</w:t>
      </w:r>
      <w:r>
        <w:rPr>
          <w:spacing w:val="59"/>
        </w:rPr>
        <w:t xml:space="preserve"> </w:t>
      </w:r>
      <w:r>
        <w:rPr>
          <w:spacing w:val="-4"/>
        </w:rPr>
        <w:t>doi:</w:t>
      </w:r>
    </w:p>
    <w:p w14:paraId="68DC4C21" w14:textId="77777777" w:rsidR="0096722D" w:rsidRDefault="00BE2784">
      <w:pPr>
        <w:pStyle w:val="BodyText"/>
        <w:tabs>
          <w:tab w:val="left" w:pos="929"/>
        </w:tabs>
        <w:spacing w:before="172"/>
      </w:pPr>
      <w:r>
        <w:rPr>
          <w:noProof/>
        </w:rPr>
        <mc:AlternateContent>
          <mc:Choice Requires="wps">
            <w:drawing>
              <wp:anchor distT="0" distB="0" distL="0" distR="0" simplePos="0" relativeHeight="486588416" behindDoc="1" locked="0" layoutInCell="1" allowOverlap="1" wp14:anchorId="3F58DDE4" wp14:editId="4F4559F4">
                <wp:simplePos x="0" y="0"/>
                <wp:positionH relativeFrom="page">
                  <wp:posOffset>2676486</wp:posOffset>
                </wp:positionH>
                <wp:positionV relativeFrom="paragraph">
                  <wp:posOffset>223230</wp:posOffset>
                </wp:positionV>
                <wp:extent cx="38100"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BC6D0F" id="Graphic 47" o:spid="_x0000_s1026" style="position:absolute;margin-left:210.75pt;margin-top:17.6pt;width:3pt;height:.1pt;z-index:-16728064;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" path="m,l37960,e" filled="f" strokeweight=".14039mm">
                <v:path arrowok="t"/>
                <w10:wrap anchorx="page"/>
              </v:shape>
            </w:pict>
          </mc:Fallback>
        </mc:AlternateContent>
      </w:r>
      <w:r>
        <w:rPr>
          <w:rFonts w:ascii="Arial"/>
          <w:spacing w:val="-5"/>
          <w:sz w:val="10"/>
        </w:rPr>
        <w:t>616</w:t>
      </w:r>
      <w:r>
        <w:rPr>
          <w:rFonts w:ascii="Arial"/>
          <w:sz w:val="10"/>
        </w:rPr>
        <w:tab/>
      </w:r>
      <w:r>
        <w:rPr>
          <w:spacing w:val="4"/>
          <w:w w:val="90"/>
        </w:rPr>
        <w:t>10.1007/978-94-011-1739-5</w:t>
      </w:r>
      <w:r>
        <w:rPr>
          <w:spacing w:val="49"/>
        </w:rPr>
        <w:t xml:space="preserve"> </w:t>
      </w:r>
      <w:r>
        <w:rPr>
          <w:spacing w:val="-5"/>
          <w:w w:val="90"/>
        </w:rPr>
        <w:t>42.</w:t>
      </w:r>
    </w:p>
    <w:p w14:paraId="66617DB4" w14:textId="77777777" w:rsidR="0096722D" w:rsidRDefault="0096722D">
      <w:pPr>
        <w:sectPr w:rsidR="0096722D">
          <w:pgSz w:w="12240" w:h="15840"/>
          <w:pgMar w:top="1400" w:right="1280" w:bottom="980" w:left="920" w:header="0" w:footer="792" w:gutter="0"/>
          <w:cols w:space="720"/>
        </w:sectPr>
      </w:pPr>
    </w:p>
    <w:p w14:paraId="45205BED" w14:textId="77777777" w:rsidR="0096722D" w:rsidRDefault="00BE2784">
      <w:pPr>
        <w:pStyle w:val="BodyText"/>
        <w:spacing w:before="56" w:line="420" w:lineRule="auto"/>
        <w:ind w:left="929" w:right="154"/>
        <w:jc w:val="both"/>
      </w:pPr>
      <w:r>
        <w:rPr>
          <w:noProof/>
        </w:rPr>
        <mc:AlternateContent>
          <mc:Choice Requires="wps">
            <w:drawing>
              <wp:anchor distT="0" distB="0" distL="0" distR="0" simplePos="0" relativeHeight="15744512" behindDoc="0" locked="0" layoutInCell="1" allowOverlap="1" wp14:anchorId="3298D596" wp14:editId="2C469D35">
                <wp:simplePos x="0" y="0"/>
                <wp:positionH relativeFrom="page">
                  <wp:posOffset>612508</wp:posOffset>
                </wp:positionH>
                <wp:positionV relativeFrom="page">
                  <wp:posOffset>946036</wp:posOffset>
                </wp:positionV>
                <wp:extent cx="568960" cy="8155305"/>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8960" cy="8155305"/>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316"/>
                              <w:gridCol w:w="460"/>
                            </w:tblGrid>
                            <w:tr w:rsidR="0096722D" w14:paraId="3D957804" w14:textId="77777777">
                              <w:trPr>
                                <w:trHeight w:val="326"/>
                              </w:trPr>
                              <w:tc>
                                <w:tcPr>
                                  <w:tcW w:w="316" w:type="dxa"/>
                                </w:tcPr>
                                <w:p w14:paraId="61B7C95A" w14:textId="77777777" w:rsidR="0096722D" w:rsidRDefault="00BE2784">
                                  <w:pPr>
                                    <w:pStyle w:val="TableParagraph"/>
                                    <w:spacing w:before="55"/>
                                    <w:ind w:right="47"/>
                                    <w:jc w:val="center"/>
                                    <w:rPr>
                                      <w:rFonts w:ascii="Arial"/>
                                      <w:sz w:val="10"/>
                                    </w:rPr>
                                  </w:pPr>
                                  <w:r>
                                    <w:rPr>
                                      <w:rFonts w:ascii="Arial"/>
                                      <w:spacing w:val="-5"/>
                                      <w:sz w:val="10"/>
                                    </w:rPr>
                                    <w:t>617</w:t>
                                  </w:r>
                                </w:p>
                              </w:tc>
                              <w:tc>
                                <w:tcPr>
                                  <w:tcW w:w="460" w:type="dxa"/>
                                </w:tcPr>
                                <w:p w14:paraId="62B4650C" w14:textId="77777777" w:rsidR="0096722D" w:rsidRDefault="00BE2784">
                                  <w:pPr>
                                    <w:pStyle w:val="TableParagraph"/>
                                    <w:spacing w:line="193" w:lineRule="exact"/>
                                    <w:ind w:left="49"/>
                                    <w:jc w:val="center"/>
                                    <w:rPr>
                                      <w:sz w:val="20"/>
                                    </w:rPr>
                                  </w:pPr>
                                  <w:r>
                                    <w:rPr>
                                      <w:spacing w:val="-4"/>
                                      <w:w w:val="95"/>
                                      <w:sz w:val="20"/>
                                    </w:rPr>
                                    <w:t>[73]</w:t>
                                  </w:r>
                                </w:p>
                              </w:tc>
                            </w:tr>
                            <w:tr w:rsidR="0096722D" w14:paraId="1C667FF5" w14:textId="77777777">
                              <w:trPr>
                                <w:trHeight w:val="387"/>
                              </w:trPr>
                              <w:tc>
                                <w:tcPr>
                                  <w:tcW w:w="316" w:type="dxa"/>
                                </w:tcPr>
                                <w:p w14:paraId="2A2A188E" w14:textId="77777777" w:rsidR="0096722D" w:rsidRDefault="0096722D">
                                  <w:pPr>
                                    <w:pStyle w:val="TableParagraph"/>
                                    <w:spacing w:before="14"/>
                                    <w:rPr>
                                      <w:sz w:val="10"/>
                                    </w:rPr>
                                  </w:pPr>
                                </w:p>
                                <w:p w14:paraId="2BFCD707" w14:textId="77777777" w:rsidR="0096722D" w:rsidRDefault="00BE2784">
                                  <w:pPr>
                                    <w:pStyle w:val="TableParagraph"/>
                                    <w:ind w:right="47"/>
                                    <w:jc w:val="center"/>
                                    <w:rPr>
                                      <w:rFonts w:ascii="Arial"/>
                                      <w:sz w:val="10"/>
                                    </w:rPr>
                                  </w:pPr>
                                  <w:r>
                                    <w:rPr>
                                      <w:rFonts w:ascii="Arial"/>
                                      <w:spacing w:val="-5"/>
                                      <w:sz w:val="10"/>
                                    </w:rPr>
                                    <w:t>618</w:t>
                                  </w:r>
                                </w:p>
                              </w:tc>
                              <w:tc>
                                <w:tcPr>
                                  <w:tcW w:w="460" w:type="dxa"/>
                                </w:tcPr>
                                <w:p w14:paraId="1DD20069" w14:textId="77777777" w:rsidR="0096722D" w:rsidRDefault="0096722D">
                                  <w:pPr>
                                    <w:pStyle w:val="TableParagraph"/>
                                    <w:rPr>
                                      <w:rFonts w:ascii="Times New Roman"/>
                                      <w:sz w:val="18"/>
                                    </w:rPr>
                                  </w:pPr>
                                </w:p>
                              </w:tc>
                            </w:tr>
                            <w:tr w:rsidR="0096722D" w14:paraId="5735CEF2" w14:textId="77777777">
                              <w:trPr>
                                <w:trHeight w:val="451"/>
                              </w:trPr>
                              <w:tc>
                                <w:tcPr>
                                  <w:tcW w:w="316" w:type="dxa"/>
                                </w:tcPr>
                                <w:p w14:paraId="23479C3E" w14:textId="77777777" w:rsidR="0096722D" w:rsidRDefault="0096722D">
                                  <w:pPr>
                                    <w:pStyle w:val="TableParagraph"/>
                                    <w:spacing w:before="25"/>
                                    <w:rPr>
                                      <w:sz w:val="10"/>
                                    </w:rPr>
                                  </w:pPr>
                                </w:p>
                                <w:p w14:paraId="0D41BFE2" w14:textId="77777777" w:rsidR="0096722D" w:rsidRDefault="00BE2784">
                                  <w:pPr>
                                    <w:pStyle w:val="TableParagraph"/>
                                    <w:ind w:right="47"/>
                                    <w:jc w:val="center"/>
                                    <w:rPr>
                                      <w:rFonts w:ascii="Arial"/>
                                      <w:sz w:val="10"/>
                                    </w:rPr>
                                  </w:pPr>
                                  <w:r>
                                    <w:rPr>
                                      <w:rFonts w:ascii="Arial"/>
                                      <w:spacing w:val="-5"/>
                                      <w:sz w:val="10"/>
                                    </w:rPr>
                                    <w:t>619</w:t>
                                  </w:r>
                                </w:p>
                              </w:tc>
                              <w:tc>
                                <w:tcPr>
                                  <w:tcW w:w="460" w:type="dxa"/>
                                </w:tcPr>
                                <w:p w14:paraId="2E6AEDE9" w14:textId="77777777" w:rsidR="0096722D" w:rsidRDefault="0096722D">
                                  <w:pPr>
                                    <w:pStyle w:val="TableParagraph"/>
                                    <w:rPr>
                                      <w:rFonts w:ascii="Times New Roman"/>
                                      <w:sz w:val="18"/>
                                    </w:rPr>
                                  </w:pPr>
                                </w:p>
                              </w:tc>
                            </w:tr>
                            <w:tr w:rsidR="0096722D" w14:paraId="51AA5D07" w14:textId="77777777">
                              <w:trPr>
                                <w:trHeight w:val="516"/>
                              </w:trPr>
                              <w:tc>
                                <w:tcPr>
                                  <w:tcW w:w="316" w:type="dxa"/>
                                </w:tcPr>
                                <w:p w14:paraId="465108CF" w14:textId="77777777" w:rsidR="0096722D" w:rsidRDefault="0096722D">
                                  <w:pPr>
                                    <w:pStyle w:val="TableParagraph"/>
                                    <w:rPr>
                                      <w:sz w:val="10"/>
                                    </w:rPr>
                                  </w:pPr>
                                </w:p>
                                <w:p w14:paraId="2DCBC072" w14:textId="77777777" w:rsidR="0096722D" w:rsidRDefault="0096722D">
                                  <w:pPr>
                                    <w:pStyle w:val="TableParagraph"/>
                                    <w:spacing w:before="18"/>
                                    <w:rPr>
                                      <w:sz w:val="10"/>
                                    </w:rPr>
                                  </w:pPr>
                                </w:p>
                                <w:p w14:paraId="7CA2A7AF" w14:textId="77777777" w:rsidR="0096722D" w:rsidRDefault="00BE2784">
                                  <w:pPr>
                                    <w:pStyle w:val="TableParagraph"/>
                                    <w:ind w:right="47"/>
                                    <w:jc w:val="center"/>
                                    <w:rPr>
                                      <w:rFonts w:ascii="Arial"/>
                                      <w:sz w:val="10"/>
                                    </w:rPr>
                                  </w:pPr>
                                  <w:r>
                                    <w:rPr>
                                      <w:rFonts w:ascii="Arial"/>
                                      <w:spacing w:val="-5"/>
                                      <w:sz w:val="10"/>
                                    </w:rPr>
                                    <w:t>620</w:t>
                                  </w:r>
                                </w:p>
                              </w:tc>
                              <w:tc>
                                <w:tcPr>
                                  <w:tcW w:w="460" w:type="dxa"/>
                                </w:tcPr>
                                <w:p w14:paraId="0707CF5A" w14:textId="77777777" w:rsidR="0096722D" w:rsidRDefault="00BE2784">
                                  <w:pPr>
                                    <w:pStyle w:val="TableParagraph"/>
                                    <w:spacing w:before="156"/>
                                    <w:ind w:left="49"/>
                                    <w:jc w:val="center"/>
                                    <w:rPr>
                                      <w:sz w:val="20"/>
                                    </w:rPr>
                                  </w:pPr>
                                  <w:r>
                                    <w:rPr>
                                      <w:spacing w:val="-4"/>
                                      <w:w w:val="95"/>
                                      <w:sz w:val="20"/>
                                    </w:rPr>
                                    <w:t>[74]</w:t>
                                  </w:r>
                                </w:p>
                              </w:tc>
                            </w:tr>
                            <w:tr w:rsidR="0096722D" w14:paraId="5650FD5C" w14:textId="77777777">
                              <w:trPr>
                                <w:trHeight w:val="440"/>
                              </w:trPr>
                              <w:tc>
                                <w:tcPr>
                                  <w:tcW w:w="316" w:type="dxa"/>
                                </w:tcPr>
                                <w:p w14:paraId="0FBFAB44" w14:textId="77777777" w:rsidR="0096722D" w:rsidRDefault="0096722D">
                                  <w:pPr>
                                    <w:pStyle w:val="TableParagraph"/>
                                    <w:spacing w:before="14"/>
                                    <w:rPr>
                                      <w:sz w:val="10"/>
                                    </w:rPr>
                                  </w:pPr>
                                </w:p>
                                <w:p w14:paraId="4719FB63" w14:textId="77777777" w:rsidR="0096722D" w:rsidRDefault="00BE2784">
                                  <w:pPr>
                                    <w:pStyle w:val="TableParagraph"/>
                                    <w:ind w:right="47"/>
                                    <w:jc w:val="center"/>
                                    <w:rPr>
                                      <w:rFonts w:ascii="Arial"/>
                                      <w:sz w:val="10"/>
                                    </w:rPr>
                                  </w:pPr>
                                  <w:r>
                                    <w:rPr>
                                      <w:rFonts w:ascii="Arial"/>
                                      <w:spacing w:val="-5"/>
                                      <w:sz w:val="10"/>
                                    </w:rPr>
                                    <w:t>621</w:t>
                                  </w:r>
                                </w:p>
                              </w:tc>
                              <w:tc>
                                <w:tcPr>
                                  <w:tcW w:w="460" w:type="dxa"/>
                                </w:tcPr>
                                <w:p w14:paraId="4ACDDAD5" w14:textId="77777777" w:rsidR="0096722D" w:rsidRDefault="0096722D">
                                  <w:pPr>
                                    <w:pStyle w:val="TableParagraph"/>
                                    <w:rPr>
                                      <w:rFonts w:ascii="Times New Roman"/>
                                      <w:sz w:val="18"/>
                                    </w:rPr>
                                  </w:pPr>
                                </w:p>
                              </w:tc>
                            </w:tr>
                            <w:tr w:rsidR="0096722D" w14:paraId="1AF5CC12" w14:textId="77777777">
                              <w:trPr>
                                <w:trHeight w:val="516"/>
                              </w:trPr>
                              <w:tc>
                                <w:tcPr>
                                  <w:tcW w:w="316" w:type="dxa"/>
                                </w:tcPr>
                                <w:p w14:paraId="7C14A668" w14:textId="77777777" w:rsidR="0096722D" w:rsidRDefault="0096722D">
                                  <w:pPr>
                                    <w:pStyle w:val="TableParagraph"/>
                                    <w:rPr>
                                      <w:sz w:val="10"/>
                                    </w:rPr>
                                  </w:pPr>
                                </w:p>
                                <w:p w14:paraId="3F40EAE1" w14:textId="77777777" w:rsidR="0096722D" w:rsidRDefault="0096722D">
                                  <w:pPr>
                                    <w:pStyle w:val="TableParagraph"/>
                                    <w:spacing w:before="18"/>
                                    <w:rPr>
                                      <w:sz w:val="10"/>
                                    </w:rPr>
                                  </w:pPr>
                                </w:p>
                                <w:p w14:paraId="387F8065" w14:textId="77777777" w:rsidR="0096722D" w:rsidRDefault="00BE2784">
                                  <w:pPr>
                                    <w:pStyle w:val="TableParagraph"/>
                                    <w:ind w:right="47"/>
                                    <w:jc w:val="center"/>
                                    <w:rPr>
                                      <w:rFonts w:ascii="Arial"/>
                                      <w:sz w:val="10"/>
                                    </w:rPr>
                                  </w:pPr>
                                  <w:r>
                                    <w:rPr>
                                      <w:rFonts w:ascii="Arial"/>
                                      <w:spacing w:val="-5"/>
                                      <w:sz w:val="10"/>
                                    </w:rPr>
                                    <w:t>622</w:t>
                                  </w:r>
                                </w:p>
                              </w:tc>
                              <w:tc>
                                <w:tcPr>
                                  <w:tcW w:w="460" w:type="dxa"/>
                                </w:tcPr>
                                <w:p w14:paraId="0E6D878C" w14:textId="77777777" w:rsidR="0096722D" w:rsidRDefault="00BE2784">
                                  <w:pPr>
                                    <w:pStyle w:val="TableParagraph"/>
                                    <w:spacing w:before="156"/>
                                    <w:ind w:left="49"/>
                                    <w:jc w:val="center"/>
                                    <w:rPr>
                                      <w:sz w:val="20"/>
                                    </w:rPr>
                                  </w:pPr>
                                  <w:r>
                                    <w:rPr>
                                      <w:spacing w:val="-4"/>
                                      <w:w w:val="95"/>
                                      <w:sz w:val="20"/>
                                    </w:rPr>
                                    <w:t>[75]</w:t>
                                  </w:r>
                                </w:p>
                              </w:tc>
                            </w:tr>
                            <w:tr w:rsidR="0096722D" w14:paraId="5F548A28" w14:textId="77777777">
                              <w:trPr>
                                <w:trHeight w:val="440"/>
                              </w:trPr>
                              <w:tc>
                                <w:tcPr>
                                  <w:tcW w:w="316" w:type="dxa"/>
                                </w:tcPr>
                                <w:p w14:paraId="62A28995" w14:textId="77777777" w:rsidR="0096722D" w:rsidRDefault="0096722D">
                                  <w:pPr>
                                    <w:pStyle w:val="TableParagraph"/>
                                    <w:spacing w:before="14"/>
                                    <w:rPr>
                                      <w:sz w:val="10"/>
                                    </w:rPr>
                                  </w:pPr>
                                </w:p>
                                <w:p w14:paraId="1084F811" w14:textId="77777777" w:rsidR="0096722D" w:rsidRDefault="00BE2784">
                                  <w:pPr>
                                    <w:pStyle w:val="TableParagraph"/>
                                    <w:ind w:right="47"/>
                                    <w:jc w:val="center"/>
                                    <w:rPr>
                                      <w:rFonts w:ascii="Arial"/>
                                      <w:sz w:val="10"/>
                                    </w:rPr>
                                  </w:pPr>
                                  <w:r>
                                    <w:rPr>
                                      <w:rFonts w:ascii="Arial"/>
                                      <w:spacing w:val="-5"/>
                                      <w:sz w:val="10"/>
                                    </w:rPr>
                                    <w:t>623</w:t>
                                  </w:r>
                                </w:p>
                              </w:tc>
                              <w:tc>
                                <w:tcPr>
                                  <w:tcW w:w="460" w:type="dxa"/>
                                </w:tcPr>
                                <w:p w14:paraId="582D5CF8" w14:textId="77777777" w:rsidR="0096722D" w:rsidRDefault="0096722D">
                                  <w:pPr>
                                    <w:pStyle w:val="TableParagraph"/>
                                    <w:rPr>
                                      <w:rFonts w:ascii="Times New Roman"/>
                                      <w:sz w:val="18"/>
                                    </w:rPr>
                                  </w:pPr>
                                </w:p>
                              </w:tc>
                            </w:tr>
                            <w:tr w:rsidR="0096722D" w14:paraId="60025243" w14:textId="77777777">
                              <w:trPr>
                                <w:trHeight w:val="516"/>
                              </w:trPr>
                              <w:tc>
                                <w:tcPr>
                                  <w:tcW w:w="316" w:type="dxa"/>
                                </w:tcPr>
                                <w:p w14:paraId="4945083B" w14:textId="77777777" w:rsidR="0096722D" w:rsidRDefault="0096722D">
                                  <w:pPr>
                                    <w:pStyle w:val="TableParagraph"/>
                                    <w:rPr>
                                      <w:sz w:val="10"/>
                                    </w:rPr>
                                  </w:pPr>
                                </w:p>
                                <w:p w14:paraId="7859A841" w14:textId="77777777" w:rsidR="0096722D" w:rsidRDefault="0096722D">
                                  <w:pPr>
                                    <w:pStyle w:val="TableParagraph"/>
                                    <w:spacing w:before="18"/>
                                    <w:rPr>
                                      <w:sz w:val="10"/>
                                    </w:rPr>
                                  </w:pPr>
                                </w:p>
                                <w:p w14:paraId="2298CA3D" w14:textId="77777777" w:rsidR="0096722D" w:rsidRDefault="00BE2784">
                                  <w:pPr>
                                    <w:pStyle w:val="TableParagraph"/>
                                    <w:ind w:right="47"/>
                                    <w:jc w:val="center"/>
                                    <w:rPr>
                                      <w:rFonts w:ascii="Arial"/>
                                      <w:sz w:val="10"/>
                                    </w:rPr>
                                  </w:pPr>
                                  <w:r>
                                    <w:rPr>
                                      <w:rFonts w:ascii="Arial"/>
                                      <w:spacing w:val="-5"/>
                                      <w:sz w:val="10"/>
                                    </w:rPr>
                                    <w:t>624</w:t>
                                  </w:r>
                                </w:p>
                              </w:tc>
                              <w:tc>
                                <w:tcPr>
                                  <w:tcW w:w="460" w:type="dxa"/>
                                </w:tcPr>
                                <w:p w14:paraId="5A934D1E" w14:textId="77777777" w:rsidR="0096722D" w:rsidRDefault="00BE2784">
                                  <w:pPr>
                                    <w:pStyle w:val="TableParagraph"/>
                                    <w:spacing w:before="156"/>
                                    <w:ind w:left="49"/>
                                    <w:jc w:val="center"/>
                                    <w:rPr>
                                      <w:sz w:val="20"/>
                                    </w:rPr>
                                  </w:pPr>
                                  <w:r>
                                    <w:rPr>
                                      <w:spacing w:val="-4"/>
                                      <w:w w:val="95"/>
                                      <w:sz w:val="20"/>
                                    </w:rPr>
                                    <w:t>[76]</w:t>
                                  </w:r>
                                </w:p>
                              </w:tc>
                            </w:tr>
                            <w:tr w:rsidR="0096722D" w14:paraId="6DA1F894" w14:textId="77777777">
                              <w:trPr>
                                <w:trHeight w:val="440"/>
                              </w:trPr>
                              <w:tc>
                                <w:tcPr>
                                  <w:tcW w:w="316" w:type="dxa"/>
                                </w:tcPr>
                                <w:p w14:paraId="541AB06D" w14:textId="77777777" w:rsidR="0096722D" w:rsidRDefault="0096722D">
                                  <w:pPr>
                                    <w:pStyle w:val="TableParagraph"/>
                                    <w:spacing w:before="14"/>
                                    <w:rPr>
                                      <w:sz w:val="10"/>
                                    </w:rPr>
                                  </w:pPr>
                                </w:p>
                                <w:p w14:paraId="1EEF2881" w14:textId="77777777" w:rsidR="0096722D" w:rsidRDefault="00BE2784">
                                  <w:pPr>
                                    <w:pStyle w:val="TableParagraph"/>
                                    <w:ind w:right="47"/>
                                    <w:jc w:val="center"/>
                                    <w:rPr>
                                      <w:rFonts w:ascii="Arial"/>
                                      <w:sz w:val="10"/>
                                    </w:rPr>
                                  </w:pPr>
                                  <w:r>
                                    <w:rPr>
                                      <w:rFonts w:ascii="Arial"/>
                                      <w:spacing w:val="-5"/>
                                      <w:sz w:val="10"/>
                                    </w:rPr>
                                    <w:t>625</w:t>
                                  </w:r>
                                </w:p>
                              </w:tc>
                              <w:tc>
                                <w:tcPr>
                                  <w:tcW w:w="460" w:type="dxa"/>
                                </w:tcPr>
                                <w:p w14:paraId="57F1ADB6" w14:textId="77777777" w:rsidR="0096722D" w:rsidRDefault="0096722D">
                                  <w:pPr>
                                    <w:pStyle w:val="TableParagraph"/>
                                    <w:rPr>
                                      <w:rFonts w:ascii="Times New Roman"/>
                                      <w:sz w:val="18"/>
                                    </w:rPr>
                                  </w:pPr>
                                </w:p>
                              </w:tc>
                            </w:tr>
                            <w:tr w:rsidR="0096722D" w14:paraId="423CC762" w14:textId="77777777">
                              <w:trPr>
                                <w:trHeight w:val="516"/>
                              </w:trPr>
                              <w:tc>
                                <w:tcPr>
                                  <w:tcW w:w="316" w:type="dxa"/>
                                </w:tcPr>
                                <w:p w14:paraId="79CA4152" w14:textId="77777777" w:rsidR="0096722D" w:rsidRDefault="0096722D">
                                  <w:pPr>
                                    <w:pStyle w:val="TableParagraph"/>
                                    <w:rPr>
                                      <w:sz w:val="10"/>
                                    </w:rPr>
                                  </w:pPr>
                                </w:p>
                                <w:p w14:paraId="5F38D4DB" w14:textId="77777777" w:rsidR="0096722D" w:rsidRDefault="0096722D">
                                  <w:pPr>
                                    <w:pStyle w:val="TableParagraph"/>
                                    <w:spacing w:before="18"/>
                                    <w:rPr>
                                      <w:sz w:val="10"/>
                                    </w:rPr>
                                  </w:pPr>
                                </w:p>
                                <w:p w14:paraId="224ACF52" w14:textId="77777777" w:rsidR="0096722D" w:rsidRDefault="00BE2784">
                                  <w:pPr>
                                    <w:pStyle w:val="TableParagraph"/>
                                    <w:ind w:right="47"/>
                                    <w:jc w:val="center"/>
                                    <w:rPr>
                                      <w:rFonts w:ascii="Arial"/>
                                      <w:sz w:val="10"/>
                                    </w:rPr>
                                  </w:pPr>
                                  <w:r>
                                    <w:rPr>
                                      <w:rFonts w:ascii="Arial"/>
                                      <w:spacing w:val="-5"/>
                                      <w:sz w:val="10"/>
                                    </w:rPr>
                                    <w:t>626</w:t>
                                  </w:r>
                                </w:p>
                              </w:tc>
                              <w:tc>
                                <w:tcPr>
                                  <w:tcW w:w="460" w:type="dxa"/>
                                </w:tcPr>
                                <w:p w14:paraId="2B0036A3" w14:textId="77777777" w:rsidR="0096722D" w:rsidRDefault="00BE2784">
                                  <w:pPr>
                                    <w:pStyle w:val="TableParagraph"/>
                                    <w:spacing w:before="156"/>
                                    <w:ind w:left="49"/>
                                    <w:jc w:val="center"/>
                                    <w:rPr>
                                      <w:sz w:val="20"/>
                                    </w:rPr>
                                  </w:pPr>
                                  <w:r>
                                    <w:rPr>
                                      <w:spacing w:val="-4"/>
                                      <w:sz w:val="20"/>
                                    </w:rPr>
                                    <w:t>[77]</w:t>
                                  </w:r>
                                </w:p>
                              </w:tc>
                            </w:tr>
                            <w:tr w:rsidR="0096722D" w14:paraId="6C26CB01" w14:textId="77777777">
                              <w:trPr>
                                <w:trHeight w:val="440"/>
                              </w:trPr>
                              <w:tc>
                                <w:tcPr>
                                  <w:tcW w:w="316" w:type="dxa"/>
                                </w:tcPr>
                                <w:p w14:paraId="30B9CEF9" w14:textId="77777777" w:rsidR="0096722D" w:rsidRDefault="0096722D">
                                  <w:pPr>
                                    <w:pStyle w:val="TableParagraph"/>
                                    <w:spacing w:before="14"/>
                                    <w:rPr>
                                      <w:sz w:val="10"/>
                                    </w:rPr>
                                  </w:pPr>
                                </w:p>
                                <w:p w14:paraId="6345EE29" w14:textId="77777777" w:rsidR="0096722D" w:rsidRDefault="00BE2784">
                                  <w:pPr>
                                    <w:pStyle w:val="TableParagraph"/>
                                    <w:ind w:right="47"/>
                                    <w:jc w:val="center"/>
                                    <w:rPr>
                                      <w:rFonts w:ascii="Arial"/>
                                      <w:sz w:val="10"/>
                                    </w:rPr>
                                  </w:pPr>
                                  <w:r>
                                    <w:rPr>
                                      <w:rFonts w:ascii="Arial"/>
                                      <w:spacing w:val="-5"/>
                                      <w:sz w:val="10"/>
                                    </w:rPr>
                                    <w:t>627</w:t>
                                  </w:r>
                                </w:p>
                              </w:tc>
                              <w:tc>
                                <w:tcPr>
                                  <w:tcW w:w="460" w:type="dxa"/>
                                </w:tcPr>
                                <w:p w14:paraId="0CCE9495" w14:textId="77777777" w:rsidR="0096722D" w:rsidRDefault="0096722D">
                                  <w:pPr>
                                    <w:pStyle w:val="TableParagraph"/>
                                    <w:rPr>
                                      <w:rFonts w:ascii="Times New Roman"/>
                                      <w:sz w:val="18"/>
                                    </w:rPr>
                                  </w:pPr>
                                </w:p>
                              </w:tc>
                            </w:tr>
                            <w:tr w:rsidR="0096722D" w14:paraId="7C8CD0A7" w14:textId="77777777">
                              <w:trPr>
                                <w:trHeight w:val="516"/>
                              </w:trPr>
                              <w:tc>
                                <w:tcPr>
                                  <w:tcW w:w="316" w:type="dxa"/>
                                </w:tcPr>
                                <w:p w14:paraId="2746CC04" w14:textId="77777777" w:rsidR="0096722D" w:rsidRDefault="0096722D">
                                  <w:pPr>
                                    <w:pStyle w:val="TableParagraph"/>
                                    <w:rPr>
                                      <w:sz w:val="10"/>
                                    </w:rPr>
                                  </w:pPr>
                                </w:p>
                                <w:p w14:paraId="620D8999" w14:textId="77777777" w:rsidR="0096722D" w:rsidRDefault="0096722D">
                                  <w:pPr>
                                    <w:pStyle w:val="TableParagraph"/>
                                    <w:spacing w:before="18"/>
                                    <w:rPr>
                                      <w:sz w:val="10"/>
                                    </w:rPr>
                                  </w:pPr>
                                </w:p>
                                <w:p w14:paraId="3C648BBF" w14:textId="77777777" w:rsidR="0096722D" w:rsidRDefault="00BE2784">
                                  <w:pPr>
                                    <w:pStyle w:val="TableParagraph"/>
                                    <w:ind w:right="47"/>
                                    <w:jc w:val="center"/>
                                    <w:rPr>
                                      <w:rFonts w:ascii="Arial"/>
                                      <w:sz w:val="10"/>
                                    </w:rPr>
                                  </w:pPr>
                                  <w:r>
                                    <w:rPr>
                                      <w:rFonts w:ascii="Arial"/>
                                      <w:spacing w:val="-5"/>
                                      <w:sz w:val="10"/>
                                    </w:rPr>
                                    <w:t>628</w:t>
                                  </w:r>
                                </w:p>
                              </w:tc>
                              <w:tc>
                                <w:tcPr>
                                  <w:tcW w:w="460" w:type="dxa"/>
                                </w:tcPr>
                                <w:p w14:paraId="7851FE11" w14:textId="77777777" w:rsidR="0096722D" w:rsidRDefault="00BE2784">
                                  <w:pPr>
                                    <w:pStyle w:val="TableParagraph"/>
                                    <w:spacing w:before="156"/>
                                    <w:ind w:left="49"/>
                                    <w:jc w:val="center"/>
                                    <w:rPr>
                                      <w:sz w:val="20"/>
                                    </w:rPr>
                                  </w:pPr>
                                  <w:r>
                                    <w:rPr>
                                      <w:spacing w:val="-4"/>
                                      <w:w w:val="95"/>
                                      <w:sz w:val="20"/>
                                    </w:rPr>
                                    <w:t>[78]</w:t>
                                  </w:r>
                                </w:p>
                              </w:tc>
                            </w:tr>
                            <w:tr w:rsidR="0096722D" w14:paraId="6264274B" w14:textId="77777777">
                              <w:trPr>
                                <w:trHeight w:val="440"/>
                              </w:trPr>
                              <w:tc>
                                <w:tcPr>
                                  <w:tcW w:w="316" w:type="dxa"/>
                                </w:tcPr>
                                <w:p w14:paraId="412D87E3" w14:textId="77777777" w:rsidR="0096722D" w:rsidRDefault="0096722D">
                                  <w:pPr>
                                    <w:pStyle w:val="TableParagraph"/>
                                    <w:spacing w:before="14"/>
                                    <w:rPr>
                                      <w:sz w:val="10"/>
                                    </w:rPr>
                                  </w:pPr>
                                </w:p>
                                <w:p w14:paraId="0AC2D4A1" w14:textId="77777777" w:rsidR="0096722D" w:rsidRDefault="00BE2784">
                                  <w:pPr>
                                    <w:pStyle w:val="TableParagraph"/>
                                    <w:ind w:right="47"/>
                                    <w:jc w:val="center"/>
                                    <w:rPr>
                                      <w:rFonts w:ascii="Arial"/>
                                      <w:sz w:val="10"/>
                                    </w:rPr>
                                  </w:pPr>
                                  <w:r>
                                    <w:rPr>
                                      <w:rFonts w:ascii="Arial"/>
                                      <w:spacing w:val="-5"/>
                                      <w:sz w:val="10"/>
                                    </w:rPr>
                                    <w:t>629</w:t>
                                  </w:r>
                                </w:p>
                              </w:tc>
                              <w:tc>
                                <w:tcPr>
                                  <w:tcW w:w="460" w:type="dxa"/>
                                </w:tcPr>
                                <w:p w14:paraId="6F63CAB3" w14:textId="77777777" w:rsidR="0096722D" w:rsidRDefault="0096722D">
                                  <w:pPr>
                                    <w:pStyle w:val="TableParagraph"/>
                                    <w:rPr>
                                      <w:rFonts w:ascii="Times New Roman"/>
                                      <w:sz w:val="18"/>
                                    </w:rPr>
                                  </w:pPr>
                                </w:p>
                              </w:tc>
                            </w:tr>
                            <w:tr w:rsidR="0096722D" w14:paraId="20A6CB66" w14:textId="77777777">
                              <w:trPr>
                                <w:trHeight w:val="568"/>
                              </w:trPr>
                              <w:tc>
                                <w:tcPr>
                                  <w:tcW w:w="316" w:type="dxa"/>
                                </w:tcPr>
                                <w:p w14:paraId="3744423C" w14:textId="77777777" w:rsidR="0096722D" w:rsidRDefault="0096722D">
                                  <w:pPr>
                                    <w:pStyle w:val="TableParagraph"/>
                                    <w:rPr>
                                      <w:sz w:val="10"/>
                                    </w:rPr>
                                  </w:pPr>
                                </w:p>
                                <w:p w14:paraId="50ADD768" w14:textId="77777777" w:rsidR="0096722D" w:rsidRDefault="0096722D">
                                  <w:pPr>
                                    <w:pStyle w:val="TableParagraph"/>
                                    <w:spacing w:before="18"/>
                                    <w:rPr>
                                      <w:sz w:val="10"/>
                                    </w:rPr>
                                  </w:pPr>
                                </w:p>
                                <w:p w14:paraId="382D81EE" w14:textId="77777777" w:rsidR="0096722D" w:rsidRDefault="00BE2784">
                                  <w:pPr>
                                    <w:pStyle w:val="TableParagraph"/>
                                    <w:ind w:right="47"/>
                                    <w:jc w:val="center"/>
                                    <w:rPr>
                                      <w:rFonts w:ascii="Arial"/>
                                      <w:sz w:val="10"/>
                                    </w:rPr>
                                  </w:pPr>
                                  <w:r>
                                    <w:rPr>
                                      <w:rFonts w:ascii="Arial"/>
                                      <w:spacing w:val="-5"/>
                                      <w:sz w:val="10"/>
                                    </w:rPr>
                                    <w:t>630</w:t>
                                  </w:r>
                                </w:p>
                              </w:tc>
                              <w:tc>
                                <w:tcPr>
                                  <w:tcW w:w="460" w:type="dxa"/>
                                </w:tcPr>
                                <w:p w14:paraId="44DE566F" w14:textId="77777777" w:rsidR="0096722D" w:rsidRDefault="00BE2784">
                                  <w:pPr>
                                    <w:pStyle w:val="TableParagraph"/>
                                    <w:spacing w:before="156"/>
                                    <w:ind w:left="49"/>
                                    <w:jc w:val="center"/>
                                    <w:rPr>
                                      <w:sz w:val="20"/>
                                    </w:rPr>
                                  </w:pPr>
                                  <w:r>
                                    <w:rPr>
                                      <w:spacing w:val="-4"/>
                                      <w:w w:val="95"/>
                                      <w:sz w:val="20"/>
                                    </w:rPr>
                                    <w:t>[79]</w:t>
                                  </w:r>
                                </w:p>
                              </w:tc>
                            </w:tr>
                            <w:tr w:rsidR="0096722D" w14:paraId="46D9425E" w14:textId="77777777">
                              <w:trPr>
                                <w:trHeight w:val="505"/>
                              </w:trPr>
                              <w:tc>
                                <w:tcPr>
                                  <w:tcW w:w="316" w:type="dxa"/>
                                </w:tcPr>
                                <w:p w14:paraId="39D5D12F" w14:textId="77777777" w:rsidR="0096722D" w:rsidRDefault="0096722D">
                                  <w:pPr>
                                    <w:pStyle w:val="TableParagraph"/>
                                    <w:rPr>
                                      <w:sz w:val="10"/>
                                    </w:rPr>
                                  </w:pPr>
                                </w:p>
                                <w:p w14:paraId="5AC6DCB4" w14:textId="77777777" w:rsidR="0096722D" w:rsidRDefault="0096722D">
                                  <w:pPr>
                                    <w:pStyle w:val="TableParagraph"/>
                                    <w:spacing w:before="7"/>
                                    <w:rPr>
                                      <w:sz w:val="10"/>
                                    </w:rPr>
                                  </w:pPr>
                                </w:p>
                                <w:p w14:paraId="1A0DBD0F" w14:textId="77777777" w:rsidR="0096722D" w:rsidRDefault="00BE2784">
                                  <w:pPr>
                                    <w:pStyle w:val="TableParagraph"/>
                                    <w:ind w:right="47"/>
                                    <w:jc w:val="center"/>
                                    <w:rPr>
                                      <w:rFonts w:ascii="Arial"/>
                                      <w:sz w:val="10"/>
                                    </w:rPr>
                                  </w:pPr>
                                  <w:r>
                                    <w:rPr>
                                      <w:rFonts w:ascii="Arial"/>
                                      <w:spacing w:val="-5"/>
                                      <w:sz w:val="10"/>
                                    </w:rPr>
                                    <w:t>631</w:t>
                                  </w:r>
                                </w:p>
                              </w:tc>
                              <w:tc>
                                <w:tcPr>
                                  <w:tcW w:w="460" w:type="dxa"/>
                                </w:tcPr>
                                <w:p w14:paraId="1C1AAFDC" w14:textId="77777777" w:rsidR="0096722D" w:rsidRDefault="00BE2784">
                                  <w:pPr>
                                    <w:pStyle w:val="TableParagraph"/>
                                    <w:spacing w:before="145"/>
                                    <w:ind w:left="49"/>
                                    <w:jc w:val="center"/>
                                    <w:rPr>
                                      <w:sz w:val="20"/>
                                    </w:rPr>
                                  </w:pPr>
                                  <w:r>
                                    <w:rPr>
                                      <w:spacing w:val="-4"/>
                                      <w:w w:val="90"/>
                                      <w:sz w:val="20"/>
                                    </w:rPr>
                                    <w:t>[80]</w:t>
                                  </w:r>
                                </w:p>
                              </w:tc>
                            </w:tr>
                            <w:tr w:rsidR="0096722D" w14:paraId="4ED7E087" w14:textId="77777777">
                              <w:trPr>
                                <w:trHeight w:val="440"/>
                              </w:trPr>
                              <w:tc>
                                <w:tcPr>
                                  <w:tcW w:w="316" w:type="dxa"/>
                                </w:tcPr>
                                <w:p w14:paraId="17D3F9E0" w14:textId="77777777" w:rsidR="0096722D" w:rsidRDefault="0096722D">
                                  <w:pPr>
                                    <w:pStyle w:val="TableParagraph"/>
                                    <w:spacing w:before="14"/>
                                    <w:rPr>
                                      <w:sz w:val="10"/>
                                    </w:rPr>
                                  </w:pPr>
                                </w:p>
                                <w:p w14:paraId="3A25C52A" w14:textId="77777777" w:rsidR="0096722D" w:rsidRDefault="00BE2784">
                                  <w:pPr>
                                    <w:pStyle w:val="TableParagraph"/>
                                    <w:ind w:right="47"/>
                                    <w:jc w:val="center"/>
                                    <w:rPr>
                                      <w:rFonts w:ascii="Arial"/>
                                      <w:sz w:val="10"/>
                                    </w:rPr>
                                  </w:pPr>
                                  <w:r>
                                    <w:rPr>
                                      <w:rFonts w:ascii="Arial"/>
                                      <w:spacing w:val="-5"/>
                                      <w:sz w:val="10"/>
                                    </w:rPr>
                                    <w:t>632</w:t>
                                  </w:r>
                                </w:p>
                              </w:tc>
                              <w:tc>
                                <w:tcPr>
                                  <w:tcW w:w="460" w:type="dxa"/>
                                </w:tcPr>
                                <w:p w14:paraId="5609BE57" w14:textId="77777777" w:rsidR="0096722D" w:rsidRDefault="0096722D">
                                  <w:pPr>
                                    <w:pStyle w:val="TableParagraph"/>
                                    <w:rPr>
                                      <w:rFonts w:ascii="Times New Roman"/>
                                      <w:sz w:val="18"/>
                                    </w:rPr>
                                  </w:pPr>
                                </w:p>
                              </w:tc>
                            </w:tr>
                            <w:tr w:rsidR="0096722D" w14:paraId="60A1B1AD" w14:textId="77777777">
                              <w:trPr>
                                <w:trHeight w:val="516"/>
                              </w:trPr>
                              <w:tc>
                                <w:tcPr>
                                  <w:tcW w:w="316" w:type="dxa"/>
                                </w:tcPr>
                                <w:p w14:paraId="4ACD7B7A" w14:textId="77777777" w:rsidR="0096722D" w:rsidRDefault="0096722D">
                                  <w:pPr>
                                    <w:pStyle w:val="TableParagraph"/>
                                    <w:rPr>
                                      <w:sz w:val="10"/>
                                    </w:rPr>
                                  </w:pPr>
                                </w:p>
                                <w:p w14:paraId="4806C864" w14:textId="77777777" w:rsidR="0096722D" w:rsidRDefault="0096722D">
                                  <w:pPr>
                                    <w:pStyle w:val="TableParagraph"/>
                                    <w:spacing w:before="18"/>
                                    <w:rPr>
                                      <w:sz w:val="10"/>
                                    </w:rPr>
                                  </w:pPr>
                                </w:p>
                                <w:p w14:paraId="474292B3" w14:textId="77777777" w:rsidR="0096722D" w:rsidRDefault="00BE2784">
                                  <w:pPr>
                                    <w:pStyle w:val="TableParagraph"/>
                                    <w:ind w:right="47"/>
                                    <w:jc w:val="center"/>
                                    <w:rPr>
                                      <w:rFonts w:ascii="Arial"/>
                                      <w:sz w:val="10"/>
                                    </w:rPr>
                                  </w:pPr>
                                  <w:r>
                                    <w:rPr>
                                      <w:rFonts w:ascii="Arial"/>
                                      <w:spacing w:val="-5"/>
                                      <w:sz w:val="10"/>
                                    </w:rPr>
                                    <w:t>633</w:t>
                                  </w:r>
                                </w:p>
                              </w:tc>
                              <w:tc>
                                <w:tcPr>
                                  <w:tcW w:w="460" w:type="dxa"/>
                                </w:tcPr>
                                <w:p w14:paraId="6002A5DB" w14:textId="77777777" w:rsidR="0096722D" w:rsidRDefault="00BE2784">
                                  <w:pPr>
                                    <w:pStyle w:val="TableParagraph"/>
                                    <w:spacing w:before="156"/>
                                    <w:ind w:left="49"/>
                                    <w:jc w:val="center"/>
                                    <w:rPr>
                                      <w:sz w:val="20"/>
                                    </w:rPr>
                                  </w:pPr>
                                  <w:r>
                                    <w:rPr>
                                      <w:spacing w:val="-4"/>
                                      <w:w w:val="95"/>
                                      <w:sz w:val="20"/>
                                    </w:rPr>
                                    <w:t>[81]</w:t>
                                  </w:r>
                                </w:p>
                              </w:tc>
                            </w:tr>
                            <w:tr w:rsidR="0096722D" w14:paraId="3460F4C4" w14:textId="77777777">
                              <w:trPr>
                                <w:trHeight w:val="387"/>
                              </w:trPr>
                              <w:tc>
                                <w:tcPr>
                                  <w:tcW w:w="316" w:type="dxa"/>
                                </w:tcPr>
                                <w:p w14:paraId="362A2200" w14:textId="77777777" w:rsidR="0096722D" w:rsidRDefault="0096722D">
                                  <w:pPr>
                                    <w:pStyle w:val="TableParagraph"/>
                                    <w:spacing w:before="14"/>
                                    <w:rPr>
                                      <w:sz w:val="10"/>
                                    </w:rPr>
                                  </w:pPr>
                                </w:p>
                                <w:p w14:paraId="09671FE9" w14:textId="77777777" w:rsidR="0096722D" w:rsidRDefault="00BE2784">
                                  <w:pPr>
                                    <w:pStyle w:val="TableParagraph"/>
                                    <w:ind w:right="47"/>
                                    <w:jc w:val="center"/>
                                    <w:rPr>
                                      <w:rFonts w:ascii="Arial"/>
                                      <w:sz w:val="10"/>
                                    </w:rPr>
                                  </w:pPr>
                                  <w:r>
                                    <w:rPr>
                                      <w:rFonts w:ascii="Arial"/>
                                      <w:spacing w:val="-5"/>
                                      <w:sz w:val="10"/>
                                    </w:rPr>
                                    <w:t>634</w:t>
                                  </w:r>
                                </w:p>
                              </w:tc>
                              <w:tc>
                                <w:tcPr>
                                  <w:tcW w:w="460" w:type="dxa"/>
                                </w:tcPr>
                                <w:p w14:paraId="543FF32D" w14:textId="77777777" w:rsidR="0096722D" w:rsidRDefault="0096722D">
                                  <w:pPr>
                                    <w:pStyle w:val="TableParagraph"/>
                                    <w:rPr>
                                      <w:rFonts w:ascii="Times New Roman"/>
                                      <w:sz w:val="18"/>
                                    </w:rPr>
                                  </w:pPr>
                                </w:p>
                              </w:tc>
                            </w:tr>
                            <w:tr w:rsidR="0096722D" w14:paraId="50291F28" w14:textId="77777777">
                              <w:trPr>
                                <w:trHeight w:val="451"/>
                              </w:trPr>
                              <w:tc>
                                <w:tcPr>
                                  <w:tcW w:w="316" w:type="dxa"/>
                                </w:tcPr>
                                <w:p w14:paraId="069AE0DE" w14:textId="77777777" w:rsidR="0096722D" w:rsidRDefault="0096722D">
                                  <w:pPr>
                                    <w:pStyle w:val="TableParagraph"/>
                                    <w:spacing w:before="25"/>
                                    <w:rPr>
                                      <w:sz w:val="10"/>
                                    </w:rPr>
                                  </w:pPr>
                                </w:p>
                                <w:p w14:paraId="7EB15A12" w14:textId="77777777" w:rsidR="0096722D" w:rsidRDefault="00BE2784">
                                  <w:pPr>
                                    <w:pStyle w:val="TableParagraph"/>
                                    <w:ind w:right="47"/>
                                    <w:jc w:val="center"/>
                                    <w:rPr>
                                      <w:rFonts w:ascii="Arial"/>
                                      <w:sz w:val="10"/>
                                    </w:rPr>
                                  </w:pPr>
                                  <w:r>
                                    <w:rPr>
                                      <w:rFonts w:ascii="Arial"/>
                                      <w:spacing w:val="-5"/>
                                      <w:sz w:val="10"/>
                                    </w:rPr>
                                    <w:t>635</w:t>
                                  </w:r>
                                </w:p>
                              </w:tc>
                              <w:tc>
                                <w:tcPr>
                                  <w:tcW w:w="460" w:type="dxa"/>
                                </w:tcPr>
                                <w:p w14:paraId="74D951EE" w14:textId="77777777" w:rsidR="0096722D" w:rsidRDefault="0096722D">
                                  <w:pPr>
                                    <w:pStyle w:val="TableParagraph"/>
                                    <w:rPr>
                                      <w:rFonts w:ascii="Times New Roman"/>
                                      <w:sz w:val="18"/>
                                    </w:rPr>
                                  </w:pPr>
                                </w:p>
                              </w:tc>
                            </w:tr>
                            <w:tr w:rsidR="0096722D" w14:paraId="4EE6AF66" w14:textId="77777777">
                              <w:trPr>
                                <w:trHeight w:val="516"/>
                              </w:trPr>
                              <w:tc>
                                <w:tcPr>
                                  <w:tcW w:w="316" w:type="dxa"/>
                                </w:tcPr>
                                <w:p w14:paraId="549D1992" w14:textId="77777777" w:rsidR="0096722D" w:rsidRDefault="0096722D">
                                  <w:pPr>
                                    <w:pStyle w:val="TableParagraph"/>
                                    <w:rPr>
                                      <w:sz w:val="10"/>
                                    </w:rPr>
                                  </w:pPr>
                                </w:p>
                                <w:p w14:paraId="29EAE04A" w14:textId="77777777" w:rsidR="0096722D" w:rsidRDefault="0096722D">
                                  <w:pPr>
                                    <w:pStyle w:val="TableParagraph"/>
                                    <w:spacing w:before="18"/>
                                    <w:rPr>
                                      <w:sz w:val="10"/>
                                    </w:rPr>
                                  </w:pPr>
                                </w:p>
                                <w:p w14:paraId="32AB4017" w14:textId="77777777" w:rsidR="0096722D" w:rsidRDefault="00BE2784">
                                  <w:pPr>
                                    <w:pStyle w:val="TableParagraph"/>
                                    <w:ind w:right="47"/>
                                    <w:jc w:val="center"/>
                                    <w:rPr>
                                      <w:rFonts w:ascii="Arial"/>
                                      <w:sz w:val="10"/>
                                    </w:rPr>
                                  </w:pPr>
                                  <w:r>
                                    <w:rPr>
                                      <w:rFonts w:ascii="Arial"/>
                                      <w:spacing w:val="-5"/>
                                      <w:sz w:val="10"/>
                                    </w:rPr>
                                    <w:t>636</w:t>
                                  </w:r>
                                </w:p>
                              </w:tc>
                              <w:tc>
                                <w:tcPr>
                                  <w:tcW w:w="460" w:type="dxa"/>
                                </w:tcPr>
                                <w:p w14:paraId="6EC67796" w14:textId="77777777" w:rsidR="0096722D" w:rsidRDefault="00BE2784">
                                  <w:pPr>
                                    <w:pStyle w:val="TableParagraph"/>
                                    <w:spacing w:before="156"/>
                                    <w:ind w:left="49"/>
                                    <w:jc w:val="center"/>
                                    <w:rPr>
                                      <w:sz w:val="20"/>
                                    </w:rPr>
                                  </w:pPr>
                                  <w:r>
                                    <w:rPr>
                                      <w:spacing w:val="-4"/>
                                      <w:w w:val="90"/>
                                      <w:sz w:val="20"/>
                                    </w:rPr>
                                    <w:t>[82]</w:t>
                                  </w:r>
                                </w:p>
                              </w:tc>
                            </w:tr>
                            <w:tr w:rsidR="0096722D" w14:paraId="738EFF3A" w14:textId="77777777">
                              <w:trPr>
                                <w:trHeight w:val="440"/>
                              </w:trPr>
                              <w:tc>
                                <w:tcPr>
                                  <w:tcW w:w="316" w:type="dxa"/>
                                </w:tcPr>
                                <w:p w14:paraId="02E3CA47" w14:textId="77777777" w:rsidR="0096722D" w:rsidRDefault="0096722D">
                                  <w:pPr>
                                    <w:pStyle w:val="TableParagraph"/>
                                    <w:spacing w:before="14"/>
                                    <w:rPr>
                                      <w:sz w:val="10"/>
                                    </w:rPr>
                                  </w:pPr>
                                </w:p>
                                <w:p w14:paraId="77D3C0AF" w14:textId="77777777" w:rsidR="0096722D" w:rsidRDefault="00BE2784">
                                  <w:pPr>
                                    <w:pStyle w:val="TableParagraph"/>
                                    <w:ind w:right="47"/>
                                    <w:jc w:val="center"/>
                                    <w:rPr>
                                      <w:rFonts w:ascii="Arial"/>
                                      <w:sz w:val="10"/>
                                    </w:rPr>
                                  </w:pPr>
                                  <w:r>
                                    <w:rPr>
                                      <w:rFonts w:ascii="Arial"/>
                                      <w:spacing w:val="-5"/>
                                      <w:sz w:val="10"/>
                                    </w:rPr>
                                    <w:t>637</w:t>
                                  </w:r>
                                </w:p>
                              </w:tc>
                              <w:tc>
                                <w:tcPr>
                                  <w:tcW w:w="460" w:type="dxa"/>
                                </w:tcPr>
                                <w:p w14:paraId="1193F0F1" w14:textId="77777777" w:rsidR="0096722D" w:rsidRDefault="0096722D">
                                  <w:pPr>
                                    <w:pStyle w:val="TableParagraph"/>
                                    <w:rPr>
                                      <w:rFonts w:ascii="Times New Roman"/>
                                      <w:sz w:val="18"/>
                                    </w:rPr>
                                  </w:pPr>
                                </w:p>
                              </w:tc>
                            </w:tr>
                            <w:tr w:rsidR="0096722D" w14:paraId="14456724" w14:textId="77777777">
                              <w:trPr>
                                <w:trHeight w:val="516"/>
                              </w:trPr>
                              <w:tc>
                                <w:tcPr>
                                  <w:tcW w:w="316" w:type="dxa"/>
                                </w:tcPr>
                                <w:p w14:paraId="4FE23E51" w14:textId="77777777" w:rsidR="0096722D" w:rsidRDefault="0096722D">
                                  <w:pPr>
                                    <w:pStyle w:val="TableParagraph"/>
                                    <w:rPr>
                                      <w:sz w:val="10"/>
                                    </w:rPr>
                                  </w:pPr>
                                </w:p>
                                <w:p w14:paraId="357D9925" w14:textId="77777777" w:rsidR="0096722D" w:rsidRDefault="0096722D">
                                  <w:pPr>
                                    <w:pStyle w:val="TableParagraph"/>
                                    <w:spacing w:before="18"/>
                                    <w:rPr>
                                      <w:sz w:val="10"/>
                                    </w:rPr>
                                  </w:pPr>
                                </w:p>
                                <w:p w14:paraId="2E68F39D" w14:textId="77777777" w:rsidR="0096722D" w:rsidRDefault="00BE2784">
                                  <w:pPr>
                                    <w:pStyle w:val="TableParagraph"/>
                                    <w:ind w:right="47"/>
                                    <w:jc w:val="center"/>
                                    <w:rPr>
                                      <w:rFonts w:ascii="Arial"/>
                                      <w:sz w:val="10"/>
                                    </w:rPr>
                                  </w:pPr>
                                  <w:r>
                                    <w:rPr>
                                      <w:rFonts w:ascii="Arial"/>
                                      <w:spacing w:val="-5"/>
                                      <w:sz w:val="10"/>
                                    </w:rPr>
                                    <w:t>638</w:t>
                                  </w:r>
                                </w:p>
                              </w:tc>
                              <w:tc>
                                <w:tcPr>
                                  <w:tcW w:w="460" w:type="dxa"/>
                                </w:tcPr>
                                <w:p w14:paraId="0B569957" w14:textId="77777777" w:rsidR="0096722D" w:rsidRDefault="00BE2784">
                                  <w:pPr>
                                    <w:pStyle w:val="TableParagraph"/>
                                    <w:spacing w:before="156"/>
                                    <w:ind w:left="49"/>
                                    <w:jc w:val="center"/>
                                    <w:rPr>
                                      <w:sz w:val="20"/>
                                    </w:rPr>
                                  </w:pPr>
                                  <w:r>
                                    <w:rPr>
                                      <w:spacing w:val="-4"/>
                                      <w:w w:val="90"/>
                                      <w:sz w:val="20"/>
                                    </w:rPr>
                                    <w:t>[83]</w:t>
                                  </w:r>
                                </w:p>
                              </w:tc>
                            </w:tr>
                            <w:tr w:rsidR="0096722D" w14:paraId="1C9F2B88" w14:textId="77777777">
                              <w:trPr>
                                <w:trHeight w:val="440"/>
                              </w:trPr>
                              <w:tc>
                                <w:tcPr>
                                  <w:tcW w:w="316" w:type="dxa"/>
                                </w:tcPr>
                                <w:p w14:paraId="45927CF6" w14:textId="77777777" w:rsidR="0096722D" w:rsidRDefault="0096722D">
                                  <w:pPr>
                                    <w:pStyle w:val="TableParagraph"/>
                                    <w:spacing w:before="14"/>
                                    <w:rPr>
                                      <w:sz w:val="10"/>
                                    </w:rPr>
                                  </w:pPr>
                                </w:p>
                                <w:p w14:paraId="1FD0BBA4" w14:textId="77777777" w:rsidR="0096722D" w:rsidRDefault="00BE2784">
                                  <w:pPr>
                                    <w:pStyle w:val="TableParagraph"/>
                                    <w:ind w:right="47"/>
                                    <w:jc w:val="center"/>
                                    <w:rPr>
                                      <w:rFonts w:ascii="Arial"/>
                                      <w:sz w:val="10"/>
                                    </w:rPr>
                                  </w:pPr>
                                  <w:r>
                                    <w:rPr>
                                      <w:rFonts w:ascii="Arial"/>
                                      <w:spacing w:val="-5"/>
                                      <w:sz w:val="10"/>
                                    </w:rPr>
                                    <w:t>639</w:t>
                                  </w:r>
                                </w:p>
                              </w:tc>
                              <w:tc>
                                <w:tcPr>
                                  <w:tcW w:w="460" w:type="dxa"/>
                                </w:tcPr>
                                <w:p w14:paraId="25BB46FD" w14:textId="77777777" w:rsidR="0096722D" w:rsidRDefault="0096722D">
                                  <w:pPr>
                                    <w:pStyle w:val="TableParagraph"/>
                                    <w:rPr>
                                      <w:rFonts w:ascii="Times New Roman"/>
                                      <w:sz w:val="18"/>
                                    </w:rPr>
                                  </w:pPr>
                                </w:p>
                              </w:tc>
                            </w:tr>
                            <w:tr w:rsidR="0096722D" w14:paraId="5CA13264" w14:textId="77777777">
                              <w:trPr>
                                <w:trHeight w:val="516"/>
                              </w:trPr>
                              <w:tc>
                                <w:tcPr>
                                  <w:tcW w:w="316" w:type="dxa"/>
                                </w:tcPr>
                                <w:p w14:paraId="2155CF28" w14:textId="77777777" w:rsidR="0096722D" w:rsidRDefault="0096722D">
                                  <w:pPr>
                                    <w:pStyle w:val="TableParagraph"/>
                                    <w:rPr>
                                      <w:sz w:val="10"/>
                                    </w:rPr>
                                  </w:pPr>
                                </w:p>
                                <w:p w14:paraId="73F907B2" w14:textId="77777777" w:rsidR="0096722D" w:rsidRDefault="0096722D">
                                  <w:pPr>
                                    <w:pStyle w:val="TableParagraph"/>
                                    <w:spacing w:before="18"/>
                                    <w:rPr>
                                      <w:sz w:val="10"/>
                                    </w:rPr>
                                  </w:pPr>
                                </w:p>
                                <w:p w14:paraId="33A93386" w14:textId="77777777" w:rsidR="0096722D" w:rsidRDefault="00BE2784">
                                  <w:pPr>
                                    <w:pStyle w:val="TableParagraph"/>
                                    <w:ind w:right="47"/>
                                    <w:jc w:val="center"/>
                                    <w:rPr>
                                      <w:rFonts w:ascii="Arial"/>
                                      <w:sz w:val="10"/>
                                    </w:rPr>
                                  </w:pPr>
                                  <w:r>
                                    <w:rPr>
                                      <w:rFonts w:ascii="Arial"/>
                                      <w:spacing w:val="-5"/>
                                      <w:sz w:val="10"/>
                                    </w:rPr>
                                    <w:t>640</w:t>
                                  </w:r>
                                </w:p>
                              </w:tc>
                              <w:tc>
                                <w:tcPr>
                                  <w:tcW w:w="460" w:type="dxa"/>
                                </w:tcPr>
                                <w:p w14:paraId="7D2A58E5" w14:textId="77777777" w:rsidR="0096722D" w:rsidRDefault="00BE2784">
                                  <w:pPr>
                                    <w:pStyle w:val="TableParagraph"/>
                                    <w:spacing w:before="156"/>
                                    <w:ind w:left="49"/>
                                    <w:jc w:val="center"/>
                                    <w:rPr>
                                      <w:sz w:val="20"/>
                                    </w:rPr>
                                  </w:pPr>
                                  <w:r>
                                    <w:rPr>
                                      <w:spacing w:val="-4"/>
                                      <w:w w:val="90"/>
                                      <w:sz w:val="20"/>
                                    </w:rPr>
                                    <w:t>[84]</w:t>
                                  </w:r>
                                </w:p>
                              </w:tc>
                            </w:tr>
                            <w:tr w:rsidR="0096722D" w14:paraId="08C696E0" w14:textId="77777777">
                              <w:trPr>
                                <w:trHeight w:val="387"/>
                              </w:trPr>
                              <w:tc>
                                <w:tcPr>
                                  <w:tcW w:w="316" w:type="dxa"/>
                                </w:tcPr>
                                <w:p w14:paraId="2F170111" w14:textId="77777777" w:rsidR="0096722D" w:rsidRDefault="0096722D">
                                  <w:pPr>
                                    <w:pStyle w:val="TableParagraph"/>
                                    <w:spacing w:before="14"/>
                                    <w:rPr>
                                      <w:sz w:val="10"/>
                                    </w:rPr>
                                  </w:pPr>
                                </w:p>
                                <w:p w14:paraId="2090C1BE" w14:textId="77777777" w:rsidR="0096722D" w:rsidRDefault="00BE2784">
                                  <w:pPr>
                                    <w:pStyle w:val="TableParagraph"/>
                                    <w:ind w:right="47"/>
                                    <w:jc w:val="center"/>
                                    <w:rPr>
                                      <w:rFonts w:ascii="Arial"/>
                                      <w:sz w:val="10"/>
                                    </w:rPr>
                                  </w:pPr>
                                  <w:r>
                                    <w:rPr>
                                      <w:rFonts w:ascii="Arial"/>
                                      <w:spacing w:val="-5"/>
                                      <w:sz w:val="10"/>
                                    </w:rPr>
                                    <w:t>641</w:t>
                                  </w:r>
                                </w:p>
                              </w:tc>
                              <w:tc>
                                <w:tcPr>
                                  <w:tcW w:w="460" w:type="dxa"/>
                                </w:tcPr>
                                <w:p w14:paraId="6C656452" w14:textId="77777777" w:rsidR="0096722D" w:rsidRDefault="0096722D">
                                  <w:pPr>
                                    <w:pStyle w:val="TableParagraph"/>
                                    <w:rPr>
                                      <w:rFonts w:ascii="Times New Roman"/>
                                      <w:sz w:val="18"/>
                                    </w:rPr>
                                  </w:pPr>
                                </w:p>
                              </w:tc>
                            </w:tr>
                            <w:tr w:rsidR="0096722D" w14:paraId="4D1C9103" w14:textId="77777777">
                              <w:trPr>
                                <w:trHeight w:val="451"/>
                              </w:trPr>
                              <w:tc>
                                <w:tcPr>
                                  <w:tcW w:w="316" w:type="dxa"/>
                                </w:tcPr>
                                <w:p w14:paraId="4596D73B" w14:textId="77777777" w:rsidR="0096722D" w:rsidRDefault="0096722D">
                                  <w:pPr>
                                    <w:pStyle w:val="TableParagraph"/>
                                    <w:spacing w:before="25"/>
                                    <w:rPr>
                                      <w:sz w:val="10"/>
                                    </w:rPr>
                                  </w:pPr>
                                </w:p>
                                <w:p w14:paraId="46CBD3B1" w14:textId="77777777" w:rsidR="0096722D" w:rsidRDefault="00BE2784">
                                  <w:pPr>
                                    <w:pStyle w:val="TableParagraph"/>
                                    <w:ind w:right="47"/>
                                    <w:jc w:val="center"/>
                                    <w:rPr>
                                      <w:rFonts w:ascii="Arial"/>
                                      <w:sz w:val="10"/>
                                    </w:rPr>
                                  </w:pPr>
                                  <w:r>
                                    <w:rPr>
                                      <w:rFonts w:ascii="Arial"/>
                                      <w:spacing w:val="-5"/>
                                      <w:sz w:val="10"/>
                                    </w:rPr>
                                    <w:t>642</w:t>
                                  </w:r>
                                </w:p>
                              </w:tc>
                              <w:tc>
                                <w:tcPr>
                                  <w:tcW w:w="460" w:type="dxa"/>
                                </w:tcPr>
                                <w:p w14:paraId="1484FE4D" w14:textId="77777777" w:rsidR="0096722D" w:rsidRDefault="0096722D">
                                  <w:pPr>
                                    <w:pStyle w:val="TableParagraph"/>
                                    <w:rPr>
                                      <w:rFonts w:ascii="Times New Roman"/>
                                      <w:sz w:val="18"/>
                                    </w:rPr>
                                  </w:pPr>
                                </w:p>
                              </w:tc>
                            </w:tr>
                            <w:tr w:rsidR="0096722D" w14:paraId="6CC16888" w14:textId="77777777">
                              <w:trPr>
                                <w:trHeight w:val="516"/>
                              </w:trPr>
                              <w:tc>
                                <w:tcPr>
                                  <w:tcW w:w="316" w:type="dxa"/>
                                </w:tcPr>
                                <w:p w14:paraId="5BF3ED0A" w14:textId="77777777" w:rsidR="0096722D" w:rsidRDefault="0096722D">
                                  <w:pPr>
                                    <w:pStyle w:val="TableParagraph"/>
                                    <w:rPr>
                                      <w:sz w:val="10"/>
                                    </w:rPr>
                                  </w:pPr>
                                </w:p>
                                <w:p w14:paraId="37D98761" w14:textId="77777777" w:rsidR="0096722D" w:rsidRDefault="0096722D">
                                  <w:pPr>
                                    <w:pStyle w:val="TableParagraph"/>
                                    <w:spacing w:before="18"/>
                                    <w:rPr>
                                      <w:sz w:val="10"/>
                                    </w:rPr>
                                  </w:pPr>
                                </w:p>
                                <w:p w14:paraId="2F2B598C" w14:textId="77777777" w:rsidR="0096722D" w:rsidRDefault="00BE2784">
                                  <w:pPr>
                                    <w:pStyle w:val="TableParagraph"/>
                                    <w:ind w:right="47"/>
                                    <w:jc w:val="center"/>
                                    <w:rPr>
                                      <w:rFonts w:ascii="Arial"/>
                                      <w:sz w:val="10"/>
                                    </w:rPr>
                                  </w:pPr>
                                  <w:r>
                                    <w:rPr>
                                      <w:rFonts w:ascii="Arial"/>
                                      <w:spacing w:val="-5"/>
                                      <w:sz w:val="10"/>
                                    </w:rPr>
                                    <w:t>643</w:t>
                                  </w:r>
                                </w:p>
                              </w:tc>
                              <w:tc>
                                <w:tcPr>
                                  <w:tcW w:w="460" w:type="dxa"/>
                                </w:tcPr>
                                <w:p w14:paraId="2D172A60" w14:textId="77777777" w:rsidR="0096722D" w:rsidRDefault="00BE2784">
                                  <w:pPr>
                                    <w:pStyle w:val="TableParagraph"/>
                                    <w:spacing w:before="156"/>
                                    <w:ind w:left="49"/>
                                    <w:jc w:val="center"/>
                                    <w:rPr>
                                      <w:sz w:val="20"/>
                                    </w:rPr>
                                  </w:pPr>
                                  <w:r>
                                    <w:rPr>
                                      <w:spacing w:val="-4"/>
                                      <w:w w:val="90"/>
                                      <w:sz w:val="20"/>
                                    </w:rPr>
                                    <w:t>[85]</w:t>
                                  </w:r>
                                </w:p>
                              </w:tc>
                            </w:tr>
                            <w:tr w:rsidR="0096722D" w14:paraId="513C31A8" w14:textId="77777777">
                              <w:trPr>
                                <w:trHeight w:val="250"/>
                              </w:trPr>
                              <w:tc>
                                <w:tcPr>
                                  <w:tcW w:w="316" w:type="dxa"/>
                                </w:tcPr>
                                <w:p w14:paraId="52D42A6F" w14:textId="77777777" w:rsidR="0096722D" w:rsidRDefault="0096722D">
                                  <w:pPr>
                                    <w:pStyle w:val="TableParagraph"/>
                                    <w:spacing w:before="14"/>
                                    <w:rPr>
                                      <w:sz w:val="10"/>
                                    </w:rPr>
                                  </w:pPr>
                                </w:p>
                                <w:p w14:paraId="306CB612" w14:textId="77777777" w:rsidR="0096722D" w:rsidRDefault="00BE2784">
                                  <w:pPr>
                                    <w:pStyle w:val="TableParagraph"/>
                                    <w:spacing w:line="102" w:lineRule="exact"/>
                                    <w:ind w:right="47"/>
                                    <w:jc w:val="center"/>
                                    <w:rPr>
                                      <w:rFonts w:ascii="Arial"/>
                                      <w:sz w:val="10"/>
                                    </w:rPr>
                                  </w:pPr>
                                  <w:r>
                                    <w:rPr>
                                      <w:rFonts w:ascii="Arial"/>
                                      <w:spacing w:val="-5"/>
                                      <w:sz w:val="10"/>
                                    </w:rPr>
                                    <w:t>644</w:t>
                                  </w:r>
                                </w:p>
                              </w:tc>
                              <w:tc>
                                <w:tcPr>
                                  <w:tcW w:w="460" w:type="dxa"/>
                                </w:tcPr>
                                <w:p w14:paraId="5591B0E5" w14:textId="77777777" w:rsidR="0096722D" w:rsidRDefault="0096722D">
                                  <w:pPr>
                                    <w:pStyle w:val="TableParagraph"/>
                                    <w:rPr>
                                      <w:rFonts w:ascii="Times New Roman"/>
                                      <w:sz w:val="18"/>
                                    </w:rPr>
                                  </w:pPr>
                                </w:p>
                              </w:tc>
                            </w:tr>
                          </w:tbl>
                          <w:p w14:paraId="0D49EC86" w14:textId="77777777" w:rsidR="0096722D" w:rsidRDefault="0096722D">
                            <w:pPr>
                              <w:pStyle w:val="BodyText"/>
                              <w:spacing w:before="0"/>
                              <w:ind w:left="0"/>
                            </w:pPr>
                          </w:p>
                        </w:txbxContent>
                      </wps:txbx>
                      <wps:bodyPr wrap="square" lIns="0" tIns="0" rIns="0" bIns="0" rtlCol="0">
                        <a:noAutofit/>
                      </wps:bodyPr>
                    </wps:wsp>
                  </a:graphicData>
                </a:graphic>
              </wp:anchor>
            </w:drawing>
          </mc:Choice>
          <mc:Fallback>
            <w:pict>
              <v:shape w14:anchorId="3298D596" id="Textbox 48" o:spid="_x0000_s1038" type="#_x0000_t202" style="position:absolute;left:0;text-align:left;margin-left:48.25pt;margin-top:74.5pt;width:44.8pt;height:642.15pt;z-index:1574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" filled="f" stroked="f">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316"/>
                        <w:gridCol w:w="460"/>
                      </w:tblGrid>
                      <w:tr w:rsidR="0096722D" w14:paraId="3D957804" w14:textId="77777777">
                        <w:trPr>
                          <w:trHeight w:val="326"/>
                        </w:trPr>
                        <w:tc>
                          <w:tcPr>
                            <w:tcW w:w="316" w:type="dxa"/>
                          </w:tcPr>
                          <w:p w14:paraId="61B7C95A" w14:textId="77777777" w:rsidR="0096722D" w:rsidRDefault="00BE2784">
                            <w:pPr>
                              <w:pStyle w:val="TableParagraph"/>
                              <w:spacing w:before="55"/>
                              <w:ind w:right="47"/>
                              <w:jc w:val="center"/>
                              <w:rPr>
                                <w:rFonts w:ascii="Arial"/>
                                <w:sz w:val="10"/>
                              </w:rPr>
                            </w:pPr>
                            <w:r>
                              <w:rPr>
                                <w:rFonts w:ascii="Arial"/>
                                <w:spacing w:val="-5"/>
                                <w:sz w:val="10"/>
                              </w:rPr>
                              <w:t>617</w:t>
                            </w:r>
                          </w:p>
                        </w:tc>
                        <w:tc>
                          <w:tcPr>
                            <w:tcW w:w="460" w:type="dxa"/>
                          </w:tcPr>
                          <w:p w14:paraId="62B4650C" w14:textId="77777777" w:rsidR="0096722D" w:rsidRDefault="00BE2784">
                            <w:pPr>
                              <w:pStyle w:val="TableParagraph"/>
                              <w:spacing w:line="193" w:lineRule="exact"/>
                              <w:ind w:left="49"/>
                              <w:jc w:val="center"/>
                              <w:rPr>
                                <w:sz w:val="20"/>
                              </w:rPr>
                            </w:pPr>
                            <w:r>
                              <w:rPr>
                                <w:spacing w:val="-4"/>
                                <w:w w:val="95"/>
                                <w:sz w:val="20"/>
                              </w:rPr>
                              <w:t>[73]</w:t>
                            </w:r>
                          </w:p>
                        </w:tc>
                      </w:tr>
                      <w:tr w:rsidR="0096722D" w14:paraId="1C667FF5" w14:textId="77777777">
                        <w:trPr>
                          <w:trHeight w:val="387"/>
                        </w:trPr>
                        <w:tc>
                          <w:tcPr>
                            <w:tcW w:w="316" w:type="dxa"/>
                          </w:tcPr>
                          <w:p w14:paraId="2A2A188E" w14:textId="77777777" w:rsidR="0096722D" w:rsidRDefault="0096722D">
                            <w:pPr>
                              <w:pStyle w:val="TableParagraph"/>
                              <w:spacing w:before="14"/>
                              <w:rPr>
                                <w:sz w:val="10"/>
                              </w:rPr>
                            </w:pPr>
                          </w:p>
                          <w:p w14:paraId="2BFCD707" w14:textId="77777777" w:rsidR="0096722D" w:rsidRDefault="00BE2784">
                            <w:pPr>
                              <w:pStyle w:val="TableParagraph"/>
                              <w:ind w:right="47"/>
                              <w:jc w:val="center"/>
                              <w:rPr>
                                <w:rFonts w:ascii="Arial"/>
                                <w:sz w:val="10"/>
                              </w:rPr>
                            </w:pPr>
                            <w:r>
                              <w:rPr>
                                <w:rFonts w:ascii="Arial"/>
                                <w:spacing w:val="-5"/>
                                <w:sz w:val="10"/>
                              </w:rPr>
                              <w:t>618</w:t>
                            </w:r>
                          </w:p>
                        </w:tc>
                        <w:tc>
                          <w:tcPr>
                            <w:tcW w:w="460" w:type="dxa"/>
                          </w:tcPr>
                          <w:p w14:paraId="1DD20069" w14:textId="77777777" w:rsidR="0096722D" w:rsidRDefault="0096722D">
                            <w:pPr>
                              <w:pStyle w:val="TableParagraph"/>
                              <w:rPr>
                                <w:rFonts w:ascii="Times New Roman"/>
                                <w:sz w:val="18"/>
                              </w:rPr>
                            </w:pPr>
                          </w:p>
                        </w:tc>
                      </w:tr>
                      <w:tr w:rsidR="0096722D" w14:paraId="5735CEF2" w14:textId="77777777">
                        <w:trPr>
                          <w:trHeight w:val="451"/>
                        </w:trPr>
                        <w:tc>
                          <w:tcPr>
                            <w:tcW w:w="316" w:type="dxa"/>
                          </w:tcPr>
                          <w:p w14:paraId="23479C3E" w14:textId="77777777" w:rsidR="0096722D" w:rsidRDefault="0096722D">
                            <w:pPr>
                              <w:pStyle w:val="TableParagraph"/>
                              <w:spacing w:before="25"/>
                              <w:rPr>
                                <w:sz w:val="10"/>
                              </w:rPr>
                            </w:pPr>
                          </w:p>
                          <w:p w14:paraId="0D41BFE2" w14:textId="77777777" w:rsidR="0096722D" w:rsidRDefault="00BE2784">
                            <w:pPr>
                              <w:pStyle w:val="TableParagraph"/>
                              <w:ind w:right="47"/>
                              <w:jc w:val="center"/>
                              <w:rPr>
                                <w:rFonts w:ascii="Arial"/>
                                <w:sz w:val="10"/>
                              </w:rPr>
                            </w:pPr>
                            <w:r>
                              <w:rPr>
                                <w:rFonts w:ascii="Arial"/>
                                <w:spacing w:val="-5"/>
                                <w:sz w:val="10"/>
                              </w:rPr>
                              <w:t>619</w:t>
                            </w:r>
                          </w:p>
                        </w:tc>
                        <w:tc>
                          <w:tcPr>
                            <w:tcW w:w="460" w:type="dxa"/>
                          </w:tcPr>
                          <w:p w14:paraId="2E6AEDE9" w14:textId="77777777" w:rsidR="0096722D" w:rsidRDefault="0096722D">
                            <w:pPr>
                              <w:pStyle w:val="TableParagraph"/>
                              <w:rPr>
                                <w:rFonts w:ascii="Times New Roman"/>
                                <w:sz w:val="18"/>
                              </w:rPr>
                            </w:pPr>
                          </w:p>
                        </w:tc>
                      </w:tr>
                      <w:tr w:rsidR="0096722D" w14:paraId="51AA5D07" w14:textId="77777777">
                        <w:trPr>
                          <w:trHeight w:val="516"/>
                        </w:trPr>
                        <w:tc>
                          <w:tcPr>
                            <w:tcW w:w="316" w:type="dxa"/>
                          </w:tcPr>
                          <w:p w14:paraId="465108CF" w14:textId="77777777" w:rsidR="0096722D" w:rsidRDefault="0096722D">
                            <w:pPr>
                              <w:pStyle w:val="TableParagraph"/>
                              <w:rPr>
                                <w:sz w:val="10"/>
                              </w:rPr>
                            </w:pPr>
                          </w:p>
                          <w:p w14:paraId="2DCBC072" w14:textId="77777777" w:rsidR="0096722D" w:rsidRDefault="0096722D">
                            <w:pPr>
                              <w:pStyle w:val="TableParagraph"/>
                              <w:spacing w:before="18"/>
                              <w:rPr>
                                <w:sz w:val="10"/>
                              </w:rPr>
                            </w:pPr>
                          </w:p>
                          <w:p w14:paraId="7CA2A7AF" w14:textId="77777777" w:rsidR="0096722D" w:rsidRDefault="00BE2784">
                            <w:pPr>
                              <w:pStyle w:val="TableParagraph"/>
                              <w:ind w:right="47"/>
                              <w:jc w:val="center"/>
                              <w:rPr>
                                <w:rFonts w:ascii="Arial"/>
                                <w:sz w:val="10"/>
                              </w:rPr>
                            </w:pPr>
                            <w:r>
                              <w:rPr>
                                <w:rFonts w:ascii="Arial"/>
                                <w:spacing w:val="-5"/>
                                <w:sz w:val="10"/>
                              </w:rPr>
                              <w:t>620</w:t>
                            </w:r>
                          </w:p>
                        </w:tc>
                        <w:tc>
                          <w:tcPr>
                            <w:tcW w:w="460" w:type="dxa"/>
                          </w:tcPr>
                          <w:p w14:paraId="0707CF5A" w14:textId="77777777" w:rsidR="0096722D" w:rsidRDefault="00BE2784">
                            <w:pPr>
                              <w:pStyle w:val="TableParagraph"/>
                              <w:spacing w:before="156"/>
                              <w:ind w:left="49"/>
                              <w:jc w:val="center"/>
                              <w:rPr>
                                <w:sz w:val="20"/>
                              </w:rPr>
                            </w:pPr>
                            <w:r>
                              <w:rPr>
                                <w:spacing w:val="-4"/>
                                <w:w w:val="95"/>
                                <w:sz w:val="20"/>
                              </w:rPr>
                              <w:t>[74]</w:t>
                            </w:r>
                          </w:p>
                        </w:tc>
                      </w:tr>
                      <w:tr w:rsidR="0096722D" w14:paraId="5650FD5C" w14:textId="77777777">
                        <w:trPr>
                          <w:trHeight w:val="440"/>
                        </w:trPr>
                        <w:tc>
                          <w:tcPr>
                            <w:tcW w:w="316" w:type="dxa"/>
                          </w:tcPr>
                          <w:p w14:paraId="0FBFAB44" w14:textId="77777777" w:rsidR="0096722D" w:rsidRDefault="0096722D">
                            <w:pPr>
                              <w:pStyle w:val="TableParagraph"/>
                              <w:spacing w:before="14"/>
                              <w:rPr>
                                <w:sz w:val="10"/>
                              </w:rPr>
                            </w:pPr>
                          </w:p>
                          <w:p w14:paraId="4719FB63" w14:textId="77777777" w:rsidR="0096722D" w:rsidRDefault="00BE2784">
                            <w:pPr>
                              <w:pStyle w:val="TableParagraph"/>
                              <w:ind w:right="47"/>
                              <w:jc w:val="center"/>
                              <w:rPr>
                                <w:rFonts w:ascii="Arial"/>
                                <w:sz w:val="10"/>
                              </w:rPr>
                            </w:pPr>
                            <w:r>
                              <w:rPr>
                                <w:rFonts w:ascii="Arial"/>
                                <w:spacing w:val="-5"/>
                                <w:sz w:val="10"/>
                              </w:rPr>
                              <w:t>621</w:t>
                            </w:r>
                          </w:p>
                        </w:tc>
                        <w:tc>
                          <w:tcPr>
                            <w:tcW w:w="460" w:type="dxa"/>
                          </w:tcPr>
                          <w:p w14:paraId="4ACDDAD5" w14:textId="77777777" w:rsidR="0096722D" w:rsidRDefault="0096722D">
                            <w:pPr>
                              <w:pStyle w:val="TableParagraph"/>
                              <w:rPr>
                                <w:rFonts w:ascii="Times New Roman"/>
                                <w:sz w:val="18"/>
                              </w:rPr>
                            </w:pPr>
                          </w:p>
                        </w:tc>
                      </w:tr>
                      <w:tr w:rsidR="0096722D" w14:paraId="1AF5CC12" w14:textId="77777777">
                        <w:trPr>
                          <w:trHeight w:val="516"/>
                        </w:trPr>
                        <w:tc>
                          <w:tcPr>
                            <w:tcW w:w="316" w:type="dxa"/>
                          </w:tcPr>
                          <w:p w14:paraId="7C14A668" w14:textId="77777777" w:rsidR="0096722D" w:rsidRDefault="0096722D">
                            <w:pPr>
                              <w:pStyle w:val="TableParagraph"/>
                              <w:rPr>
                                <w:sz w:val="10"/>
                              </w:rPr>
                            </w:pPr>
                          </w:p>
                          <w:p w14:paraId="3F40EAE1" w14:textId="77777777" w:rsidR="0096722D" w:rsidRDefault="0096722D">
                            <w:pPr>
                              <w:pStyle w:val="TableParagraph"/>
                              <w:spacing w:before="18"/>
                              <w:rPr>
                                <w:sz w:val="10"/>
                              </w:rPr>
                            </w:pPr>
                          </w:p>
                          <w:p w14:paraId="387F8065" w14:textId="77777777" w:rsidR="0096722D" w:rsidRDefault="00BE2784">
                            <w:pPr>
                              <w:pStyle w:val="TableParagraph"/>
                              <w:ind w:right="47"/>
                              <w:jc w:val="center"/>
                              <w:rPr>
                                <w:rFonts w:ascii="Arial"/>
                                <w:sz w:val="10"/>
                              </w:rPr>
                            </w:pPr>
                            <w:r>
                              <w:rPr>
                                <w:rFonts w:ascii="Arial"/>
                                <w:spacing w:val="-5"/>
                                <w:sz w:val="10"/>
                              </w:rPr>
                              <w:t>622</w:t>
                            </w:r>
                          </w:p>
                        </w:tc>
                        <w:tc>
                          <w:tcPr>
                            <w:tcW w:w="460" w:type="dxa"/>
                          </w:tcPr>
                          <w:p w14:paraId="0E6D878C" w14:textId="77777777" w:rsidR="0096722D" w:rsidRDefault="00BE2784">
                            <w:pPr>
                              <w:pStyle w:val="TableParagraph"/>
                              <w:spacing w:before="156"/>
                              <w:ind w:left="49"/>
                              <w:jc w:val="center"/>
                              <w:rPr>
                                <w:sz w:val="20"/>
                              </w:rPr>
                            </w:pPr>
                            <w:r>
                              <w:rPr>
                                <w:spacing w:val="-4"/>
                                <w:w w:val="95"/>
                                <w:sz w:val="20"/>
                              </w:rPr>
                              <w:t>[75]</w:t>
                            </w:r>
                          </w:p>
                        </w:tc>
                      </w:tr>
                      <w:tr w:rsidR="0096722D" w14:paraId="5F548A28" w14:textId="77777777">
                        <w:trPr>
                          <w:trHeight w:val="440"/>
                        </w:trPr>
                        <w:tc>
                          <w:tcPr>
                            <w:tcW w:w="316" w:type="dxa"/>
                          </w:tcPr>
                          <w:p w14:paraId="62A28995" w14:textId="77777777" w:rsidR="0096722D" w:rsidRDefault="0096722D">
                            <w:pPr>
                              <w:pStyle w:val="TableParagraph"/>
                              <w:spacing w:before="14"/>
                              <w:rPr>
                                <w:sz w:val="10"/>
                              </w:rPr>
                            </w:pPr>
                          </w:p>
                          <w:p w14:paraId="1084F811" w14:textId="77777777" w:rsidR="0096722D" w:rsidRDefault="00BE2784">
                            <w:pPr>
                              <w:pStyle w:val="TableParagraph"/>
                              <w:ind w:right="47"/>
                              <w:jc w:val="center"/>
                              <w:rPr>
                                <w:rFonts w:ascii="Arial"/>
                                <w:sz w:val="10"/>
                              </w:rPr>
                            </w:pPr>
                            <w:r>
                              <w:rPr>
                                <w:rFonts w:ascii="Arial"/>
                                <w:spacing w:val="-5"/>
                                <w:sz w:val="10"/>
                              </w:rPr>
                              <w:t>623</w:t>
                            </w:r>
                          </w:p>
                        </w:tc>
                        <w:tc>
                          <w:tcPr>
                            <w:tcW w:w="460" w:type="dxa"/>
                          </w:tcPr>
                          <w:p w14:paraId="582D5CF8" w14:textId="77777777" w:rsidR="0096722D" w:rsidRDefault="0096722D">
                            <w:pPr>
                              <w:pStyle w:val="TableParagraph"/>
                              <w:rPr>
                                <w:rFonts w:ascii="Times New Roman"/>
                                <w:sz w:val="18"/>
                              </w:rPr>
                            </w:pPr>
                          </w:p>
                        </w:tc>
                      </w:tr>
                      <w:tr w:rsidR="0096722D" w14:paraId="60025243" w14:textId="77777777">
                        <w:trPr>
                          <w:trHeight w:val="516"/>
                        </w:trPr>
                        <w:tc>
                          <w:tcPr>
                            <w:tcW w:w="316" w:type="dxa"/>
                          </w:tcPr>
                          <w:p w14:paraId="4945083B" w14:textId="77777777" w:rsidR="0096722D" w:rsidRDefault="0096722D">
                            <w:pPr>
                              <w:pStyle w:val="TableParagraph"/>
                              <w:rPr>
                                <w:sz w:val="10"/>
                              </w:rPr>
                            </w:pPr>
                          </w:p>
                          <w:p w14:paraId="7859A841" w14:textId="77777777" w:rsidR="0096722D" w:rsidRDefault="0096722D">
                            <w:pPr>
                              <w:pStyle w:val="TableParagraph"/>
                              <w:spacing w:before="18"/>
                              <w:rPr>
                                <w:sz w:val="10"/>
                              </w:rPr>
                            </w:pPr>
                          </w:p>
                          <w:p w14:paraId="2298CA3D" w14:textId="77777777" w:rsidR="0096722D" w:rsidRDefault="00BE2784">
                            <w:pPr>
                              <w:pStyle w:val="TableParagraph"/>
                              <w:ind w:right="47"/>
                              <w:jc w:val="center"/>
                              <w:rPr>
                                <w:rFonts w:ascii="Arial"/>
                                <w:sz w:val="10"/>
                              </w:rPr>
                            </w:pPr>
                            <w:r>
                              <w:rPr>
                                <w:rFonts w:ascii="Arial"/>
                                <w:spacing w:val="-5"/>
                                <w:sz w:val="10"/>
                              </w:rPr>
                              <w:t>624</w:t>
                            </w:r>
                          </w:p>
                        </w:tc>
                        <w:tc>
                          <w:tcPr>
                            <w:tcW w:w="460" w:type="dxa"/>
                          </w:tcPr>
                          <w:p w14:paraId="5A934D1E" w14:textId="77777777" w:rsidR="0096722D" w:rsidRDefault="00BE2784">
                            <w:pPr>
                              <w:pStyle w:val="TableParagraph"/>
                              <w:spacing w:before="156"/>
                              <w:ind w:left="49"/>
                              <w:jc w:val="center"/>
                              <w:rPr>
                                <w:sz w:val="20"/>
                              </w:rPr>
                            </w:pPr>
                            <w:r>
                              <w:rPr>
                                <w:spacing w:val="-4"/>
                                <w:w w:val="95"/>
                                <w:sz w:val="20"/>
                              </w:rPr>
                              <w:t>[76]</w:t>
                            </w:r>
                          </w:p>
                        </w:tc>
                      </w:tr>
                      <w:tr w:rsidR="0096722D" w14:paraId="6DA1F894" w14:textId="77777777">
                        <w:trPr>
                          <w:trHeight w:val="440"/>
                        </w:trPr>
                        <w:tc>
                          <w:tcPr>
                            <w:tcW w:w="316" w:type="dxa"/>
                          </w:tcPr>
                          <w:p w14:paraId="541AB06D" w14:textId="77777777" w:rsidR="0096722D" w:rsidRDefault="0096722D">
                            <w:pPr>
                              <w:pStyle w:val="TableParagraph"/>
                              <w:spacing w:before="14"/>
                              <w:rPr>
                                <w:sz w:val="10"/>
                              </w:rPr>
                            </w:pPr>
                          </w:p>
                          <w:p w14:paraId="1EEF2881" w14:textId="77777777" w:rsidR="0096722D" w:rsidRDefault="00BE2784">
                            <w:pPr>
                              <w:pStyle w:val="TableParagraph"/>
                              <w:ind w:right="47"/>
                              <w:jc w:val="center"/>
                              <w:rPr>
                                <w:rFonts w:ascii="Arial"/>
                                <w:sz w:val="10"/>
                              </w:rPr>
                            </w:pPr>
                            <w:r>
                              <w:rPr>
                                <w:rFonts w:ascii="Arial"/>
                                <w:spacing w:val="-5"/>
                                <w:sz w:val="10"/>
                              </w:rPr>
                              <w:t>625</w:t>
                            </w:r>
                          </w:p>
                        </w:tc>
                        <w:tc>
                          <w:tcPr>
                            <w:tcW w:w="460" w:type="dxa"/>
                          </w:tcPr>
                          <w:p w14:paraId="57F1ADB6" w14:textId="77777777" w:rsidR="0096722D" w:rsidRDefault="0096722D">
                            <w:pPr>
                              <w:pStyle w:val="TableParagraph"/>
                              <w:rPr>
                                <w:rFonts w:ascii="Times New Roman"/>
                                <w:sz w:val="18"/>
                              </w:rPr>
                            </w:pPr>
                          </w:p>
                        </w:tc>
                      </w:tr>
                      <w:tr w:rsidR="0096722D" w14:paraId="423CC762" w14:textId="77777777">
                        <w:trPr>
                          <w:trHeight w:val="516"/>
                        </w:trPr>
                        <w:tc>
                          <w:tcPr>
                            <w:tcW w:w="316" w:type="dxa"/>
                          </w:tcPr>
                          <w:p w14:paraId="79CA4152" w14:textId="77777777" w:rsidR="0096722D" w:rsidRDefault="0096722D">
                            <w:pPr>
                              <w:pStyle w:val="TableParagraph"/>
                              <w:rPr>
                                <w:sz w:val="10"/>
                              </w:rPr>
                            </w:pPr>
                          </w:p>
                          <w:p w14:paraId="5F38D4DB" w14:textId="77777777" w:rsidR="0096722D" w:rsidRDefault="0096722D">
                            <w:pPr>
                              <w:pStyle w:val="TableParagraph"/>
                              <w:spacing w:before="18"/>
                              <w:rPr>
                                <w:sz w:val="10"/>
                              </w:rPr>
                            </w:pPr>
                          </w:p>
                          <w:p w14:paraId="224ACF52" w14:textId="77777777" w:rsidR="0096722D" w:rsidRDefault="00BE2784">
                            <w:pPr>
                              <w:pStyle w:val="TableParagraph"/>
                              <w:ind w:right="47"/>
                              <w:jc w:val="center"/>
                              <w:rPr>
                                <w:rFonts w:ascii="Arial"/>
                                <w:sz w:val="10"/>
                              </w:rPr>
                            </w:pPr>
                            <w:r>
                              <w:rPr>
                                <w:rFonts w:ascii="Arial"/>
                                <w:spacing w:val="-5"/>
                                <w:sz w:val="10"/>
                              </w:rPr>
                              <w:t>626</w:t>
                            </w:r>
                          </w:p>
                        </w:tc>
                        <w:tc>
                          <w:tcPr>
                            <w:tcW w:w="460" w:type="dxa"/>
                          </w:tcPr>
                          <w:p w14:paraId="2B0036A3" w14:textId="77777777" w:rsidR="0096722D" w:rsidRDefault="00BE2784">
                            <w:pPr>
                              <w:pStyle w:val="TableParagraph"/>
                              <w:spacing w:before="156"/>
                              <w:ind w:left="49"/>
                              <w:jc w:val="center"/>
                              <w:rPr>
                                <w:sz w:val="20"/>
                              </w:rPr>
                            </w:pPr>
                            <w:r>
                              <w:rPr>
                                <w:spacing w:val="-4"/>
                                <w:sz w:val="20"/>
                              </w:rPr>
                              <w:t>[77]</w:t>
                            </w:r>
                          </w:p>
                        </w:tc>
                      </w:tr>
                      <w:tr w:rsidR="0096722D" w14:paraId="6C26CB01" w14:textId="77777777">
                        <w:trPr>
                          <w:trHeight w:val="440"/>
                        </w:trPr>
                        <w:tc>
                          <w:tcPr>
                            <w:tcW w:w="316" w:type="dxa"/>
                          </w:tcPr>
                          <w:p w14:paraId="30B9CEF9" w14:textId="77777777" w:rsidR="0096722D" w:rsidRDefault="0096722D">
                            <w:pPr>
                              <w:pStyle w:val="TableParagraph"/>
                              <w:spacing w:before="14"/>
                              <w:rPr>
                                <w:sz w:val="10"/>
                              </w:rPr>
                            </w:pPr>
                          </w:p>
                          <w:p w14:paraId="6345EE29" w14:textId="77777777" w:rsidR="0096722D" w:rsidRDefault="00BE2784">
                            <w:pPr>
                              <w:pStyle w:val="TableParagraph"/>
                              <w:ind w:right="47"/>
                              <w:jc w:val="center"/>
                              <w:rPr>
                                <w:rFonts w:ascii="Arial"/>
                                <w:sz w:val="10"/>
                              </w:rPr>
                            </w:pPr>
                            <w:r>
                              <w:rPr>
                                <w:rFonts w:ascii="Arial"/>
                                <w:spacing w:val="-5"/>
                                <w:sz w:val="10"/>
                              </w:rPr>
                              <w:t>627</w:t>
                            </w:r>
                          </w:p>
                        </w:tc>
                        <w:tc>
                          <w:tcPr>
                            <w:tcW w:w="460" w:type="dxa"/>
                          </w:tcPr>
                          <w:p w14:paraId="0CCE9495" w14:textId="77777777" w:rsidR="0096722D" w:rsidRDefault="0096722D">
                            <w:pPr>
                              <w:pStyle w:val="TableParagraph"/>
                              <w:rPr>
                                <w:rFonts w:ascii="Times New Roman"/>
                                <w:sz w:val="18"/>
                              </w:rPr>
                            </w:pPr>
                          </w:p>
                        </w:tc>
                      </w:tr>
                      <w:tr w:rsidR="0096722D" w14:paraId="7C8CD0A7" w14:textId="77777777">
                        <w:trPr>
                          <w:trHeight w:val="516"/>
                        </w:trPr>
                        <w:tc>
                          <w:tcPr>
                            <w:tcW w:w="316" w:type="dxa"/>
                          </w:tcPr>
                          <w:p w14:paraId="2746CC04" w14:textId="77777777" w:rsidR="0096722D" w:rsidRDefault="0096722D">
                            <w:pPr>
                              <w:pStyle w:val="TableParagraph"/>
                              <w:rPr>
                                <w:sz w:val="10"/>
                              </w:rPr>
                            </w:pPr>
                          </w:p>
                          <w:p w14:paraId="620D8999" w14:textId="77777777" w:rsidR="0096722D" w:rsidRDefault="0096722D">
                            <w:pPr>
                              <w:pStyle w:val="TableParagraph"/>
                              <w:spacing w:before="18"/>
                              <w:rPr>
                                <w:sz w:val="10"/>
                              </w:rPr>
                            </w:pPr>
                          </w:p>
                          <w:p w14:paraId="3C648BBF" w14:textId="77777777" w:rsidR="0096722D" w:rsidRDefault="00BE2784">
                            <w:pPr>
                              <w:pStyle w:val="TableParagraph"/>
                              <w:ind w:right="47"/>
                              <w:jc w:val="center"/>
                              <w:rPr>
                                <w:rFonts w:ascii="Arial"/>
                                <w:sz w:val="10"/>
                              </w:rPr>
                            </w:pPr>
                            <w:r>
                              <w:rPr>
                                <w:rFonts w:ascii="Arial"/>
                                <w:spacing w:val="-5"/>
                                <w:sz w:val="10"/>
                              </w:rPr>
                              <w:t>628</w:t>
                            </w:r>
                          </w:p>
                        </w:tc>
                        <w:tc>
                          <w:tcPr>
                            <w:tcW w:w="460" w:type="dxa"/>
                          </w:tcPr>
                          <w:p w14:paraId="7851FE11" w14:textId="77777777" w:rsidR="0096722D" w:rsidRDefault="00BE2784">
                            <w:pPr>
                              <w:pStyle w:val="TableParagraph"/>
                              <w:spacing w:before="156"/>
                              <w:ind w:left="49"/>
                              <w:jc w:val="center"/>
                              <w:rPr>
                                <w:sz w:val="20"/>
                              </w:rPr>
                            </w:pPr>
                            <w:r>
                              <w:rPr>
                                <w:spacing w:val="-4"/>
                                <w:w w:val="95"/>
                                <w:sz w:val="20"/>
                              </w:rPr>
                              <w:t>[78]</w:t>
                            </w:r>
                          </w:p>
                        </w:tc>
                      </w:tr>
                      <w:tr w:rsidR="0096722D" w14:paraId="6264274B" w14:textId="77777777">
                        <w:trPr>
                          <w:trHeight w:val="440"/>
                        </w:trPr>
                        <w:tc>
                          <w:tcPr>
                            <w:tcW w:w="316" w:type="dxa"/>
                          </w:tcPr>
                          <w:p w14:paraId="412D87E3" w14:textId="77777777" w:rsidR="0096722D" w:rsidRDefault="0096722D">
                            <w:pPr>
                              <w:pStyle w:val="TableParagraph"/>
                              <w:spacing w:before="14"/>
                              <w:rPr>
                                <w:sz w:val="10"/>
                              </w:rPr>
                            </w:pPr>
                          </w:p>
                          <w:p w14:paraId="0AC2D4A1" w14:textId="77777777" w:rsidR="0096722D" w:rsidRDefault="00BE2784">
                            <w:pPr>
                              <w:pStyle w:val="TableParagraph"/>
                              <w:ind w:right="47"/>
                              <w:jc w:val="center"/>
                              <w:rPr>
                                <w:rFonts w:ascii="Arial"/>
                                <w:sz w:val="10"/>
                              </w:rPr>
                            </w:pPr>
                            <w:r>
                              <w:rPr>
                                <w:rFonts w:ascii="Arial"/>
                                <w:spacing w:val="-5"/>
                                <w:sz w:val="10"/>
                              </w:rPr>
                              <w:t>629</w:t>
                            </w:r>
                          </w:p>
                        </w:tc>
                        <w:tc>
                          <w:tcPr>
                            <w:tcW w:w="460" w:type="dxa"/>
                          </w:tcPr>
                          <w:p w14:paraId="6F63CAB3" w14:textId="77777777" w:rsidR="0096722D" w:rsidRDefault="0096722D">
                            <w:pPr>
                              <w:pStyle w:val="TableParagraph"/>
                              <w:rPr>
                                <w:rFonts w:ascii="Times New Roman"/>
                                <w:sz w:val="18"/>
                              </w:rPr>
                            </w:pPr>
                          </w:p>
                        </w:tc>
                      </w:tr>
                      <w:tr w:rsidR="0096722D" w14:paraId="20A6CB66" w14:textId="77777777">
                        <w:trPr>
                          <w:trHeight w:val="568"/>
                        </w:trPr>
                        <w:tc>
                          <w:tcPr>
                            <w:tcW w:w="316" w:type="dxa"/>
                          </w:tcPr>
                          <w:p w14:paraId="3744423C" w14:textId="77777777" w:rsidR="0096722D" w:rsidRDefault="0096722D">
                            <w:pPr>
                              <w:pStyle w:val="TableParagraph"/>
                              <w:rPr>
                                <w:sz w:val="10"/>
                              </w:rPr>
                            </w:pPr>
                          </w:p>
                          <w:p w14:paraId="50ADD768" w14:textId="77777777" w:rsidR="0096722D" w:rsidRDefault="0096722D">
                            <w:pPr>
                              <w:pStyle w:val="TableParagraph"/>
                              <w:spacing w:before="18"/>
                              <w:rPr>
                                <w:sz w:val="10"/>
                              </w:rPr>
                            </w:pPr>
                          </w:p>
                          <w:p w14:paraId="382D81EE" w14:textId="77777777" w:rsidR="0096722D" w:rsidRDefault="00BE2784">
                            <w:pPr>
                              <w:pStyle w:val="TableParagraph"/>
                              <w:ind w:right="47"/>
                              <w:jc w:val="center"/>
                              <w:rPr>
                                <w:rFonts w:ascii="Arial"/>
                                <w:sz w:val="10"/>
                              </w:rPr>
                            </w:pPr>
                            <w:r>
                              <w:rPr>
                                <w:rFonts w:ascii="Arial"/>
                                <w:spacing w:val="-5"/>
                                <w:sz w:val="10"/>
                              </w:rPr>
                              <w:t>630</w:t>
                            </w:r>
                          </w:p>
                        </w:tc>
                        <w:tc>
                          <w:tcPr>
                            <w:tcW w:w="460" w:type="dxa"/>
                          </w:tcPr>
                          <w:p w14:paraId="44DE566F" w14:textId="77777777" w:rsidR="0096722D" w:rsidRDefault="00BE2784">
                            <w:pPr>
                              <w:pStyle w:val="TableParagraph"/>
                              <w:spacing w:before="156"/>
                              <w:ind w:left="49"/>
                              <w:jc w:val="center"/>
                              <w:rPr>
                                <w:sz w:val="20"/>
                              </w:rPr>
                            </w:pPr>
                            <w:r>
                              <w:rPr>
                                <w:spacing w:val="-4"/>
                                <w:w w:val="95"/>
                                <w:sz w:val="20"/>
                              </w:rPr>
                              <w:t>[79]</w:t>
                            </w:r>
                          </w:p>
                        </w:tc>
                      </w:tr>
                      <w:tr w:rsidR="0096722D" w14:paraId="46D9425E" w14:textId="77777777">
                        <w:trPr>
                          <w:trHeight w:val="505"/>
                        </w:trPr>
                        <w:tc>
                          <w:tcPr>
                            <w:tcW w:w="316" w:type="dxa"/>
                          </w:tcPr>
                          <w:p w14:paraId="39D5D12F" w14:textId="77777777" w:rsidR="0096722D" w:rsidRDefault="0096722D">
                            <w:pPr>
                              <w:pStyle w:val="TableParagraph"/>
                              <w:rPr>
                                <w:sz w:val="10"/>
                              </w:rPr>
                            </w:pPr>
                          </w:p>
                          <w:p w14:paraId="5AC6DCB4" w14:textId="77777777" w:rsidR="0096722D" w:rsidRDefault="0096722D">
                            <w:pPr>
                              <w:pStyle w:val="TableParagraph"/>
                              <w:spacing w:before="7"/>
                              <w:rPr>
                                <w:sz w:val="10"/>
                              </w:rPr>
                            </w:pPr>
                          </w:p>
                          <w:p w14:paraId="1A0DBD0F" w14:textId="77777777" w:rsidR="0096722D" w:rsidRDefault="00BE2784">
                            <w:pPr>
                              <w:pStyle w:val="TableParagraph"/>
                              <w:ind w:right="47"/>
                              <w:jc w:val="center"/>
                              <w:rPr>
                                <w:rFonts w:ascii="Arial"/>
                                <w:sz w:val="10"/>
                              </w:rPr>
                            </w:pPr>
                            <w:r>
                              <w:rPr>
                                <w:rFonts w:ascii="Arial"/>
                                <w:spacing w:val="-5"/>
                                <w:sz w:val="10"/>
                              </w:rPr>
                              <w:t>631</w:t>
                            </w:r>
                          </w:p>
                        </w:tc>
                        <w:tc>
                          <w:tcPr>
                            <w:tcW w:w="460" w:type="dxa"/>
                          </w:tcPr>
                          <w:p w14:paraId="1C1AAFDC" w14:textId="77777777" w:rsidR="0096722D" w:rsidRDefault="00BE2784">
                            <w:pPr>
                              <w:pStyle w:val="TableParagraph"/>
                              <w:spacing w:before="145"/>
                              <w:ind w:left="49"/>
                              <w:jc w:val="center"/>
                              <w:rPr>
                                <w:sz w:val="20"/>
                              </w:rPr>
                            </w:pPr>
                            <w:r>
                              <w:rPr>
                                <w:spacing w:val="-4"/>
                                <w:w w:val="90"/>
                                <w:sz w:val="20"/>
                              </w:rPr>
                              <w:t>[80]</w:t>
                            </w:r>
                          </w:p>
                        </w:tc>
                      </w:tr>
                      <w:tr w:rsidR="0096722D" w14:paraId="4ED7E087" w14:textId="77777777">
                        <w:trPr>
                          <w:trHeight w:val="440"/>
                        </w:trPr>
                        <w:tc>
                          <w:tcPr>
                            <w:tcW w:w="316" w:type="dxa"/>
                          </w:tcPr>
                          <w:p w14:paraId="17D3F9E0" w14:textId="77777777" w:rsidR="0096722D" w:rsidRDefault="0096722D">
                            <w:pPr>
                              <w:pStyle w:val="TableParagraph"/>
                              <w:spacing w:before="14"/>
                              <w:rPr>
                                <w:sz w:val="10"/>
                              </w:rPr>
                            </w:pPr>
                          </w:p>
                          <w:p w14:paraId="3A25C52A" w14:textId="77777777" w:rsidR="0096722D" w:rsidRDefault="00BE2784">
                            <w:pPr>
                              <w:pStyle w:val="TableParagraph"/>
                              <w:ind w:right="47"/>
                              <w:jc w:val="center"/>
                              <w:rPr>
                                <w:rFonts w:ascii="Arial"/>
                                <w:sz w:val="10"/>
                              </w:rPr>
                            </w:pPr>
                            <w:r>
                              <w:rPr>
                                <w:rFonts w:ascii="Arial"/>
                                <w:spacing w:val="-5"/>
                                <w:sz w:val="10"/>
                              </w:rPr>
                              <w:t>632</w:t>
                            </w:r>
                          </w:p>
                        </w:tc>
                        <w:tc>
                          <w:tcPr>
                            <w:tcW w:w="460" w:type="dxa"/>
                          </w:tcPr>
                          <w:p w14:paraId="5609BE57" w14:textId="77777777" w:rsidR="0096722D" w:rsidRDefault="0096722D">
                            <w:pPr>
                              <w:pStyle w:val="TableParagraph"/>
                              <w:rPr>
                                <w:rFonts w:ascii="Times New Roman"/>
                                <w:sz w:val="18"/>
                              </w:rPr>
                            </w:pPr>
                          </w:p>
                        </w:tc>
                      </w:tr>
                      <w:tr w:rsidR="0096722D" w14:paraId="60A1B1AD" w14:textId="77777777">
                        <w:trPr>
                          <w:trHeight w:val="516"/>
                        </w:trPr>
                        <w:tc>
                          <w:tcPr>
                            <w:tcW w:w="316" w:type="dxa"/>
                          </w:tcPr>
                          <w:p w14:paraId="4ACD7B7A" w14:textId="77777777" w:rsidR="0096722D" w:rsidRDefault="0096722D">
                            <w:pPr>
                              <w:pStyle w:val="TableParagraph"/>
                              <w:rPr>
                                <w:sz w:val="10"/>
                              </w:rPr>
                            </w:pPr>
                          </w:p>
                          <w:p w14:paraId="4806C864" w14:textId="77777777" w:rsidR="0096722D" w:rsidRDefault="0096722D">
                            <w:pPr>
                              <w:pStyle w:val="TableParagraph"/>
                              <w:spacing w:before="18"/>
                              <w:rPr>
                                <w:sz w:val="10"/>
                              </w:rPr>
                            </w:pPr>
                          </w:p>
                          <w:p w14:paraId="474292B3" w14:textId="77777777" w:rsidR="0096722D" w:rsidRDefault="00BE2784">
                            <w:pPr>
                              <w:pStyle w:val="TableParagraph"/>
                              <w:ind w:right="47"/>
                              <w:jc w:val="center"/>
                              <w:rPr>
                                <w:rFonts w:ascii="Arial"/>
                                <w:sz w:val="10"/>
                              </w:rPr>
                            </w:pPr>
                            <w:r>
                              <w:rPr>
                                <w:rFonts w:ascii="Arial"/>
                                <w:spacing w:val="-5"/>
                                <w:sz w:val="10"/>
                              </w:rPr>
                              <w:t>633</w:t>
                            </w:r>
                          </w:p>
                        </w:tc>
                        <w:tc>
                          <w:tcPr>
                            <w:tcW w:w="460" w:type="dxa"/>
                          </w:tcPr>
                          <w:p w14:paraId="6002A5DB" w14:textId="77777777" w:rsidR="0096722D" w:rsidRDefault="00BE2784">
                            <w:pPr>
                              <w:pStyle w:val="TableParagraph"/>
                              <w:spacing w:before="156"/>
                              <w:ind w:left="49"/>
                              <w:jc w:val="center"/>
                              <w:rPr>
                                <w:sz w:val="20"/>
                              </w:rPr>
                            </w:pPr>
                            <w:r>
                              <w:rPr>
                                <w:spacing w:val="-4"/>
                                <w:w w:val="95"/>
                                <w:sz w:val="20"/>
                              </w:rPr>
                              <w:t>[81]</w:t>
                            </w:r>
                          </w:p>
                        </w:tc>
                      </w:tr>
                      <w:tr w:rsidR="0096722D" w14:paraId="3460F4C4" w14:textId="77777777">
                        <w:trPr>
                          <w:trHeight w:val="387"/>
                        </w:trPr>
                        <w:tc>
                          <w:tcPr>
                            <w:tcW w:w="316" w:type="dxa"/>
                          </w:tcPr>
                          <w:p w14:paraId="362A2200" w14:textId="77777777" w:rsidR="0096722D" w:rsidRDefault="0096722D">
                            <w:pPr>
                              <w:pStyle w:val="TableParagraph"/>
                              <w:spacing w:before="14"/>
                              <w:rPr>
                                <w:sz w:val="10"/>
                              </w:rPr>
                            </w:pPr>
                          </w:p>
                          <w:p w14:paraId="09671FE9" w14:textId="77777777" w:rsidR="0096722D" w:rsidRDefault="00BE2784">
                            <w:pPr>
                              <w:pStyle w:val="TableParagraph"/>
                              <w:ind w:right="47"/>
                              <w:jc w:val="center"/>
                              <w:rPr>
                                <w:rFonts w:ascii="Arial"/>
                                <w:sz w:val="10"/>
                              </w:rPr>
                            </w:pPr>
                            <w:r>
                              <w:rPr>
                                <w:rFonts w:ascii="Arial"/>
                                <w:spacing w:val="-5"/>
                                <w:sz w:val="10"/>
                              </w:rPr>
                              <w:t>634</w:t>
                            </w:r>
                          </w:p>
                        </w:tc>
                        <w:tc>
                          <w:tcPr>
                            <w:tcW w:w="460" w:type="dxa"/>
                          </w:tcPr>
                          <w:p w14:paraId="543FF32D" w14:textId="77777777" w:rsidR="0096722D" w:rsidRDefault="0096722D">
                            <w:pPr>
                              <w:pStyle w:val="TableParagraph"/>
                              <w:rPr>
                                <w:rFonts w:ascii="Times New Roman"/>
                                <w:sz w:val="18"/>
                              </w:rPr>
                            </w:pPr>
                          </w:p>
                        </w:tc>
                      </w:tr>
                      <w:tr w:rsidR="0096722D" w14:paraId="50291F28" w14:textId="77777777">
                        <w:trPr>
                          <w:trHeight w:val="451"/>
                        </w:trPr>
                        <w:tc>
                          <w:tcPr>
                            <w:tcW w:w="316" w:type="dxa"/>
                          </w:tcPr>
                          <w:p w14:paraId="069AE0DE" w14:textId="77777777" w:rsidR="0096722D" w:rsidRDefault="0096722D">
                            <w:pPr>
                              <w:pStyle w:val="TableParagraph"/>
                              <w:spacing w:before="25"/>
                              <w:rPr>
                                <w:sz w:val="10"/>
                              </w:rPr>
                            </w:pPr>
                          </w:p>
                          <w:p w14:paraId="7EB15A12" w14:textId="77777777" w:rsidR="0096722D" w:rsidRDefault="00BE2784">
                            <w:pPr>
                              <w:pStyle w:val="TableParagraph"/>
                              <w:ind w:right="47"/>
                              <w:jc w:val="center"/>
                              <w:rPr>
                                <w:rFonts w:ascii="Arial"/>
                                <w:sz w:val="10"/>
                              </w:rPr>
                            </w:pPr>
                            <w:r>
                              <w:rPr>
                                <w:rFonts w:ascii="Arial"/>
                                <w:spacing w:val="-5"/>
                                <w:sz w:val="10"/>
                              </w:rPr>
                              <w:t>635</w:t>
                            </w:r>
                          </w:p>
                        </w:tc>
                        <w:tc>
                          <w:tcPr>
                            <w:tcW w:w="460" w:type="dxa"/>
                          </w:tcPr>
                          <w:p w14:paraId="74D951EE" w14:textId="77777777" w:rsidR="0096722D" w:rsidRDefault="0096722D">
                            <w:pPr>
                              <w:pStyle w:val="TableParagraph"/>
                              <w:rPr>
                                <w:rFonts w:ascii="Times New Roman"/>
                                <w:sz w:val="18"/>
                              </w:rPr>
                            </w:pPr>
                          </w:p>
                        </w:tc>
                      </w:tr>
                      <w:tr w:rsidR="0096722D" w14:paraId="4EE6AF66" w14:textId="77777777">
                        <w:trPr>
                          <w:trHeight w:val="516"/>
                        </w:trPr>
                        <w:tc>
                          <w:tcPr>
                            <w:tcW w:w="316" w:type="dxa"/>
                          </w:tcPr>
                          <w:p w14:paraId="549D1992" w14:textId="77777777" w:rsidR="0096722D" w:rsidRDefault="0096722D">
                            <w:pPr>
                              <w:pStyle w:val="TableParagraph"/>
                              <w:rPr>
                                <w:sz w:val="10"/>
                              </w:rPr>
                            </w:pPr>
                          </w:p>
                          <w:p w14:paraId="29EAE04A" w14:textId="77777777" w:rsidR="0096722D" w:rsidRDefault="0096722D">
                            <w:pPr>
                              <w:pStyle w:val="TableParagraph"/>
                              <w:spacing w:before="18"/>
                              <w:rPr>
                                <w:sz w:val="10"/>
                              </w:rPr>
                            </w:pPr>
                          </w:p>
                          <w:p w14:paraId="32AB4017" w14:textId="77777777" w:rsidR="0096722D" w:rsidRDefault="00BE2784">
                            <w:pPr>
                              <w:pStyle w:val="TableParagraph"/>
                              <w:ind w:right="47"/>
                              <w:jc w:val="center"/>
                              <w:rPr>
                                <w:rFonts w:ascii="Arial"/>
                                <w:sz w:val="10"/>
                              </w:rPr>
                            </w:pPr>
                            <w:r>
                              <w:rPr>
                                <w:rFonts w:ascii="Arial"/>
                                <w:spacing w:val="-5"/>
                                <w:sz w:val="10"/>
                              </w:rPr>
                              <w:t>636</w:t>
                            </w:r>
                          </w:p>
                        </w:tc>
                        <w:tc>
                          <w:tcPr>
                            <w:tcW w:w="460" w:type="dxa"/>
                          </w:tcPr>
                          <w:p w14:paraId="6EC67796" w14:textId="77777777" w:rsidR="0096722D" w:rsidRDefault="00BE2784">
                            <w:pPr>
                              <w:pStyle w:val="TableParagraph"/>
                              <w:spacing w:before="156"/>
                              <w:ind w:left="49"/>
                              <w:jc w:val="center"/>
                              <w:rPr>
                                <w:sz w:val="20"/>
                              </w:rPr>
                            </w:pPr>
                            <w:r>
                              <w:rPr>
                                <w:spacing w:val="-4"/>
                                <w:w w:val="90"/>
                                <w:sz w:val="20"/>
                              </w:rPr>
                              <w:t>[82]</w:t>
                            </w:r>
                          </w:p>
                        </w:tc>
                      </w:tr>
                      <w:tr w:rsidR="0096722D" w14:paraId="738EFF3A" w14:textId="77777777">
                        <w:trPr>
                          <w:trHeight w:val="440"/>
                        </w:trPr>
                        <w:tc>
                          <w:tcPr>
                            <w:tcW w:w="316" w:type="dxa"/>
                          </w:tcPr>
                          <w:p w14:paraId="02E3CA47" w14:textId="77777777" w:rsidR="0096722D" w:rsidRDefault="0096722D">
                            <w:pPr>
                              <w:pStyle w:val="TableParagraph"/>
                              <w:spacing w:before="14"/>
                              <w:rPr>
                                <w:sz w:val="10"/>
                              </w:rPr>
                            </w:pPr>
                          </w:p>
                          <w:p w14:paraId="77D3C0AF" w14:textId="77777777" w:rsidR="0096722D" w:rsidRDefault="00BE2784">
                            <w:pPr>
                              <w:pStyle w:val="TableParagraph"/>
                              <w:ind w:right="47"/>
                              <w:jc w:val="center"/>
                              <w:rPr>
                                <w:rFonts w:ascii="Arial"/>
                                <w:sz w:val="10"/>
                              </w:rPr>
                            </w:pPr>
                            <w:r>
                              <w:rPr>
                                <w:rFonts w:ascii="Arial"/>
                                <w:spacing w:val="-5"/>
                                <w:sz w:val="10"/>
                              </w:rPr>
                              <w:t>637</w:t>
                            </w:r>
                          </w:p>
                        </w:tc>
                        <w:tc>
                          <w:tcPr>
                            <w:tcW w:w="460" w:type="dxa"/>
                          </w:tcPr>
                          <w:p w14:paraId="1193F0F1" w14:textId="77777777" w:rsidR="0096722D" w:rsidRDefault="0096722D">
                            <w:pPr>
                              <w:pStyle w:val="TableParagraph"/>
                              <w:rPr>
                                <w:rFonts w:ascii="Times New Roman"/>
                                <w:sz w:val="18"/>
                              </w:rPr>
                            </w:pPr>
                          </w:p>
                        </w:tc>
                      </w:tr>
                      <w:tr w:rsidR="0096722D" w14:paraId="14456724" w14:textId="77777777">
                        <w:trPr>
                          <w:trHeight w:val="516"/>
                        </w:trPr>
                        <w:tc>
                          <w:tcPr>
                            <w:tcW w:w="316" w:type="dxa"/>
                          </w:tcPr>
                          <w:p w14:paraId="4FE23E51" w14:textId="77777777" w:rsidR="0096722D" w:rsidRDefault="0096722D">
                            <w:pPr>
                              <w:pStyle w:val="TableParagraph"/>
                              <w:rPr>
                                <w:sz w:val="10"/>
                              </w:rPr>
                            </w:pPr>
                          </w:p>
                          <w:p w14:paraId="357D9925" w14:textId="77777777" w:rsidR="0096722D" w:rsidRDefault="0096722D">
                            <w:pPr>
                              <w:pStyle w:val="TableParagraph"/>
                              <w:spacing w:before="18"/>
                              <w:rPr>
                                <w:sz w:val="10"/>
                              </w:rPr>
                            </w:pPr>
                          </w:p>
                          <w:p w14:paraId="2E68F39D" w14:textId="77777777" w:rsidR="0096722D" w:rsidRDefault="00BE2784">
                            <w:pPr>
                              <w:pStyle w:val="TableParagraph"/>
                              <w:ind w:right="47"/>
                              <w:jc w:val="center"/>
                              <w:rPr>
                                <w:rFonts w:ascii="Arial"/>
                                <w:sz w:val="10"/>
                              </w:rPr>
                            </w:pPr>
                            <w:r>
                              <w:rPr>
                                <w:rFonts w:ascii="Arial"/>
                                <w:spacing w:val="-5"/>
                                <w:sz w:val="10"/>
                              </w:rPr>
                              <w:t>638</w:t>
                            </w:r>
                          </w:p>
                        </w:tc>
                        <w:tc>
                          <w:tcPr>
                            <w:tcW w:w="460" w:type="dxa"/>
                          </w:tcPr>
                          <w:p w14:paraId="0B569957" w14:textId="77777777" w:rsidR="0096722D" w:rsidRDefault="00BE2784">
                            <w:pPr>
                              <w:pStyle w:val="TableParagraph"/>
                              <w:spacing w:before="156"/>
                              <w:ind w:left="49"/>
                              <w:jc w:val="center"/>
                              <w:rPr>
                                <w:sz w:val="20"/>
                              </w:rPr>
                            </w:pPr>
                            <w:r>
                              <w:rPr>
                                <w:spacing w:val="-4"/>
                                <w:w w:val="90"/>
                                <w:sz w:val="20"/>
                              </w:rPr>
                              <w:t>[83]</w:t>
                            </w:r>
                          </w:p>
                        </w:tc>
                      </w:tr>
                      <w:tr w:rsidR="0096722D" w14:paraId="1C9F2B88" w14:textId="77777777">
                        <w:trPr>
                          <w:trHeight w:val="440"/>
                        </w:trPr>
                        <w:tc>
                          <w:tcPr>
                            <w:tcW w:w="316" w:type="dxa"/>
                          </w:tcPr>
                          <w:p w14:paraId="45927CF6" w14:textId="77777777" w:rsidR="0096722D" w:rsidRDefault="0096722D">
                            <w:pPr>
                              <w:pStyle w:val="TableParagraph"/>
                              <w:spacing w:before="14"/>
                              <w:rPr>
                                <w:sz w:val="10"/>
                              </w:rPr>
                            </w:pPr>
                          </w:p>
                          <w:p w14:paraId="1FD0BBA4" w14:textId="77777777" w:rsidR="0096722D" w:rsidRDefault="00BE2784">
                            <w:pPr>
                              <w:pStyle w:val="TableParagraph"/>
                              <w:ind w:right="47"/>
                              <w:jc w:val="center"/>
                              <w:rPr>
                                <w:rFonts w:ascii="Arial"/>
                                <w:sz w:val="10"/>
                              </w:rPr>
                            </w:pPr>
                            <w:r>
                              <w:rPr>
                                <w:rFonts w:ascii="Arial"/>
                                <w:spacing w:val="-5"/>
                                <w:sz w:val="10"/>
                              </w:rPr>
                              <w:t>639</w:t>
                            </w:r>
                          </w:p>
                        </w:tc>
                        <w:tc>
                          <w:tcPr>
                            <w:tcW w:w="460" w:type="dxa"/>
                          </w:tcPr>
                          <w:p w14:paraId="25BB46FD" w14:textId="77777777" w:rsidR="0096722D" w:rsidRDefault="0096722D">
                            <w:pPr>
                              <w:pStyle w:val="TableParagraph"/>
                              <w:rPr>
                                <w:rFonts w:ascii="Times New Roman"/>
                                <w:sz w:val="18"/>
                              </w:rPr>
                            </w:pPr>
                          </w:p>
                        </w:tc>
                      </w:tr>
                      <w:tr w:rsidR="0096722D" w14:paraId="5CA13264" w14:textId="77777777">
                        <w:trPr>
                          <w:trHeight w:val="516"/>
                        </w:trPr>
                        <w:tc>
                          <w:tcPr>
                            <w:tcW w:w="316" w:type="dxa"/>
                          </w:tcPr>
                          <w:p w14:paraId="2155CF28" w14:textId="77777777" w:rsidR="0096722D" w:rsidRDefault="0096722D">
                            <w:pPr>
                              <w:pStyle w:val="TableParagraph"/>
                              <w:rPr>
                                <w:sz w:val="10"/>
                              </w:rPr>
                            </w:pPr>
                          </w:p>
                          <w:p w14:paraId="73F907B2" w14:textId="77777777" w:rsidR="0096722D" w:rsidRDefault="0096722D">
                            <w:pPr>
                              <w:pStyle w:val="TableParagraph"/>
                              <w:spacing w:before="18"/>
                              <w:rPr>
                                <w:sz w:val="10"/>
                              </w:rPr>
                            </w:pPr>
                          </w:p>
                          <w:p w14:paraId="33A93386" w14:textId="77777777" w:rsidR="0096722D" w:rsidRDefault="00BE2784">
                            <w:pPr>
                              <w:pStyle w:val="TableParagraph"/>
                              <w:ind w:right="47"/>
                              <w:jc w:val="center"/>
                              <w:rPr>
                                <w:rFonts w:ascii="Arial"/>
                                <w:sz w:val="10"/>
                              </w:rPr>
                            </w:pPr>
                            <w:r>
                              <w:rPr>
                                <w:rFonts w:ascii="Arial"/>
                                <w:spacing w:val="-5"/>
                                <w:sz w:val="10"/>
                              </w:rPr>
                              <w:t>640</w:t>
                            </w:r>
                          </w:p>
                        </w:tc>
                        <w:tc>
                          <w:tcPr>
                            <w:tcW w:w="460" w:type="dxa"/>
                          </w:tcPr>
                          <w:p w14:paraId="7D2A58E5" w14:textId="77777777" w:rsidR="0096722D" w:rsidRDefault="00BE2784">
                            <w:pPr>
                              <w:pStyle w:val="TableParagraph"/>
                              <w:spacing w:before="156"/>
                              <w:ind w:left="49"/>
                              <w:jc w:val="center"/>
                              <w:rPr>
                                <w:sz w:val="20"/>
                              </w:rPr>
                            </w:pPr>
                            <w:r>
                              <w:rPr>
                                <w:spacing w:val="-4"/>
                                <w:w w:val="90"/>
                                <w:sz w:val="20"/>
                              </w:rPr>
                              <w:t>[84]</w:t>
                            </w:r>
                          </w:p>
                        </w:tc>
                      </w:tr>
                      <w:tr w:rsidR="0096722D" w14:paraId="08C696E0" w14:textId="77777777">
                        <w:trPr>
                          <w:trHeight w:val="387"/>
                        </w:trPr>
                        <w:tc>
                          <w:tcPr>
                            <w:tcW w:w="316" w:type="dxa"/>
                          </w:tcPr>
                          <w:p w14:paraId="2F170111" w14:textId="77777777" w:rsidR="0096722D" w:rsidRDefault="0096722D">
                            <w:pPr>
                              <w:pStyle w:val="TableParagraph"/>
                              <w:spacing w:before="14"/>
                              <w:rPr>
                                <w:sz w:val="10"/>
                              </w:rPr>
                            </w:pPr>
                          </w:p>
                          <w:p w14:paraId="2090C1BE" w14:textId="77777777" w:rsidR="0096722D" w:rsidRDefault="00BE2784">
                            <w:pPr>
                              <w:pStyle w:val="TableParagraph"/>
                              <w:ind w:right="47"/>
                              <w:jc w:val="center"/>
                              <w:rPr>
                                <w:rFonts w:ascii="Arial"/>
                                <w:sz w:val="10"/>
                              </w:rPr>
                            </w:pPr>
                            <w:r>
                              <w:rPr>
                                <w:rFonts w:ascii="Arial"/>
                                <w:spacing w:val="-5"/>
                                <w:sz w:val="10"/>
                              </w:rPr>
                              <w:t>641</w:t>
                            </w:r>
                          </w:p>
                        </w:tc>
                        <w:tc>
                          <w:tcPr>
                            <w:tcW w:w="460" w:type="dxa"/>
                          </w:tcPr>
                          <w:p w14:paraId="6C656452" w14:textId="77777777" w:rsidR="0096722D" w:rsidRDefault="0096722D">
                            <w:pPr>
                              <w:pStyle w:val="TableParagraph"/>
                              <w:rPr>
                                <w:rFonts w:ascii="Times New Roman"/>
                                <w:sz w:val="18"/>
                              </w:rPr>
                            </w:pPr>
                          </w:p>
                        </w:tc>
                      </w:tr>
                      <w:tr w:rsidR="0096722D" w14:paraId="4D1C9103" w14:textId="77777777">
                        <w:trPr>
                          <w:trHeight w:val="451"/>
                        </w:trPr>
                        <w:tc>
                          <w:tcPr>
                            <w:tcW w:w="316" w:type="dxa"/>
                          </w:tcPr>
                          <w:p w14:paraId="4596D73B" w14:textId="77777777" w:rsidR="0096722D" w:rsidRDefault="0096722D">
                            <w:pPr>
                              <w:pStyle w:val="TableParagraph"/>
                              <w:spacing w:before="25"/>
                              <w:rPr>
                                <w:sz w:val="10"/>
                              </w:rPr>
                            </w:pPr>
                          </w:p>
                          <w:p w14:paraId="46CBD3B1" w14:textId="77777777" w:rsidR="0096722D" w:rsidRDefault="00BE2784">
                            <w:pPr>
                              <w:pStyle w:val="TableParagraph"/>
                              <w:ind w:right="47"/>
                              <w:jc w:val="center"/>
                              <w:rPr>
                                <w:rFonts w:ascii="Arial"/>
                                <w:sz w:val="10"/>
                              </w:rPr>
                            </w:pPr>
                            <w:r>
                              <w:rPr>
                                <w:rFonts w:ascii="Arial"/>
                                <w:spacing w:val="-5"/>
                                <w:sz w:val="10"/>
                              </w:rPr>
                              <w:t>642</w:t>
                            </w:r>
                          </w:p>
                        </w:tc>
                        <w:tc>
                          <w:tcPr>
                            <w:tcW w:w="460" w:type="dxa"/>
                          </w:tcPr>
                          <w:p w14:paraId="1484FE4D" w14:textId="77777777" w:rsidR="0096722D" w:rsidRDefault="0096722D">
                            <w:pPr>
                              <w:pStyle w:val="TableParagraph"/>
                              <w:rPr>
                                <w:rFonts w:ascii="Times New Roman"/>
                                <w:sz w:val="18"/>
                              </w:rPr>
                            </w:pPr>
                          </w:p>
                        </w:tc>
                      </w:tr>
                      <w:tr w:rsidR="0096722D" w14:paraId="6CC16888" w14:textId="77777777">
                        <w:trPr>
                          <w:trHeight w:val="516"/>
                        </w:trPr>
                        <w:tc>
                          <w:tcPr>
                            <w:tcW w:w="316" w:type="dxa"/>
                          </w:tcPr>
                          <w:p w14:paraId="5BF3ED0A" w14:textId="77777777" w:rsidR="0096722D" w:rsidRDefault="0096722D">
                            <w:pPr>
                              <w:pStyle w:val="TableParagraph"/>
                              <w:rPr>
                                <w:sz w:val="10"/>
                              </w:rPr>
                            </w:pPr>
                          </w:p>
                          <w:p w14:paraId="37D98761" w14:textId="77777777" w:rsidR="0096722D" w:rsidRDefault="0096722D">
                            <w:pPr>
                              <w:pStyle w:val="TableParagraph"/>
                              <w:spacing w:before="18"/>
                              <w:rPr>
                                <w:sz w:val="10"/>
                              </w:rPr>
                            </w:pPr>
                          </w:p>
                          <w:p w14:paraId="2F2B598C" w14:textId="77777777" w:rsidR="0096722D" w:rsidRDefault="00BE2784">
                            <w:pPr>
                              <w:pStyle w:val="TableParagraph"/>
                              <w:ind w:right="47"/>
                              <w:jc w:val="center"/>
                              <w:rPr>
                                <w:rFonts w:ascii="Arial"/>
                                <w:sz w:val="10"/>
                              </w:rPr>
                            </w:pPr>
                            <w:r>
                              <w:rPr>
                                <w:rFonts w:ascii="Arial"/>
                                <w:spacing w:val="-5"/>
                                <w:sz w:val="10"/>
                              </w:rPr>
                              <w:t>643</w:t>
                            </w:r>
                          </w:p>
                        </w:tc>
                        <w:tc>
                          <w:tcPr>
                            <w:tcW w:w="460" w:type="dxa"/>
                          </w:tcPr>
                          <w:p w14:paraId="2D172A60" w14:textId="77777777" w:rsidR="0096722D" w:rsidRDefault="00BE2784">
                            <w:pPr>
                              <w:pStyle w:val="TableParagraph"/>
                              <w:spacing w:before="156"/>
                              <w:ind w:left="49"/>
                              <w:jc w:val="center"/>
                              <w:rPr>
                                <w:sz w:val="20"/>
                              </w:rPr>
                            </w:pPr>
                            <w:r>
                              <w:rPr>
                                <w:spacing w:val="-4"/>
                                <w:w w:val="90"/>
                                <w:sz w:val="20"/>
                              </w:rPr>
                              <w:t>[85]</w:t>
                            </w:r>
                          </w:p>
                        </w:tc>
                      </w:tr>
                      <w:tr w:rsidR="0096722D" w14:paraId="513C31A8" w14:textId="77777777">
                        <w:trPr>
                          <w:trHeight w:val="250"/>
                        </w:trPr>
                        <w:tc>
                          <w:tcPr>
                            <w:tcW w:w="316" w:type="dxa"/>
                          </w:tcPr>
                          <w:p w14:paraId="52D42A6F" w14:textId="77777777" w:rsidR="0096722D" w:rsidRDefault="0096722D">
                            <w:pPr>
                              <w:pStyle w:val="TableParagraph"/>
                              <w:spacing w:before="14"/>
                              <w:rPr>
                                <w:sz w:val="10"/>
                              </w:rPr>
                            </w:pPr>
                          </w:p>
                          <w:p w14:paraId="306CB612" w14:textId="77777777" w:rsidR="0096722D" w:rsidRDefault="00BE2784">
                            <w:pPr>
                              <w:pStyle w:val="TableParagraph"/>
                              <w:spacing w:line="102" w:lineRule="exact"/>
                              <w:ind w:right="47"/>
                              <w:jc w:val="center"/>
                              <w:rPr>
                                <w:rFonts w:ascii="Arial"/>
                                <w:sz w:val="10"/>
                              </w:rPr>
                            </w:pPr>
                            <w:r>
                              <w:rPr>
                                <w:rFonts w:ascii="Arial"/>
                                <w:spacing w:val="-5"/>
                                <w:sz w:val="10"/>
                              </w:rPr>
                              <w:t>644</w:t>
                            </w:r>
                          </w:p>
                        </w:tc>
                        <w:tc>
                          <w:tcPr>
                            <w:tcW w:w="460" w:type="dxa"/>
                          </w:tcPr>
                          <w:p w14:paraId="5591B0E5" w14:textId="77777777" w:rsidR="0096722D" w:rsidRDefault="0096722D">
                            <w:pPr>
                              <w:pStyle w:val="TableParagraph"/>
                              <w:rPr>
                                <w:rFonts w:ascii="Times New Roman"/>
                                <w:sz w:val="18"/>
                              </w:rPr>
                            </w:pPr>
                          </w:p>
                        </w:tc>
                      </w:tr>
                    </w:tbl>
                    <w:p w14:paraId="0D49EC86" w14:textId="77777777" w:rsidR="0096722D" w:rsidRDefault="0096722D">
                      <w:pPr>
                        <w:pStyle w:val="BodyText"/>
                        <w:spacing w:before="0"/>
                        <w:ind w:left="0"/>
                      </w:pPr>
                    </w:p>
                  </w:txbxContent>
                </v:textbox>
                <w10:wrap anchorx="page" anchory="page"/>
              </v:shape>
            </w:pict>
          </mc:Fallback>
        </mc:AlternateContent>
      </w:r>
      <w:bookmarkStart w:id="349" w:name="_bookmark84"/>
      <w:bookmarkEnd w:id="349"/>
      <w:r>
        <w:t>M.J. Pyrcz, J.B. Boisvert, and C.V. Deutsch.</w:t>
      </w:r>
      <w:r>
        <w:rPr>
          <w:spacing w:val="40"/>
        </w:rPr>
        <w:t xml:space="preserve"> </w:t>
      </w:r>
      <w:r>
        <w:t>A library of training images for fluvial and deepwater reservoirs</w:t>
      </w:r>
      <w:r>
        <w:rPr>
          <w:spacing w:val="-13"/>
        </w:rPr>
        <w:t xml:space="preserve"> </w:t>
      </w:r>
      <w:r>
        <w:t>and</w:t>
      </w:r>
      <w:r>
        <w:rPr>
          <w:spacing w:val="-12"/>
        </w:rPr>
        <w:t xml:space="preserve"> </w:t>
      </w:r>
      <w:r>
        <w:t>associated</w:t>
      </w:r>
      <w:r>
        <w:rPr>
          <w:spacing w:val="-12"/>
        </w:rPr>
        <w:t xml:space="preserve"> </w:t>
      </w:r>
      <w:r>
        <w:t>code.</w:t>
      </w:r>
      <w:r>
        <w:rPr>
          <w:spacing w:val="-12"/>
        </w:rPr>
        <w:t xml:space="preserve"> </w:t>
      </w:r>
      <w:r>
        <w:rPr>
          <w:i/>
        </w:rPr>
        <w:t>Computers</w:t>
      </w:r>
      <w:r>
        <w:rPr>
          <w:i/>
          <w:spacing w:val="16"/>
        </w:rPr>
        <w:t xml:space="preserve"> </w:t>
      </w:r>
      <w:r>
        <w:rPr>
          <w:i/>
        </w:rPr>
        <w:t>Geosciences</w:t>
      </w:r>
      <w:r>
        <w:t>,</w:t>
      </w:r>
      <w:r>
        <w:rPr>
          <w:spacing w:val="-13"/>
        </w:rPr>
        <w:t xml:space="preserve"> </w:t>
      </w:r>
      <w:r>
        <w:t>34(5):542–560,</w:t>
      </w:r>
      <w:r>
        <w:rPr>
          <w:spacing w:val="-12"/>
        </w:rPr>
        <w:t xml:space="preserve"> </w:t>
      </w:r>
      <w:r>
        <w:t>2008. ISSN</w:t>
      </w:r>
      <w:r>
        <w:rPr>
          <w:spacing w:val="-13"/>
        </w:rPr>
        <w:t xml:space="preserve"> </w:t>
      </w:r>
      <w:r>
        <w:t xml:space="preserve">0098-3004. doi: </w:t>
      </w:r>
      <w:r>
        <w:rPr>
          <w:spacing w:val="-2"/>
        </w:rPr>
        <w:t>https://doi.org/10.1016/j.cageo.2007.05.015.</w:t>
      </w:r>
    </w:p>
    <w:p w14:paraId="05735E68" w14:textId="77777777" w:rsidR="0096722D" w:rsidRDefault="00BE2784">
      <w:pPr>
        <w:pStyle w:val="BodyText"/>
        <w:spacing w:before="162" w:line="393" w:lineRule="auto"/>
        <w:ind w:left="929"/>
      </w:pPr>
      <w:r>
        <w:rPr>
          <w:noProof/>
        </w:rPr>
        <mc:AlternateContent>
          <mc:Choice Requires="wps">
            <w:drawing>
              <wp:anchor distT="0" distB="0" distL="0" distR="0" simplePos="0" relativeHeight="486588928" behindDoc="1" locked="0" layoutInCell="1" allowOverlap="1" wp14:anchorId="2C09B932" wp14:editId="0C127CD2">
                <wp:simplePos x="0" y="0"/>
                <wp:positionH relativeFrom="page">
                  <wp:posOffset>1414741</wp:posOffset>
                </wp:positionH>
                <wp:positionV relativeFrom="paragraph">
                  <wp:posOffset>469886</wp:posOffset>
                </wp:positionV>
                <wp:extent cx="38100" cy="1270"/>
                <wp:effectExtent l="0" t="0" r="0" b="0"/>
                <wp:wrapNone/>
                <wp:docPr id="49" name="Graphic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691C921" id="Graphic 49" o:spid="_x0000_s1026" style="position:absolute;margin-left:111.4pt;margin-top:37pt;width:3pt;height:.1pt;z-index:-16727552;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" path="m,l37960,e" filled="f" strokeweight=".14039mm">
                <v:path arrowok="t"/>
                <w10:wrap anchorx="page"/>
              </v:shape>
            </w:pict>
          </mc:Fallback>
        </mc:AlternateContent>
      </w:r>
      <w:bookmarkStart w:id="350" w:name="_bookmark85"/>
      <w:bookmarkEnd w:id="350"/>
      <w:r>
        <w:rPr>
          <w:spacing w:val="-2"/>
        </w:rPr>
        <w:t>Misael</w:t>
      </w:r>
      <w:r>
        <w:rPr>
          <w:spacing w:val="-6"/>
        </w:rPr>
        <w:t xml:space="preserve"> </w:t>
      </w:r>
      <w:r>
        <w:rPr>
          <w:spacing w:val="-2"/>
        </w:rPr>
        <w:t>M.</w:t>
      </w:r>
      <w:r>
        <w:rPr>
          <w:spacing w:val="-6"/>
        </w:rPr>
        <w:t xml:space="preserve"> </w:t>
      </w:r>
      <w:r>
        <w:rPr>
          <w:spacing w:val="-2"/>
        </w:rPr>
        <w:t>Morales</w:t>
      </w:r>
      <w:r>
        <w:rPr>
          <w:spacing w:val="-6"/>
        </w:rPr>
        <w:t xml:space="preserve"> </w:t>
      </w:r>
      <w:r>
        <w:rPr>
          <w:spacing w:val="-2"/>
        </w:rPr>
        <w:t>and</w:t>
      </w:r>
      <w:r>
        <w:rPr>
          <w:spacing w:val="-6"/>
        </w:rPr>
        <w:t xml:space="preserve"> </w:t>
      </w:r>
      <w:r>
        <w:rPr>
          <w:spacing w:val="-2"/>
        </w:rPr>
        <w:t>Michael</w:t>
      </w:r>
      <w:r>
        <w:rPr>
          <w:spacing w:val="-6"/>
        </w:rPr>
        <w:t xml:space="preserve"> </w:t>
      </w:r>
      <w:r>
        <w:rPr>
          <w:spacing w:val="-2"/>
        </w:rPr>
        <w:t>Pyrcz.</w:t>
      </w:r>
      <w:r>
        <w:rPr>
          <w:spacing w:val="7"/>
        </w:rPr>
        <w:t xml:space="preserve"> </w:t>
      </w:r>
      <w:r>
        <w:rPr>
          <w:spacing w:val="-2"/>
        </w:rPr>
        <w:t>GeostatsGuy/MLTrainingImages:</w:t>
      </w:r>
      <w:r>
        <w:rPr>
          <w:spacing w:val="12"/>
        </w:rPr>
        <w:t xml:space="preserve"> </w:t>
      </w:r>
      <w:r>
        <w:rPr>
          <w:spacing w:val="-2"/>
        </w:rPr>
        <w:t xml:space="preserve">MachineLearningTrainingIm- </w:t>
      </w:r>
      <w:r>
        <w:t>ages</w:t>
      </w:r>
      <w:r>
        <w:rPr>
          <w:spacing w:val="80"/>
        </w:rPr>
        <w:t xml:space="preserve"> </w:t>
      </w:r>
      <w:r>
        <w:t>v1.0.0,</w:t>
      </w:r>
      <w:r>
        <w:rPr>
          <w:spacing w:val="76"/>
        </w:rPr>
        <w:t xml:space="preserve"> </w:t>
      </w:r>
      <w:r>
        <w:t>March</w:t>
      </w:r>
      <w:r>
        <w:rPr>
          <w:spacing w:val="76"/>
        </w:rPr>
        <w:t xml:space="preserve"> </w:t>
      </w:r>
      <w:r>
        <w:t>2023.</w:t>
      </w:r>
      <w:r>
        <w:rPr>
          <w:spacing w:val="80"/>
          <w:w w:val="150"/>
        </w:rPr>
        <w:t xml:space="preserve"> </w:t>
      </w:r>
      <w:r>
        <w:t>URL</w:t>
      </w:r>
      <w:r>
        <w:rPr>
          <w:spacing w:val="74"/>
        </w:rPr>
        <w:t xml:space="preserve"> </w:t>
      </w:r>
      <w:hyperlink r:id="rId41">
        <w:r>
          <w:rPr>
            <w:rFonts w:ascii="Palatino Linotype"/>
            <w:color w:val="0000FF"/>
          </w:rPr>
          <w:t>https://doi.org/10.5281/zenodo.</w:t>
        </w:r>
        <w:r>
          <w:rPr>
            <w:rFonts w:ascii="Palatino Linotype"/>
            <w:color w:val="0000FF"/>
          </w:rPr>
          <w:t>7702128</w:t>
        </w:r>
      </w:hyperlink>
      <w:r>
        <w:t>.</w:t>
      </w:r>
    </w:p>
    <w:p w14:paraId="35F95DF3" w14:textId="77777777" w:rsidR="0096722D" w:rsidRDefault="00BE2784">
      <w:pPr>
        <w:spacing w:before="141" w:line="420" w:lineRule="auto"/>
        <w:ind w:left="929"/>
        <w:rPr>
          <w:sz w:val="20"/>
        </w:rPr>
      </w:pPr>
      <w:bookmarkStart w:id="351" w:name="_bookmark86"/>
      <w:bookmarkEnd w:id="351"/>
      <w:r>
        <w:rPr>
          <w:spacing w:val="-2"/>
          <w:sz w:val="20"/>
        </w:rPr>
        <w:t>Knut-Andreas Lie.</w:t>
      </w:r>
      <w:r>
        <w:rPr>
          <w:spacing w:val="29"/>
          <w:sz w:val="20"/>
        </w:rPr>
        <w:t xml:space="preserve"> </w:t>
      </w:r>
      <w:r>
        <w:rPr>
          <w:i/>
          <w:spacing w:val="-2"/>
          <w:sz w:val="20"/>
        </w:rPr>
        <w:t>An</w:t>
      </w:r>
      <w:r>
        <w:rPr>
          <w:i/>
          <w:spacing w:val="9"/>
          <w:sz w:val="20"/>
        </w:rPr>
        <w:t xml:space="preserve"> </w:t>
      </w:r>
      <w:r>
        <w:rPr>
          <w:i/>
          <w:spacing w:val="-2"/>
          <w:sz w:val="20"/>
        </w:rPr>
        <w:t>introduction</w:t>
      </w:r>
      <w:r>
        <w:rPr>
          <w:i/>
          <w:spacing w:val="9"/>
          <w:sz w:val="20"/>
        </w:rPr>
        <w:t xml:space="preserve"> </w:t>
      </w:r>
      <w:r>
        <w:rPr>
          <w:i/>
          <w:spacing w:val="-2"/>
          <w:sz w:val="20"/>
        </w:rPr>
        <w:t>to</w:t>
      </w:r>
      <w:r>
        <w:rPr>
          <w:i/>
          <w:spacing w:val="9"/>
          <w:sz w:val="20"/>
        </w:rPr>
        <w:t xml:space="preserve"> </w:t>
      </w:r>
      <w:r>
        <w:rPr>
          <w:i/>
          <w:spacing w:val="-2"/>
          <w:sz w:val="20"/>
        </w:rPr>
        <w:t>reservoir</w:t>
      </w:r>
      <w:r>
        <w:rPr>
          <w:i/>
          <w:spacing w:val="9"/>
          <w:sz w:val="20"/>
        </w:rPr>
        <w:t xml:space="preserve"> </w:t>
      </w:r>
      <w:r>
        <w:rPr>
          <w:i/>
          <w:spacing w:val="-2"/>
          <w:sz w:val="20"/>
        </w:rPr>
        <w:t>simulation</w:t>
      </w:r>
      <w:r>
        <w:rPr>
          <w:i/>
          <w:spacing w:val="9"/>
          <w:sz w:val="20"/>
        </w:rPr>
        <w:t xml:space="preserve"> </w:t>
      </w:r>
      <w:r>
        <w:rPr>
          <w:i/>
          <w:spacing w:val="-2"/>
          <w:sz w:val="20"/>
        </w:rPr>
        <w:t>using</w:t>
      </w:r>
      <w:r>
        <w:rPr>
          <w:i/>
          <w:spacing w:val="9"/>
          <w:sz w:val="20"/>
        </w:rPr>
        <w:t xml:space="preserve"> </w:t>
      </w:r>
      <w:r>
        <w:rPr>
          <w:i/>
          <w:spacing w:val="-2"/>
          <w:sz w:val="20"/>
        </w:rPr>
        <w:t>MATLAB/GNU</w:t>
      </w:r>
      <w:r>
        <w:rPr>
          <w:i/>
          <w:spacing w:val="9"/>
          <w:sz w:val="20"/>
        </w:rPr>
        <w:t xml:space="preserve"> </w:t>
      </w:r>
      <w:r>
        <w:rPr>
          <w:i/>
          <w:spacing w:val="-2"/>
          <w:sz w:val="20"/>
        </w:rPr>
        <w:t>Octave:</w:t>
      </w:r>
      <w:r>
        <w:rPr>
          <w:i/>
          <w:spacing w:val="28"/>
          <w:sz w:val="20"/>
        </w:rPr>
        <w:t xml:space="preserve"> </w:t>
      </w:r>
      <w:r>
        <w:rPr>
          <w:i/>
          <w:spacing w:val="-2"/>
          <w:sz w:val="20"/>
        </w:rPr>
        <w:t>User</w:t>
      </w:r>
      <w:r>
        <w:rPr>
          <w:i/>
          <w:spacing w:val="9"/>
          <w:sz w:val="20"/>
        </w:rPr>
        <w:t xml:space="preserve"> </w:t>
      </w:r>
      <w:r>
        <w:rPr>
          <w:i/>
          <w:spacing w:val="-2"/>
          <w:sz w:val="20"/>
        </w:rPr>
        <w:t xml:space="preserve">guide </w:t>
      </w:r>
      <w:r>
        <w:rPr>
          <w:i/>
          <w:sz w:val="20"/>
        </w:rPr>
        <w:t>for the MATLAB Reservoir Simulation Toolbox (MRST)</w:t>
      </w:r>
      <w:r>
        <w:rPr>
          <w:sz w:val="20"/>
        </w:rPr>
        <w:t>.</w:t>
      </w:r>
      <w:r>
        <w:rPr>
          <w:spacing w:val="28"/>
          <w:sz w:val="20"/>
        </w:rPr>
        <w:t xml:space="preserve"> </w:t>
      </w:r>
      <w:r>
        <w:rPr>
          <w:sz w:val="20"/>
        </w:rPr>
        <w:t>Cambridge University Press, 2019.</w:t>
      </w:r>
    </w:p>
    <w:p w14:paraId="3A960686" w14:textId="77777777" w:rsidR="0096722D" w:rsidRDefault="00BE2784">
      <w:pPr>
        <w:spacing w:before="161" w:line="420" w:lineRule="auto"/>
        <w:ind w:left="929"/>
        <w:rPr>
          <w:sz w:val="20"/>
        </w:rPr>
      </w:pPr>
      <w:bookmarkStart w:id="352" w:name="_bookmark87"/>
      <w:bookmarkEnd w:id="352"/>
      <w:r>
        <w:rPr>
          <w:spacing w:val="-4"/>
          <w:sz w:val="20"/>
        </w:rPr>
        <w:t>Fran¸cois Chollet.</w:t>
      </w:r>
      <w:r>
        <w:rPr>
          <w:spacing w:val="11"/>
          <w:sz w:val="20"/>
        </w:rPr>
        <w:t xml:space="preserve"> </w:t>
      </w:r>
      <w:r>
        <w:rPr>
          <w:spacing w:val="-4"/>
          <w:sz w:val="20"/>
        </w:rPr>
        <w:t>Xception:</w:t>
      </w:r>
      <w:r>
        <w:rPr>
          <w:spacing w:val="18"/>
          <w:sz w:val="20"/>
        </w:rPr>
        <w:t xml:space="preserve"> </w:t>
      </w:r>
      <w:r>
        <w:rPr>
          <w:spacing w:val="-4"/>
          <w:sz w:val="20"/>
        </w:rPr>
        <w:t>Deep learning with depthwise separable convolutions.</w:t>
      </w:r>
      <w:r>
        <w:rPr>
          <w:spacing w:val="11"/>
          <w:sz w:val="20"/>
        </w:rPr>
        <w:t xml:space="preserve"> </w:t>
      </w:r>
      <w:r>
        <w:rPr>
          <w:spacing w:val="-4"/>
          <w:sz w:val="20"/>
        </w:rPr>
        <w:t xml:space="preserve">In </w:t>
      </w:r>
      <w:r>
        <w:rPr>
          <w:i/>
          <w:spacing w:val="-4"/>
          <w:sz w:val="20"/>
        </w:rPr>
        <w:t xml:space="preserve">Proceedings of the </w:t>
      </w:r>
      <w:r>
        <w:rPr>
          <w:i/>
          <w:spacing w:val="-2"/>
          <w:sz w:val="20"/>
        </w:rPr>
        <w:t>IEEE</w:t>
      </w:r>
      <w:r>
        <w:rPr>
          <w:i/>
          <w:sz w:val="20"/>
        </w:rPr>
        <w:t xml:space="preserve"> </w:t>
      </w:r>
      <w:r>
        <w:rPr>
          <w:i/>
          <w:spacing w:val="-2"/>
          <w:sz w:val="20"/>
        </w:rPr>
        <w:t>conference</w:t>
      </w:r>
      <w:r>
        <w:rPr>
          <w:i/>
          <w:sz w:val="20"/>
        </w:rPr>
        <w:t xml:space="preserve"> </w:t>
      </w:r>
      <w:r>
        <w:rPr>
          <w:i/>
          <w:spacing w:val="-2"/>
          <w:sz w:val="20"/>
        </w:rPr>
        <w:t>on</w:t>
      </w:r>
      <w:r>
        <w:rPr>
          <w:i/>
          <w:sz w:val="20"/>
        </w:rPr>
        <w:t xml:space="preserve"> </w:t>
      </w:r>
      <w:r>
        <w:rPr>
          <w:i/>
          <w:spacing w:val="-2"/>
          <w:sz w:val="20"/>
        </w:rPr>
        <w:t>computer</w:t>
      </w:r>
      <w:r>
        <w:rPr>
          <w:i/>
          <w:sz w:val="20"/>
        </w:rPr>
        <w:t xml:space="preserve"> </w:t>
      </w:r>
      <w:r>
        <w:rPr>
          <w:i/>
          <w:spacing w:val="-2"/>
          <w:sz w:val="20"/>
        </w:rPr>
        <w:t>vision and</w:t>
      </w:r>
      <w:r>
        <w:rPr>
          <w:i/>
          <w:sz w:val="20"/>
        </w:rPr>
        <w:t xml:space="preserve"> </w:t>
      </w:r>
      <w:r>
        <w:rPr>
          <w:i/>
          <w:spacing w:val="-2"/>
          <w:sz w:val="20"/>
        </w:rPr>
        <w:t>pattern</w:t>
      </w:r>
      <w:r>
        <w:rPr>
          <w:i/>
          <w:sz w:val="20"/>
        </w:rPr>
        <w:t xml:space="preserve"> </w:t>
      </w:r>
      <w:r>
        <w:rPr>
          <w:i/>
          <w:spacing w:val="-2"/>
          <w:sz w:val="20"/>
        </w:rPr>
        <w:t>recognition</w:t>
      </w:r>
      <w:r>
        <w:rPr>
          <w:spacing w:val="-2"/>
          <w:sz w:val="20"/>
        </w:rPr>
        <w:t>, pages 1251–1258, 2017.</w:t>
      </w:r>
    </w:p>
    <w:p w14:paraId="288514F4" w14:textId="77777777" w:rsidR="0096722D" w:rsidRDefault="00BE2784">
      <w:pPr>
        <w:spacing w:before="161" w:line="420" w:lineRule="auto"/>
        <w:ind w:left="929" w:right="48"/>
        <w:rPr>
          <w:sz w:val="20"/>
        </w:rPr>
      </w:pPr>
      <w:bookmarkStart w:id="353" w:name="_bookmark88"/>
      <w:bookmarkEnd w:id="353"/>
      <w:r>
        <w:rPr>
          <w:spacing w:val="-4"/>
          <w:sz w:val="20"/>
        </w:rPr>
        <w:t>Jie Hu, Li Shen, and Gang Sun.</w:t>
      </w:r>
      <w:r>
        <w:rPr>
          <w:sz w:val="20"/>
        </w:rPr>
        <w:t xml:space="preserve"> </w:t>
      </w:r>
      <w:r>
        <w:rPr>
          <w:spacing w:val="-4"/>
          <w:sz w:val="20"/>
        </w:rPr>
        <w:t>Sque</w:t>
      </w:r>
      <w:r>
        <w:rPr>
          <w:spacing w:val="-4"/>
          <w:sz w:val="20"/>
        </w:rPr>
        <w:t>eze-and-excitation networks.</w:t>
      </w:r>
      <w:r>
        <w:rPr>
          <w:sz w:val="20"/>
        </w:rPr>
        <w:t xml:space="preserve"> </w:t>
      </w:r>
      <w:r>
        <w:rPr>
          <w:spacing w:val="-4"/>
          <w:sz w:val="20"/>
        </w:rPr>
        <w:t>In</w:t>
      </w:r>
      <w:r>
        <w:rPr>
          <w:spacing w:val="-5"/>
          <w:sz w:val="20"/>
        </w:rPr>
        <w:t xml:space="preserve"> </w:t>
      </w:r>
      <w:r>
        <w:rPr>
          <w:i/>
          <w:spacing w:val="-4"/>
          <w:sz w:val="20"/>
        </w:rPr>
        <w:t xml:space="preserve">Proceedings of the IEEE conference </w:t>
      </w:r>
      <w:r>
        <w:rPr>
          <w:i/>
          <w:spacing w:val="-2"/>
          <w:sz w:val="20"/>
        </w:rPr>
        <w:t>on</w:t>
      </w:r>
      <w:r>
        <w:rPr>
          <w:i/>
          <w:sz w:val="20"/>
        </w:rPr>
        <w:t xml:space="preserve"> </w:t>
      </w:r>
      <w:r>
        <w:rPr>
          <w:i/>
          <w:spacing w:val="-2"/>
          <w:sz w:val="20"/>
        </w:rPr>
        <w:t>computer</w:t>
      </w:r>
      <w:r>
        <w:rPr>
          <w:i/>
          <w:sz w:val="20"/>
        </w:rPr>
        <w:t xml:space="preserve"> </w:t>
      </w:r>
      <w:r>
        <w:rPr>
          <w:i/>
          <w:spacing w:val="-2"/>
          <w:sz w:val="20"/>
        </w:rPr>
        <w:t>vision</w:t>
      </w:r>
      <w:r>
        <w:rPr>
          <w:i/>
          <w:sz w:val="20"/>
        </w:rPr>
        <w:t xml:space="preserve"> </w:t>
      </w:r>
      <w:r>
        <w:rPr>
          <w:i/>
          <w:spacing w:val="-2"/>
          <w:sz w:val="20"/>
        </w:rPr>
        <w:t>and</w:t>
      </w:r>
      <w:r>
        <w:rPr>
          <w:i/>
          <w:sz w:val="20"/>
        </w:rPr>
        <w:t xml:space="preserve"> </w:t>
      </w:r>
      <w:r>
        <w:rPr>
          <w:i/>
          <w:spacing w:val="-2"/>
          <w:sz w:val="20"/>
        </w:rPr>
        <w:t>pattern</w:t>
      </w:r>
      <w:r>
        <w:rPr>
          <w:i/>
          <w:sz w:val="20"/>
        </w:rPr>
        <w:t xml:space="preserve"> </w:t>
      </w:r>
      <w:r>
        <w:rPr>
          <w:i/>
          <w:spacing w:val="-2"/>
          <w:sz w:val="20"/>
        </w:rPr>
        <w:t>recognition</w:t>
      </w:r>
      <w:r>
        <w:rPr>
          <w:spacing w:val="-2"/>
          <w:sz w:val="20"/>
        </w:rPr>
        <w:t>, pages 7132–7141, 2018.</w:t>
      </w:r>
    </w:p>
    <w:p w14:paraId="1481990E" w14:textId="77777777" w:rsidR="0096722D" w:rsidRDefault="00BE2784">
      <w:pPr>
        <w:pStyle w:val="BodyText"/>
        <w:spacing w:before="162" w:line="420" w:lineRule="auto"/>
        <w:ind w:left="929"/>
      </w:pPr>
      <w:bookmarkStart w:id="354" w:name="_bookmark89"/>
      <w:bookmarkEnd w:id="354"/>
      <w:r>
        <w:rPr>
          <w:spacing w:val="-2"/>
        </w:rPr>
        <w:t>Dmitry</w:t>
      </w:r>
      <w:r>
        <w:rPr>
          <w:spacing w:val="-11"/>
        </w:rPr>
        <w:t xml:space="preserve"> </w:t>
      </w:r>
      <w:r>
        <w:rPr>
          <w:spacing w:val="-2"/>
        </w:rPr>
        <w:t>Ulyanov,</w:t>
      </w:r>
      <w:r>
        <w:rPr>
          <w:spacing w:val="-10"/>
        </w:rPr>
        <w:t xml:space="preserve"> </w:t>
      </w:r>
      <w:r>
        <w:rPr>
          <w:spacing w:val="-2"/>
        </w:rPr>
        <w:t>Andrea</w:t>
      </w:r>
      <w:r>
        <w:rPr>
          <w:spacing w:val="-10"/>
        </w:rPr>
        <w:t xml:space="preserve"> </w:t>
      </w:r>
      <w:r>
        <w:rPr>
          <w:spacing w:val="-2"/>
        </w:rPr>
        <w:t>Vedaldi,</w:t>
      </w:r>
      <w:r>
        <w:rPr>
          <w:spacing w:val="-10"/>
        </w:rPr>
        <w:t xml:space="preserve"> </w:t>
      </w:r>
      <w:r>
        <w:rPr>
          <w:spacing w:val="-2"/>
        </w:rPr>
        <w:t>and</w:t>
      </w:r>
      <w:r>
        <w:rPr>
          <w:spacing w:val="-10"/>
        </w:rPr>
        <w:t xml:space="preserve"> </w:t>
      </w:r>
      <w:r>
        <w:rPr>
          <w:spacing w:val="-2"/>
        </w:rPr>
        <w:t>Victor</w:t>
      </w:r>
      <w:r>
        <w:rPr>
          <w:spacing w:val="-10"/>
        </w:rPr>
        <w:t xml:space="preserve"> </w:t>
      </w:r>
      <w:r>
        <w:rPr>
          <w:spacing w:val="-2"/>
        </w:rPr>
        <w:t>Lempitsky.</w:t>
      </w:r>
      <w:r>
        <w:rPr>
          <w:spacing w:val="-10"/>
        </w:rPr>
        <w:t xml:space="preserve"> </w:t>
      </w:r>
      <w:r>
        <w:rPr>
          <w:spacing w:val="-2"/>
        </w:rPr>
        <w:t>Instance</w:t>
      </w:r>
      <w:r>
        <w:rPr>
          <w:spacing w:val="-10"/>
        </w:rPr>
        <w:t xml:space="preserve"> </w:t>
      </w:r>
      <w:r>
        <w:rPr>
          <w:spacing w:val="-2"/>
        </w:rPr>
        <w:t>normalization:</w:t>
      </w:r>
      <w:r>
        <w:rPr>
          <w:spacing w:val="7"/>
        </w:rPr>
        <w:t xml:space="preserve"> </w:t>
      </w:r>
      <w:r>
        <w:rPr>
          <w:spacing w:val="-2"/>
        </w:rPr>
        <w:t>The</w:t>
      </w:r>
      <w:r>
        <w:rPr>
          <w:spacing w:val="-11"/>
        </w:rPr>
        <w:t xml:space="preserve"> </w:t>
      </w:r>
      <w:r>
        <w:rPr>
          <w:spacing w:val="-2"/>
        </w:rPr>
        <w:t>missing</w:t>
      </w:r>
      <w:r>
        <w:rPr>
          <w:spacing w:val="-10"/>
        </w:rPr>
        <w:t xml:space="preserve"> </w:t>
      </w:r>
      <w:r>
        <w:rPr>
          <w:spacing w:val="-2"/>
        </w:rPr>
        <w:t xml:space="preserve">ingredient </w:t>
      </w:r>
      <w:r>
        <w:t>for</w:t>
      </w:r>
      <w:r>
        <w:rPr>
          <w:spacing w:val="-4"/>
        </w:rPr>
        <w:t xml:space="preserve"> </w:t>
      </w:r>
      <w:r>
        <w:t>fast</w:t>
      </w:r>
      <w:r>
        <w:rPr>
          <w:spacing w:val="-4"/>
        </w:rPr>
        <w:t xml:space="preserve"> </w:t>
      </w:r>
      <w:r>
        <w:t>stylization.</w:t>
      </w:r>
      <w:r>
        <w:rPr>
          <w:spacing w:val="10"/>
        </w:rPr>
        <w:t xml:space="preserve"> </w:t>
      </w:r>
      <w:r>
        <w:rPr>
          <w:i/>
        </w:rPr>
        <w:t>arXiv preprint</w:t>
      </w:r>
      <w:r>
        <w:rPr>
          <w:i/>
          <w:spacing w:val="-1"/>
        </w:rPr>
        <w:t xml:space="preserve"> </w:t>
      </w:r>
      <w:r>
        <w:rPr>
          <w:i/>
        </w:rPr>
        <w:t>arXiv:1607.08022</w:t>
      </w:r>
      <w:r>
        <w:t>,</w:t>
      </w:r>
      <w:r>
        <w:rPr>
          <w:spacing w:val="-4"/>
        </w:rPr>
        <w:t xml:space="preserve"> </w:t>
      </w:r>
      <w:r>
        <w:t>2016.</w:t>
      </w:r>
    </w:p>
    <w:p w14:paraId="4AD95B58" w14:textId="77777777" w:rsidR="0096722D" w:rsidRDefault="00BE2784">
      <w:pPr>
        <w:spacing w:before="161"/>
        <w:ind w:left="929"/>
        <w:rPr>
          <w:sz w:val="20"/>
        </w:rPr>
      </w:pPr>
      <w:bookmarkStart w:id="355" w:name="_bookmark90"/>
      <w:bookmarkEnd w:id="355"/>
      <w:r>
        <w:rPr>
          <w:spacing w:val="-4"/>
          <w:sz w:val="20"/>
        </w:rPr>
        <w:t>Albert</w:t>
      </w:r>
      <w:r>
        <w:rPr>
          <w:sz w:val="20"/>
        </w:rPr>
        <w:t xml:space="preserve"> </w:t>
      </w:r>
      <w:r>
        <w:rPr>
          <w:spacing w:val="-4"/>
          <w:sz w:val="20"/>
        </w:rPr>
        <w:t>Tarantola.</w:t>
      </w:r>
      <w:r>
        <w:rPr>
          <w:spacing w:val="16"/>
          <w:sz w:val="20"/>
        </w:rPr>
        <w:t xml:space="preserve"> </w:t>
      </w:r>
      <w:r>
        <w:rPr>
          <w:i/>
          <w:spacing w:val="-4"/>
          <w:sz w:val="20"/>
        </w:rPr>
        <w:t>Inverse</w:t>
      </w:r>
      <w:r>
        <w:rPr>
          <w:i/>
          <w:spacing w:val="5"/>
          <w:sz w:val="20"/>
        </w:rPr>
        <w:t xml:space="preserve"> </w:t>
      </w:r>
      <w:r>
        <w:rPr>
          <w:i/>
          <w:spacing w:val="-4"/>
          <w:sz w:val="20"/>
        </w:rPr>
        <w:t>problem</w:t>
      </w:r>
      <w:r>
        <w:rPr>
          <w:i/>
          <w:spacing w:val="5"/>
          <w:sz w:val="20"/>
        </w:rPr>
        <w:t xml:space="preserve"> </w:t>
      </w:r>
      <w:r>
        <w:rPr>
          <w:i/>
          <w:spacing w:val="-4"/>
          <w:sz w:val="20"/>
        </w:rPr>
        <w:t>theory</w:t>
      </w:r>
      <w:r>
        <w:rPr>
          <w:i/>
          <w:spacing w:val="4"/>
          <w:sz w:val="20"/>
        </w:rPr>
        <w:t xml:space="preserve"> </w:t>
      </w:r>
      <w:r>
        <w:rPr>
          <w:i/>
          <w:spacing w:val="-4"/>
          <w:sz w:val="20"/>
        </w:rPr>
        <w:t>and</w:t>
      </w:r>
      <w:r>
        <w:rPr>
          <w:i/>
          <w:spacing w:val="5"/>
          <w:sz w:val="20"/>
        </w:rPr>
        <w:t xml:space="preserve"> </w:t>
      </w:r>
      <w:r>
        <w:rPr>
          <w:i/>
          <w:spacing w:val="-4"/>
          <w:sz w:val="20"/>
        </w:rPr>
        <w:t>methods</w:t>
      </w:r>
      <w:r>
        <w:rPr>
          <w:i/>
          <w:spacing w:val="5"/>
          <w:sz w:val="20"/>
        </w:rPr>
        <w:t xml:space="preserve"> </w:t>
      </w:r>
      <w:r>
        <w:rPr>
          <w:i/>
          <w:spacing w:val="-4"/>
          <w:sz w:val="20"/>
        </w:rPr>
        <w:t>for</w:t>
      </w:r>
      <w:r>
        <w:rPr>
          <w:i/>
          <w:spacing w:val="4"/>
          <w:sz w:val="20"/>
        </w:rPr>
        <w:t xml:space="preserve"> </w:t>
      </w:r>
      <w:r>
        <w:rPr>
          <w:i/>
          <w:spacing w:val="-4"/>
          <w:sz w:val="20"/>
        </w:rPr>
        <w:t>model</w:t>
      </w:r>
      <w:r>
        <w:rPr>
          <w:i/>
          <w:spacing w:val="5"/>
          <w:sz w:val="20"/>
        </w:rPr>
        <w:t xml:space="preserve"> </w:t>
      </w:r>
      <w:r>
        <w:rPr>
          <w:i/>
          <w:spacing w:val="-4"/>
          <w:sz w:val="20"/>
        </w:rPr>
        <w:t>parameter</w:t>
      </w:r>
      <w:r>
        <w:rPr>
          <w:i/>
          <w:spacing w:val="4"/>
          <w:sz w:val="20"/>
        </w:rPr>
        <w:t xml:space="preserve"> </w:t>
      </w:r>
      <w:r>
        <w:rPr>
          <w:i/>
          <w:spacing w:val="-4"/>
          <w:sz w:val="20"/>
        </w:rPr>
        <w:t>estimation</w:t>
      </w:r>
      <w:r>
        <w:rPr>
          <w:spacing w:val="-4"/>
          <w:sz w:val="20"/>
        </w:rPr>
        <w:t>.</w:t>
      </w:r>
      <w:r>
        <w:rPr>
          <w:spacing w:val="17"/>
          <w:sz w:val="20"/>
        </w:rPr>
        <w:t xml:space="preserve"> </w:t>
      </w:r>
      <w:r>
        <w:rPr>
          <w:spacing w:val="-4"/>
          <w:sz w:val="20"/>
        </w:rPr>
        <w:t>SIAM,</w:t>
      </w:r>
      <w:r>
        <w:rPr>
          <w:spacing w:val="1"/>
          <w:sz w:val="20"/>
        </w:rPr>
        <w:t xml:space="preserve"> </w:t>
      </w:r>
      <w:r>
        <w:rPr>
          <w:spacing w:val="-4"/>
          <w:sz w:val="20"/>
        </w:rPr>
        <w:t>2005.</w:t>
      </w:r>
    </w:p>
    <w:p w14:paraId="0F920DB9" w14:textId="77777777" w:rsidR="0096722D" w:rsidRDefault="0096722D">
      <w:pPr>
        <w:pStyle w:val="BodyText"/>
        <w:spacing w:before="103"/>
        <w:ind w:left="0"/>
      </w:pPr>
    </w:p>
    <w:p w14:paraId="71252202" w14:textId="77777777" w:rsidR="0096722D" w:rsidRDefault="00BE2784">
      <w:pPr>
        <w:spacing w:line="420" w:lineRule="auto"/>
        <w:ind w:left="929" w:right="157"/>
        <w:jc w:val="both"/>
        <w:rPr>
          <w:sz w:val="20"/>
        </w:rPr>
      </w:pPr>
      <w:bookmarkStart w:id="356" w:name="_bookmark91"/>
      <w:bookmarkEnd w:id="356"/>
      <w:r>
        <w:rPr>
          <w:sz w:val="20"/>
        </w:rPr>
        <w:t>D.S. Oliver, A.C. Reynolds, and N. Liu.</w:t>
      </w:r>
      <w:r>
        <w:rPr>
          <w:spacing w:val="33"/>
          <w:sz w:val="20"/>
        </w:rPr>
        <w:t xml:space="preserve"> </w:t>
      </w:r>
      <w:r>
        <w:rPr>
          <w:i/>
          <w:sz w:val="20"/>
        </w:rPr>
        <w:t>Inverse theory for petroleum reservoir characterization and history</w:t>
      </w:r>
      <w:r>
        <w:rPr>
          <w:i/>
          <w:spacing w:val="-2"/>
          <w:sz w:val="20"/>
        </w:rPr>
        <w:t xml:space="preserve"> </w:t>
      </w:r>
      <w:r>
        <w:rPr>
          <w:i/>
          <w:sz w:val="20"/>
        </w:rPr>
        <w:t>matching</w:t>
      </w:r>
      <w:r>
        <w:rPr>
          <w:sz w:val="20"/>
        </w:rPr>
        <w:t>,</w:t>
      </w:r>
      <w:r>
        <w:rPr>
          <w:spacing w:val="-6"/>
          <w:sz w:val="20"/>
        </w:rPr>
        <w:t xml:space="preserve"> </w:t>
      </w:r>
      <w:r>
        <w:rPr>
          <w:sz w:val="20"/>
        </w:rPr>
        <w:t>volume</w:t>
      </w:r>
      <w:r>
        <w:rPr>
          <w:spacing w:val="-5"/>
          <w:sz w:val="20"/>
        </w:rPr>
        <w:t xml:space="preserve"> </w:t>
      </w:r>
      <w:r>
        <w:rPr>
          <w:sz w:val="20"/>
        </w:rPr>
        <w:t>9780521881517.</w:t>
      </w:r>
      <w:r>
        <w:rPr>
          <w:spacing w:val="9"/>
          <w:sz w:val="20"/>
        </w:rPr>
        <w:t xml:space="preserve"> </w:t>
      </w:r>
      <w:r>
        <w:rPr>
          <w:sz w:val="20"/>
        </w:rPr>
        <w:t>2008.</w:t>
      </w:r>
      <w:r>
        <w:rPr>
          <w:spacing w:val="9"/>
          <w:sz w:val="20"/>
        </w:rPr>
        <w:t xml:space="preserve"> </w:t>
      </w:r>
      <w:r>
        <w:rPr>
          <w:sz w:val="20"/>
        </w:rPr>
        <w:t>doi:</w:t>
      </w:r>
      <w:r>
        <w:rPr>
          <w:spacing w:val="9"/>
          <w:sz w:val="20"/>
        </w:rPr>
        <w:t xml:space="preserve"> </w:t>
      </w:r>
      <w:r>
        <w:rPr>
          <w:sz w:val="20"/>
        </w:rPr>
        <w:t>10.1017/CBO9780511535642.</w:t>
      </w:r>
      <w:r>
        <w:rPr>
          <w:spacing w:val="8"/>
          <w:sz w:val="20"/>
        </w:rPr>
        <w:t xml:space="preserve"> </w:t>
      </w:r>
      <w:r>
        <w:rPr>
          <w:sz w:val="20"/>
        </w:rPr>
        <w:t>cited</w:t>
      </w:r>
      <w:r>
        <w:rPr>
          <w:spacing w:val="-5"/>
          <w:sz w:val="20"/>
        </w:rPr>
        <w:t xml:space="preserve"> </w:t>
      </w:r>
      <w:proofErr w:type="gramStart"/>
      <w:r>
        <w:rPr>
          <w:sz w:val="20"/>
        </w:rPr>
        <w:t>By</w:t>
      </w:r>
      <w:proofErr w:type="gramEnd"/>
      <w:r>
        <w:rPr>
          <w:spacing w:val="-5"/>
          <w:sz w:val="20"/>
        </w:rPr>
        <w:t xml:space="preserve"> </w:t>
      </w:r>
      <w:r>
        <w:rPr>
          <w:sz w:val="20"/>
        </w:rPr>
        <w:t>766.</w:t>
      </w:r>
    </w:p>
    <w:p w14:paraId="3896A295" w14:textId="77777777" w:rsidR="0096722D" w:rsidRDefault="00BE2784">
      <w:pPr>
        <w:pStyle w:val="BodyText"/>
        <w:spacing w:before="162" w:line="420" w:lineRule="auto"/>
        <w:ind w:left="929" w:right="155"/>
        <w:jc w:val="both"/>
      </w:pPr>
      <w:bookmarkStart w:id="357" w:name="_bookmark92"/>
      <w:bookmarkEnd w:id="357"/>
      <w:r>
        <w:t>Zhou</w:t>
      </w:r>
      <w:r>
        <w:rPr>
          <w:spacing w:val="-5"/>
        </w:rPr>
        <w:t xml:space="preserve"> </w:t>
      </w:r>
      <w:r>
        <w:t>Wang,</w:t>
      </w:r>
      <w:r>
        <w:rPr>
          <w:spacing w:val="-5"/>
        </w:rPr>
        <w:t xml:space="preserve"> </w:t>
      </w:r>
      <w:r>
        <w:t>Alan</w:t>
      </w:r>
      <w:r>
        <w:rPr>
          <w:spacing w:val="-5"/>
        </w:rPr>
        <w:t xml:space="preserve"> </w:t>
      </w:r>
      <w:r>
        <w:t>C.</w:t>
      </w:r>
      <w:r>
        <w:rPr>
          <w:spacing w:val="-5"/>
        </w:rPr>
        <w:t xml:space="preserve"> </w:t>
      </w:r>
      <w:r>
        <w:t>Bovik,</w:t>
      </w:r>
      <w:r>
        <w:rPr>
          <w:spacing w:val="-5"/>
        </w:rPr>
        <w:t xml:space="preserve"> </w:t>
      </w:r>
      <w:r>
        <w:t>Hamid</w:t>
      </w:r>
      <w:r>
        <w:rPr>
          <w:spacing w:val="-5"/>
        </w:rPr>
        <w:t xml:space="preserve"> </w:t>
      </w:r>
      <w:r>
        <w:t>R.</w:t>
      </w:r>
      <w:r>
        <w:rPr>
          <w:spacing w:val="-5"/>
        </w:rPr>
        <w:t xml:space="preserve"> </w:t>
      </w:r>
      <w:r>
        <w:t>Sheikh,</w:t>
      </w:r>
      <w:r>
        <w:rPr>
          <w:spacing w:val="-5"/>
        </w:rPr>
        <w:t xml:space="preserve"> </w:t>
      </w:r>
      <w:r>
        <w:t>and</w:t>
      </w:r>
      <w:r>
        <w:rPr>
          <w:spacing w:val="-5"/>
        </w:rPr>
        <w:t xml:space="preserve"> </w:t>
      </w:r>
      <w:r>
        <w:t>Eero</w:t>
      </w:r>
      <w:r>
        <w:rPr>
          <w:spacing w:val="-5"/>
        </w:rPr>
        <w:t xml:space="preserve"> </w:t>
      </w:r>
      <w:r>
        <w:t>P.</w:t>
      </w:r>
      <w:r>
        <w:rPr>
          <w:spacing w:val="-5"/>
        </w:rPr>
        <w:t xml:space="preserve"> </w:t>
      </w:r>
      <w:r>
        <w:t>Simoncelli. Image</w:t>
      </w:r>
      <w:r>
        <w:rPr>
          <w:spacing w:val="-5"/>
        </w:rPr>
        <w:t xml:space="preserve"> </w:t>
      </w:r>
      <w:r>
        <w:t>quality</w:t>
      </w:r>
      <w:r>
        <w:rPr>
          <w:spacing w:val="-5"/>
        </w:rPr>
        <w:t xml:space="preserve"> </w:t>
      </w:r>
      <w:r>
        <w:t>assessment: from error</w:t>
      </w:r>
      <w:r>
        <w:rPr>
          <w:spacing w:val="-7"/>
        </w:rPr>
        <w:t xml:space="preserve"> </w:t>
      </w:r>
      <w:r>
        <w:t>visibility</w:t>
      </w:r>
      <w:r>
        <w:rPr>
          <w:spacing w:val="-7"/>
        </w:rPr>
        <w:t xml:space="preserve"> </w:t>
      </w:r>
      <w:r>
        <w:t>to</w:t>
      </w:r>
      <w:r>
        <w:rPr>
          <w:spacing w:val="-7"/>
        </w:rPr>
        <w:t xml:space="preserve"> </w:t>
      </w:r>
      <w:r>
        <w:t>structural</w:t>
      </w:r>
      <w:r>
        <w:rPr>
          <w:spacing w:val="-7"/>
        </w:rPr>
        <w:t xml:space="preserve"> </w:t>
      </w:r>
      <w:r>
        <w:t>similarity.</w:t>
      </w:r>
      <w:r>
        <w:rPr>
          <w:spacing w:val="18"/>
        </w:rPr>
        <w:t xml:space="preserve"> </w:t>
      </w:r>
      <w:r>
        <w:rPr>
          <w:i/>
        </w:rPr>
        <w:t>IEEE</w:t>
      </w:r>
      <w:r>
        <w:rPr>
          <w:i/>
          <w:spacing w:val="-5"/>
        </w:rPr>
        <w:t xml:space="preserve"> </w:t>
      </w:r>
      <w:r>
        <w:rPr>
          <w:i/>
        </w:rPr>
        <w:t>Transactions</w:t>
      </w:r>
      <w:r>
        <w:rPr>
          <w:i/>
          <w:spacing w:val="-5"/>
        </w:rPr>
        <w:t xml:space="preserve"> </w:t>
      </w:r>
      <w:r>
        <w:rPr>
          <w:i/>
        </w:rPr>
        <w:t>on</w:t>
      </w:r>
      <w:r>
        <w:rPr>
          <w:i/>
          <w:spacing w:val="-5"/>
        </w:rPr>
        <w:t xml:space="preserve"> </w:t>
      </w:r>
      <w:r>
        <w:rPr>
          <w:i/>
        </w:rPr>
        <w:t>Image</w:t>
      </w:r>
      <w:r>
        <w:rPr>
          <w:i/>
          <w:spacing w:val="-5"/>
        </w:rPr>
        <w:t xml:space="preserve"> </w:t>
      </w:r>
      <w:r>
        <w:rPr>
          <w:i/>
        </w:rPr>
        <w:t>Processing</w:t>
      </w:r>
      <w:r>
        <w:t>,</w:t>
      </w:r>
      <w:r>
        <w:rPr>
          <w:spacing w:val="-5"/>
        </w:rPr>
        <w:t xml:space="preserve"> </w:t>
      </w:r>
      <w:r>
        <w:t>13:600–612,</w:t>
      </w:r>
      <w:r>
        <w:rPr>
          <w:spacing w:val="-5"/>
        </w:rPr>
        <w:t xml:space="preserve"> </w:t>
      </w:r>
      <w:r>
        <w:t>4</w:t>
      </w:r>
      <w:r>
        <w:rPr>
          <w:spacing w:val="-7"/>
        </w:rPr>
        <w:t xml:space="preserve"> </w:t>
      </w:r>
      <w:r>
        <w:t>2004. ISSN</w:t>
      </w:r>
      <w:r>
        <w:rPr>
          <w:spacing w:val="-5"/>
        </w:rPr>
        <w:t xml:space="preserve"> </w:t>
      </w:r>
      <w:r>
        <w:t>1941-0042.</w:t>
      </w:r>
      <w:r>
        <w:rPr>
          <w:spacing w:val="9"/>
        </w:rPr>
        <w:t xml:space="preserve"> </w:t>
      </w:r>
      <w:r>
        <w:t>doi:</w:t>
      </w:r>
      <w:r>
        <w:rPr>
          <w:spacing w:val="10"/>
        </w:rPr>
        <w:t xml:space="preserve"> </w:t>
      </w:r>
      <w:r>
        <w:t>doi.org/10.1109/TIP.2003.819861.</w:t>
      </w:r>
    </w:p>
    <w:p w14:paraId="05E811B6" w14:textId="77777777" w:rsidR="0096722D" w:rsidRDefault="00BE2784">
      <w:pPr>
        <w:spacing w:before="162" w:line="420" w:lineRule="auto"/>
        <w:ind w:left="929" w:right="158"/>
        <w:jc w:val="both"/>
        <w:rPr>
          <w:sz w:val="20"/>
        </w:rPr>
      </w:pPr>
      <w:bookmarkStart w:id="358" w:name="_bookmark93"/>
      <w:bookmarkEnd w:id="358"/>
      <w:r>
        <w:rPr>
          <w:sz w:val="20"/>
        </w:rPr>
        <w:t>Ilya Loshchilov and Frank Hutter.</w:t>
      </w:r>
      <w:r>
        <w:rPr>
          <w:spacing w:val="40"/>
          <w:sz w:val="20"/>
        </w:rPr>
        <w:t xml:space="preserve"> </w:t>
      </w:r>
      <w:r>
        <w:rPr>
          <w:sz w:val="20"/>
        </w:rPr>
        <w:t>Decoupled weight decay regularization.</w:t>
      </w:r>
      <w:r>
        <w:rPr>
          <w:spacing w:val="40"/>
          <w:sz w:val="20"/>
        </w:rPr>
        <w:t xml:space="preserve"> </w:t>
      </w:r>
      <w:r>
        <w:rPr>
          <w:i/>
          <w:sz w:val="20"/>
        </w:rPr>
        <w:t>arXiv preprint arXiv:1711.05101</w:t>
      </w:r>
      <w:r>
        <w:rPr>
          <w:sz w:val="20"/>
        </w:rPr>
        <w:t>, 2017.</w:t>
      </w:r>
    </w:p>
    <w:p w14:paraId="32FC35F4" w14:textId="77777777" w:rsidR="0096722D" w:rsidRDefault="00BE2784">
      <w:pPr>
        <w:spacing w:before="161" w:line="420" w:lineRule="auto"/>
        <w:ind w:left="929" w:right="158"/>
        <w:jc w:val="both"/>
        <w:rPr>
          <w:sz w:val="20"/>
        </w:rPr>
      </w:pPr>
      <w:bookmarkStart w:id="359" w:name="_bookmark94"/>
      <w:bookmarkEnd w:id="359"/>
      <w:r>
        <w:rPr>
          <w:sz w:val="20"/>
        </w:rPr>
        <w:t>Diederik P Kingma and Jimmy Ba.</w:t>
      </w:r>
      <w:r>
        <w:rPr>
          <w:spacing w:val="40"/>
          <w:sz w:val="20"/>
        </w:rPr>
        <w:t xml:space="preserve"> </w:t>
      </w:r>
      <w:r>
        <w:rPr>
          <w:sz w:val="20"/>
        </w:rPr>
        <w:t>Adam: A method for stochastic optimization.</w:t>
      </w:r>
      <w:r>
        <w:rPr>
          <w:spacing w:val="40"/>
          <w:sz w:val="20"/>
        </w:rPr>
        <w:t xml:space="preserve"> </w:t>
      </w:r>
      <w:r>
        <w:rPr>
          <w:i/>
          <w:sz w:val="20"/>
        </w:rPr>
        <w:t>arXiv preprint arXiv:1412.6980</w:t>
      </w:r>
      <w:r>
        <w:rPr>
          <w:sz w:val="20"/>
        </w:rPr>
        <w:t>, 2014.</w:t>
      </w:r>
    </w:p>
    <w:p w14:paraId="10AEAC62" w14:textId="77777777" w:rsidR="0096722D" w:rsidRDefault="00BE2784">
      <w:pPr>
        <w:spacing w:before="161" w:line="420" w:lineRule="auto"/>
        <w:ind w:left="929" w:right="153"/>
        <w:jc w:val="both"/>
        <w:rPr>
          <w:sz w:val="20"/>
        </w:rPr>
      </w:pPr>
      <w:bookmarkStart w:id="360" w:name="_bookmark95"/>
      <w:bookmarkEnd w:id="360"/>
      <w:r>
        <w:rPr>
          <w:sz w:val="20"/>
        </w:rPr>
        <w:t>Ashish</w:t>
      </w:r>
      <w:r>
        <w:rPr>
          <w:spacing w:val="-13"/>
          <w:sz w:val="20"/>
        </w:rPr>
        <w:t xml:space="preserve"> </w:t>
      </w:r>
      <w:r>
        <w:rPr>
          <w:sz w:val="20"/>
        </w:rPr>
        <w:t>Vaswani,</w:t>
      </w:r>
      <w:r>
        <w:rPr>
          <w:spacing w:val="-12"/>
          <w:sz w:val="20"/>
        </w:rPr>
        <w:t xml:space="preserve"> </w:t>
      </w:r>
      <w:r>
        <w:rPr>
          <w:sz w:val="20"/>
        </w:rPr>
        <w:t>Noam</w:t>
      </w:r>
      <w:r>
        <w:rPr>
          <w:spacing w:val="-10"/>
          <w:sz w:val="20"/>
        </w:rPr>
        <w:t xml:space="preserve"> </w:t>
      </w:r>
      <w:r>
        <w:rPr>
          <w:sz w:val="20"/>
        </w:rPr>
        <w:t xml:space="preserve">Shazeer, Niki Parmar, Jakob Uszkoreit, Llion Jones, Aidan N Gomez, </w:t>
      </w:r>
      <w:r>
        <w:rPr>
          <w:spacing w:val="-117"/>
          <w:w w:val="115"/>
          <w:sz w:val="20"/>
        </w:rPr>
        <w:t>L</w:t>
      </w:r>
      <w:r>
        <w:rPr>
          <w:w w:val="85"/>
          <w:sz w:val="20"/>
        </w:rPr>
        <w:t>-</w:t>
      </w:r>
      <w:r>
        <w:rPr>
          <w:spacing w:val="46"/>
          <w:sz w:val="20"/>
        </w:rPr>
        <w:t xml:space="preserve"> </w:t>
      </w:r>
      <w:r>
        <w:rPr>
          <w:sz w:val="20"/>
        </w:rPr>
        <w:t>ukasz Kaiser</w:t>
      </w:r>
      <w:r>
        <w:rPr>
          <w:sz w:val="20"/>
        </w:rPr>
        <w:t>, and Illia Polosukhin.</w:t>
      </w:r>
      <w:r>
        <w:rPr>
          <w:spacing w:val="40"/>
          <w:sz w:val="20"/>
        </w:rPr>
        <w:t xml:space="preserve"> </w:t>
      </w:r>
      <w:r>
        <w:rPr>
          <w:sz w:val="20"/>
        </w:rPr>
        <w:t>Attention is all you need.</w:t>
      </w:r>
      <w:r>
        <w:rPr>
          <w:spacing w:val="40"/>
          <w:sz w:val="20"/>
        </w:rPr>
        <w:t xml:space="preserve"> </w:t>
      </w:r>
      <w:r>
        <w:rPr>
          <w:i/>
          <w:sz w:val="20"/>
        </w:rPr>
        <w:t>Advances in neural information processing systems</w:t>
      </w:r>
      <w:r>
        <w:rPr>
          <w:sz w:val="20"/>
        </w:rPr>
        <w:t>, 30, 2017.</w:t>
      </w:r>
    </w:p>
    <w:p w14:paraId="1817DDCE" w14:textId="77777777" w:rsidR="0096722D" w:rsidRDefault="00BE2784">
      <w:pPr>
        <w:spacing w:before="162" w:line="420" w:lineRule="auto"/>
        <w:ind w:left="929" w:right="157"/>
        <w:jc w:val="both"/>
        <w:rPr>
          <w:sz w:val="20"/>
        </w:rPr>
      </w:pPr>
      <w:r>
        <w:rPr>
          <w:noProof/>
        </w:rPr>
        <mc:AlternateContent>
          <mc:Choice Requires="wps">
            <w:drawing>
              <wp:anchor distT="0" distB="0" distL="0" distR="0" simplePos="0" relativeHeight="15744000" behindDoc="0" locked="0" layoutInCell="1" allowOverlap="1" wp14:anchorId="3C4B4CF8" wp14:editId="2FD4A747">
                <wp:simplePos x="0" y="0"/>
                <wp:positionH relativeFrom="page">
                  <wp:posOffset>2198497</wp:posOffset>
                </wp:positionH>
                <wp:positionV relativeFrom="paragraph">
                  <wp:posOffset>470279</wp:posOffset>
                </wp:positionV>
                <wp:extent cx="38100" cy="1270"/>
                <wp:effectExtent l="0" t="0" r="0" b="0"/>
                <wp:wrapNone/>
                <wp:docPr id="50" name="Graphic 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2CC1AD9" id="Graphic 50" o:spid="_x0000_s1026" style="position:absolute;margin-left:173.1pt;margin-top:37.05pt;width:3pt;height:.1pt;z-index:15744000;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" path="m,l37960,e" filled="f" strokeweight=".14039mm">
                <v:path arrowok="t"/>
                <w10:wrap anchorx="page"/>
              </v:shape>
            </w:pict>
          </mc:Fallback>
        </mc:AlternateContent>
      </w:r>
      <w:bookmarkStart w:id="361" w:name="_bookmark96"/>
      <w:bookmarkEnd w:id="361"/>
      <w:r>
        <w:rPr>
          <w:sz w:val="20"/>
        </w:rPr>
        <w:t>Q. Li and G. Liu.</w:t>
      </w:r>
      <w:r>
        <w:rPr>
          <w:spacing w:val="40"/>
          <w:sz w:val="20"/>
        </w:rPr>
        <w:t xml:space="preserve"> </w:t>
      </w:r>
      <w:r>
        <w:rPr>
          <w:i/>
          <w:sz w:val="20"/>
        </w:rPr>
        <w:t>Risk assessment of the geological storage of CO2:</w:t>
      </w:r>
      <w:r>
        <w:rPr>
          <w:i/>
          <w:spacing w:val="35"/>
          <w:sz w:val="20"/>
        </w:rPr>
        <w:t xml:space="preserve"> </w:t>
      </w:r>
      <w:r>
        <w:rPr>
          <w:i/>
          <w:sz w:val="20"/>
        </w:rPr>
        <w:t>A review</w:t>
      </w:r>
      <w:r>
        <w:rPr>
          <w:sz w:val="20"/>
        </w:rPr>
        <w:t>.</w:t>
      </w:r>
      <w:r>
        <w:rPr>
          <w:spacing w:val="40"/>
          <w:sz w:val="20"/>
        </w:rPr>
        <w:t xml:space="preserve"> </w:t>
      </w:r>
      <w:r>
        <w:rPr>
          <w:sz w:val="20"/>
        </w:rPr>
        <w:t>2016.</w:t>
      </w:r>
      <w:r>
        <w:rPr>
          <w:spacing w:val="40"/>
          <w:sz w:val="20"/>
        </w:rPr>
        <w:t xml:space="preserve"> </w:t>
      </w:r>
      <w:r>
        <w:rPr>
          <w:sz w:val="20"/>
        </w:rPr>
        <w:t>doi:</w:t>
      </w:r>
      <w:r>
        <w:rPr>
          <w:spacing w:val="34"/>
          <w:sz w:val="20"/>
        </w:rPr>
        <w:t xml:space="preserve"> </w:t>
      </w:r>
      <w:r>
        <w:rPr>
          <w:sz w:val="20"/>
        </w:rPr>
        <w:t>10.1007/ 978-3-319-27019-7 13.</w:t>
      </w:r>
      <w:r>
        <w:rPr>
          <w:spacing w:val="40"/>
          <w:sz w:val="20"/>
        </w:rPr>
        <w:t xml:space="preserve"> </w:t>
      </w:r>
      <w:r>
        <w:rPr>
          <w:sz w:val="20"/>
        </w:rPr>
        <w:t xml:space="preserve">cited </w:t>
      </w:r>
      <w:proofErr w:type="gramStart"/>
      <w:r>
        <w:rPr>
          <w:sz w:val="20"/>
        </w:rPr>
        <w:t>By</w:t>
      </w:r>
      <w:proofErr w:type="gramEnd"/>
      <w:r>
        <w:rPr>
          <w:sz w:val="20"/>
        </w:rPr>
        <w:t xml:space="preserve"> 39.</w:t>
      </w:r>
    </w:p>
    <w:p w14:paraId="66A4F622" w14:textId="77777777" w:rsidR="0096722D" w:rsidRDefault="0096722D">
      <w:pPr>
        <w:spacing w:line="420" w:lineRule="auto"/>
        <w:jc w:val="both"/>
        <w:rPr>
          <w:sz w:val="20"/>
        </w:rPr>
        <w:sectPr w:rsidR="0096722D">
          <w:pgSz w:w="12240" w:h="15840"/>
          <w:pgMar w:top="1400" w:right="1280" w:bottom="980" w:left="920" w:header="0" w:footer="792" w:gutter="0"/>
          <w:cols w:space="720"/>
        </w:sectPr>
      </w:pPr>
    </w:p>
    <w:p w14:paraId="61836F6F" w14:textId="77777777" w:rsidR="0096722D" w:rsidRDefault="00BE2784">
      <w:pPr>
        <w:pStyle w:val="BodyText"/>
        <w:spacing w:before="56"/>
      </w:pPr>
      <w:r>
        <w:rPr>
          <w:rFonts w:ascii="Arial"/>
          <w:sz w:val="10"/>
        </w:rPr>
        <w:t>645</w:t>
      </w:r>
      <w:r>
        <w:rPr>
          <w:rFonts w:ascii="Arial"/>
          <w:spacing w:val="130"/>
          <w:sz w:val="10"/>
        </w:rPr>
        <w:t xml:space="preserve"> </w:t>
      </w:r>
      <w:bookmarkStart w:id="362" w:name="_bookmark97"/>
      <w:bookmarkEnd w:id="362"/>
      <w:r>
        <w:t>[86]</w:t>
      </w:r>
      <w:r>
        <w:rPr>
          <w:spacing w:val="31"/>
        </w:rPr>
        <w:t xml:space="preserve"> </w:t>
      </w:r>
      <w:r>
        <w:t>R.A.</w:t>
      </w:r>
      <w:r>
        <w:rPr>
          <w:spacing w:val="12"/>
        </w:rPr>
        <w:t xml:space="preserve"> </w:t>
      </w:r>
      <w:r>
        <w:t>Chadwick,</w:t>
      </w:r>
      <w:r>
        <w:rPr>
          <w:spacing w:val="12"/>
        </w:rPr>
        <w:t xml:space="preserve"> </w:t>
      </w:r>
      <w:r>
        <w:t>R.</w:t>
      </w:r>
      <w:r>
        <w:rPr>
          <w:spacing w:val="12"/>
        </w:rPr>
        <w:t xml:space="preserve"> </w:t>
      </w:r>
      <w:r>
        <w:t>Arts,</w:t>
      </w:r>
      <w:r>
        <w:rPr>
          <w:spacing w:val="12"/>
        </w:rPr>
        <w:t xml:space="preserve"> </w:t>
      </w:r>
      <w:r>
        <w:t>and</w:t>
      </w:r>
      <w:r>
        <w:rPr>
          <w:spacing w:val="12"/>
        </w:rPr>
        <w:t xml:space="preserve"> </w:t>
      </w:r>
      <w:r>
        <w:t>O.</w:t>
      </w:r>
      <w:r>
        <w:rPr>
          <w:spacing w:val="11"/>
        </w:rPr>
        <w:t xml:space="preserve"> </w:t>
      </w:r>
      <w:r>
        <w:t>Eiken.</w:t>
      </w:r>
      <w:r>
        <w:rPr>
          <w:spacing w:val="42"/>
        </w:rPr>
        <w:t xml:space="preserve"> </w:t>
      </w:r>
      <w:r>
        <w:t>4d</w:t>
      </w:r>
      <w:r>
        <w:rPr>
          <w:spacing w:val="12"/>
        </w:rPr>
        <w:t xml:space="preserve"> </w:t>
      </w:r>
      <w:r>
        <w:t>seismic</w:t>
      </w:r>
      <w:r>
        <w:rPr>
          <w:spacing w:val="11"/>
        </w:rPr>
        <w:t xml:space="preserve"> </w:t>
      </w:r>
      <w:r>
        <w:t>quantification</w:t>
      </w:r>
      <w:r>
        <w:rPr>
          <w:spacing w:val="11"/>
        </w:rPr>
        <w:t xml:space="preserve"> </w:t>
      </w:r>
      <w:r>
        <w:t>of</w:t>
      </w:r>
      <w:r>
        <w:rPr>
          <w:spacing w:val="11"/>
        </w:rPr>
        <w:t xml:space="preserve"> </w:t>
      </w:r>
      <w:r>
        <w:t>a</w:t>
      </w:r>
      <w:r>
        <w:rPr>
          <w:spacing w:val="12"/>
        </w:rPr>
        <w:t xml:space="preserve"> </w:t>
      </w:r>
      <w:r>
        <w:t>growing</w:t>
      </w:r>
      <w:r>
        <w:rPr>
          <w:spacing w:val="11"/>
        </w:rPr>
        <w:t xml:space="preserve"> </w:t>
      </w:r>
      <w:r>
        <w:t>co2</w:t>
      </w:r>
      <w:r>
        <w:rPr>
          <w:spacing w:val="11"/>
        </w:rPr>
        <w:t xml:space="preserve"> </w:t>
      </w:r>
      <w:r>
        <w:t>plume</w:t>
      </w:r>
      <w:r>
        <w:rPr>
          <w:spacing w:val="11"/>
        </w:rPr>
        <w:t xml:space="preserve"> </w:t>
      </w:r>
      <w:r>
        <w:t>at</w:t>
      </w:r>
      <w:r>
        <w:rPr>
          <w:spacing w:val="11"/>
        </w:rPr>
        <w:t xml:space="preserve"> </w:t>
      </w:r>
      <w:r>
        <w:rPr>
          <w:spacing w:val="-2"/>
        </w:rPr>
        <w:t>sleipner,</w:t>
      </w:r>
    </w:p>
    <w:p w14:paraId="0A56E38C" w14:textId="77777777" w:rsidR="0096722D" w:rsidRDefault="00BE2784">
      <w:pPr>
        <w:tabs>
          <w:tab w:val="left" w:pos="929"/>
        </w:tabs>
        <w:spacing w:before="171"/>
        <w:ind w:left="154"/>
        <w:rPr>
          <w:sz w:val="20"/>
        </w:rPr>
      </w:pPr>
      <w:r>
        <w:rPr>
          <w:rFonts w:ascii="Arial" w:hAnsi="Arial"/>
          <w:spacing w:val="-5"/>
          <w:sz w:val="10"/>
        </w:rPr>
        <w:t>646</w:t>
      </w:r>
      <w:r>
        <w:rPr>
          <w:rFonts w:ascii="Arial" w:hAnsi="Arial"/>
          <w:sz w:val="10"/>
        </w:rPr>
        <w:tab/>
      </w:r>
      <w:proofErr w:type="gramStart"/>
      <w:r>
        <w:rPr>
          <w:spacing w:val="-4"/>
          <w:sz w:val="20"/>
        </w:rPr>
        <w:t>north</w:t>
      </w:r>
      <w:r>
        <w:rPr>
          <w:spacing w:val="14"/>
          <w:sz w:val="20"/>
        </w:rPr>
        <w:t xml:space="preserve"> </w:t>
      </w:r>
      <w:r>
        <w:rPr>
          <w:spacing w:val="-4"/>
          <w:sz w:val="20"/>
        </w:rPr>
        <w:t>sea</w:t>
      </w:r>
      <w:proofErr w:type="gramEnd"/>
      <w:r>
        <w:rPr>
          <w:spacing w:val="-4"/>
          <w:sz w:val="20"/>
        </w:rPr>
        <w:t>.</w:t>
      </w:r>
      <w:r>
        <w:rPr>
          <w:spacing w:val="57"/>
          <w:sz w:val="20"/>
        </w:rPr>
        <w:t xml:space="preserve"> </w:t>
      </w:r>
      <w:r>
        <w:rPr>
          <w:i/>
          <w:spacing w:val="-4"/>
          <w:sz w:val="20"/>
        </w:rPr>
        <w:t>Petroleum</w:t>
      </w:r>
      <w:r>
        <w:rPr>
          <w:i/>
          <w:spacing w:val="17"/>
          <w:sz w:val="20"/>
        </w:rPr>
        <w:t xml:space="preserve"> </w:t>
      </w:r>
      <w:r>
        <w:rPr>
          <w:i/>
          <w:spacing w:val="-4"/>
          <w:sz w:val="20"/>
        </w:rPr>
        <w:t>Geology</w:t>
      </w:r>
      <w:r>
        <w:rPr>
          <w:i/>
          <w:spacing w:val="16"/>
          <w:sz w:val="20"/>
        </w:rPr>
        <w:t xml:space="preserve"> </w:t>
      </w:r>
      <w:r>
        <w:rPr>
          <w:i/>
          <w:spacing w:val="-4"/>
          <w:sz w:val="20"/>
        </w:rPr>
        <w:t>Conference</w:t>
      </w:r>
      <w:r>
        <w:rPr>
          <w:i/>
          <w:spacing w:val="16"/>
          <w:sz w:val="20"/>
        </w:rPr>
        <w:t xml:space="preserve"> </w:t>
      </w:r>
      <w:r>
        <w:rPr>
          <w:i/>
          <w:spacing w:val="-4"/>
          <w:sz w:val="20"/>
        </w:rPr>
        <w:t>Proceedings</w:t>
      </w:r>
      <w:r>
        <w:rPr>
          <w:spacing w:val="-4"/>
          <w:sz w:val="20"/>
        </w:rPr>
        <w:t>,</w:t>
      </w:r>
      <w:r>
        <w:rPr>
          <w:spacing w:val="18"/>
          <w:sz w:val="20"/>
        </w:rPr>
        <w:t xml:space="preserve"> </w:t>
      </w:r>
      <w:r>
        <w:rPr>
          <w:spacing w:val="-4"/>
          <w:sz w:val="20"/>
        </w:rPr>
        <w:t>6(0):1385–1399,</w:t>
      </w:r>
      <w:r>
        <w:rPr>
          <w:spacing w:val="18"/>
          <w:sz w:val="20"/>
        </w:rPr>
        <w:t xml:space="preserve"> </w:t>
      </w:r>
      <w:r>
        <w:rPr>
          <w:spacing w:val="-4"/>
          <w:sz w:val="20"/>
        </w:rPr>
        <w:t>2005.</w:t>
      </w:r>
      <w:r>
        <w:rPr>
          <w:spacing w:val="58"/>
          <w:sz w:val="20"/>
        </w:rPr>
        <w:t xml:space="preserve"> </w:t>
      </w:r>
      <w:r>
        <w:rPr>
          <w:spacing w:val="-4"/>
          <w:sz w:val="20"/>
        </w:rPr>
        <w:t>doi:</w:t>
      </w:r>
      <w:r>
        <w:rPr>
          <w:spacing w:val="44"/>
          <w:sz w:val="20"/>
        </w:rPr>
        <w:t xml:space="preserve"> </w:t>
      </w:r>
      <w:r>
        <w:rPr>
          <w:spacing w:val="-4"/>
          <w:sz w:val="20"/>
        </w:rPr>
        <w:t>10.1144/0061385.</w:t>
      </w:r>
    </w:p>
    <w:p w14:paraId="42642CC1" w14:textId="77777777" w:rsidR="0096722D" w:rsidRDefault="00BE2784">
      <w:pPr>
        <w:tabs>
          <w:tab w:val="left" w:pos="929"/>
        </w:tabs>
        <w:spacing w:before="171"/>
        <w:ind w:left="154"/>
        <w:rPr>
          <w:sz w:val="20"/>
        </w:rPr>
      </w:pPr>
      <w:r>
        <w:rPr>
          <w:rFonts w:ascii="Arial"/>
          <w:spacing w:val="-5"/>
          <w:sz w:val="10"/>
        </w:rPr>
        <w:t>647</w:t>
      </w:r>
      <w:r>
        <w:rPr>
          <w:rFonts w:ascii="Arial"/>
          <w:sz w:val="10"/>
        </w:rPr>
        <w:tab/>
      </w:r>
      <w:r>
        <w:rPr>
          <w:sz w:val="20"/>
        </w:rPr>
        <w:t>cited</w:t>
      </w:r>
      <w:r>
        <w:rPr>
          <w:spacing w:val="19"/>
          <w:sz w:val="20"/>
        </w:rPr>
        <w:t xml:space="preserve"> </w:t>
      </w:r>
      <w:proofErr w:type="gramStart"/>
      <w:r>
        <w:rPr>
          <w:sz w:val="20"/>
        </w:rPr>
        <w:t>By</w:t>
      </w:r>
      <w:proofErr w:type="gramEnd"/>
      <w:r>
        <w:rPr>
          <w:spacing w:val="20"/>
          <w:sz w:val="20"/>
        </w:rPr>
        <w:t xml:space="preserve"> </w:t>
      </w:r>
      <w:r>
        <w:rPr>
          <w:spacing w:val="-4"/>
          <w:sz w:val="20"/>
        </w:rPr>
        <w:t>188.</w:t>
      </w:r>
    </w:p>
    <w:p w14:paraId="1815B91D" w14:textId="77777777" w:rsidR="0096722D" w:rsidRDefault="0096722D">
      <w:pPr>
        <w:pStyle w:val="BodyText"/>
        <w:spacing w:before="104"/>
        <w:ind w:left="0"/>
      </w:pPr>
    </w:p>
    <w:p w14:paraId="146B4E93" w14:textId="77777777" w:rsidR="0096722D" w:rsidRDefault="00BE2784">
      <w:pPr>
        <w:pStyle w:val="BodyText"/>
        <w:spacing w:before="0"/>
      </w:pPr>
      <w:r>
        <w:rPr>
          <w:rFonts w:ascii="Arial"/>
          <w:sz w:val="10"/>
        </w:rPr>
        <w:t>648</w:t>
      </w:r>
      <w:r>
        <w:rPr>
          <w:rFonts w:ascii="Arial"/>
          <w:spacing w:val="107"/>
          <w:sz w:val="10"/>
        </w:rPr>
        <w:t xml:space="preserve"> </w:t>
      </w:r>
      <w:bookmarkStart w:id="363" w:name="_bookmark98"/>
      <w:bookmarkEnd w:id="363"/>
      <w:r>
        <w:t>[87]</w:t>
      </w:r>
      <w:r>
        <w:rPr>
          <w:spacing w:val="20"/>
        </w:rPr>
        <w:t xml:space="preserve"> </w:t>
      </w:r>
      <w:r>
        <w:t>R.A.</w:t>
      </w:r>
      <w:r>
        <w:rPr>
          <w:spacing w:val="-1"/>
        </w:rPr>
        <w:t xml:space="preserve"> </w:t>
      </w:r>
      <w:r>
        <w:t>Chadwick and D.J. Noy.</w:t>
      </w:r>
      <w:r>
        <w:rPr>
          <w:spacing w:val="21"/>
        </w:rPr>
        <w:t xml:space="preserve"> </w:t>
      </w:r>
      <w:r>
        <w:t>History-matching</w:t>
      </w:r>
      <w:r>
        <w:rPr>
          <w:spacing w:val="-1"/>
        </w:rPr>
        <w:t xml:space="preserve"> </w:t>
      </w:r>
      <w:r>
        <w:t>flow simulations and timelapse</w:t>
      </w:r>
      <w:r>
        <w:rPr>
          <w:spacing w:val="-1"/>
        </w:rPr>
        <w:t xml:space="preserve"> </w:t>
      </w:r>
      <w:r>
        <w:t xml:space="preserve">seismic data from </w:t>
      </w:r>
      <w:r>
        <w:rPr>
          <w:spacing w:val="-5"/>
        </w:rPr>
        <w:t>the</w:t>
      </w:r>
    </w:p>
    <w:p w14:paraId="73B22A5A" w14:textId="77777777" w:rsidR="0096722D" w:rsidRDefault="00BE2784">
      <w:pPr>
        <w:tabs>
          <w:tab w:val="left" w:pos="929"/>
        </w:tabs>
        <w:spacing w:before="171"/>
        <w:ind w:left="154"/>
        <w:rPr>
          <w:i/>
          <w:sz w:val="20"/>
        </w:rPr>
      </w:pPr>
      <w:r>
        <w:rPr>
          <w:rFonts w:ascii="Arial"/>
          <w:spacing w:val="-5"/>
          <w:sz w:val="10"/>
        </w:rPr>
        <w:t>649</w:t>
      </w:r>
      <w:r>
        <w:rPr>
          <w:rFonts w:ascii="Arial"/>
          <w:sz w:val="10"/>
        </w:rPr>
        <w:tab/>
      </w:r>
      <w:r>
        <w:rPr>
          <w:sz w:val="20"/>
        </w:rPr>
        <w:t>sleipner</w:t>
      </w:r>
      <w:r>
        <w:rPr>
          <w:spacing w:val="9"/>
          <w:sz w:val="20"/>
        </w:rPr>
        <w:t xml:space="preserve"> </w:t>
      </w:r>
      <w:r>
        <w:rPr>
          <w:sz w:val="20"/>
        </w:rPr>
        <w:t>co2</w:t>
      </w:r>
      <w:r>
        <w:rPr>
          <w:spacing w:val="9"/>
          <w:sz w:val="20"/>
        </w:rPr>
        <w:t xml:space="preserve"> </w:t>
      </w:r>
      <w:r>
        <w:rPr>
          <w:sz w:val="20"/>
        </w:rPr>
        <w:t>plume.</w:t>
      </w:r>
      <w:r>
        <w:rPr>
          <w:spacing w:val="46"/>
          <w:sz w:val="20"/>
        </w:rPr>
        <w:t xml:space="preserve"> </w:t>
      </w:r>
      <w:r>
        <w:rPr>
          <w:i/>
          <w:sz w:val="20"/>
        </w:rPr>
        <w:t>7th</w:t>
      </w:r>
      <w:r>
        <w:rPr>
          <w:i/>
          <w:spacing w:val="12"/>
          <w:sz w:val="20"/>
        </w:rPr>
        <w:t xml:space="preserve"> </w:t>
      </w:r>
      <w:r>
        <w:rPr>
          <w:i/>
          <w:sz w:val="20"/>
        </w:rPr>
        <w:t>Petroleum</w:t>
      </w:r>
      <w:r>
        <w:rPr>
          <w:i/>
          <w:spacing w:val="13"/>
          <w:sz w:val="20"/>
        </w:rPr>
        <w:t xml:space="preserve"> </w:t>
      </w:r>
      <w:r>
        <w:rPr>
          <w:i/>
          <w:sz w:val="20"/>
        </w:rPr>
        <w:t>Geology</w:t>
      </w:r>
      <w:r>
        <w:rPr>
          <w:i/>
          <w:spacing w:val="12"/>
          <w:sz w:val="20"/>
        </w:rPr>
        <w:t xml:space="preserve"> </w:t>
      </w:r>
      <w:r>
        <w:rPr>
          <w:i/>
          <w:sz w:val="20"/>
        </w:rPr>
        <w:t>Conference</w:t>
      </w:r>
      <w:r>
        <w:rPr>
          <w:i/>
          <w:spacing w:val="12"/>
          <w:sz w:val="20"/>
        </w:rPr>
        <w:t xml:space="preserve"> </w:t>
      </w:r>
      <w:r>
        <w:rPr>
          <w:i/>
          <w:sz w:val="20"/>
        </w:rPr>
        <w:t>[FROM</w:t>
      </w:r>
      <w:r>
        <w:rPr>
          <w:i/>
          <w:spacing w:val="13"/>
          <w:sz w:val="20"/>
        </w:rPr>
        <w:t xml:space="preserve"> </w:t>
      </w:r>
      <w:r>
        <w:rPr>
          <w:i/>
          <w:sz w:val="20"/>
        </w:rPr>
        <w:t>MATURE</w:t>
      </w:r>
      <w:r>
        <w:rPr>
          <w:i/>
          <w:spacing w:val="12"/>
          <w:sz w:val="20"/>
        </w:rPr>
        <w:t xml:space="preserve"> </w:t>
      </w:r>
      <w:r>
        <w:rPr>
          <w:i/>
          <w:sz w:val="20"/>
        </w:rPr>
        <w:t>BASINS</w:t>
      </w:r>
      <w:r>
        <w:rPr>
          <w:i/>
          <w:spacing w:val="12"/>
          <w:sz w:val="20"/>
        </w:rPr>
        <w:t xml:space="preserve"> </w:t>
      </w:r>
      <w:r>
        <w:rPr>
          <w:i/>
          <w:sz w:val="20"/>
        </w:rPr>
        <w:t>to</w:t>
      </w:r>
      <w:r>
        <w:rPr>
          <w:i/>
          <w:spacing w:val="13"/>
          <w:sz w:val="20"/>
        </w:rPr>
        <w:t xml:space="preserve"> </w:t>
      </w:r>
      <w:r>
        <w:rPr>
          <w:i/>
          <w:sz w:val="20"/>
        </w:rPr>
        <w:t>NEW</w:t>
      </w:r>
      <w:r>
        <w:rPr>
          <w:i/>
          <w:spacing w:val="12"/>
          <w:sz w:val="20"/>
        </w:rPr>
        <w:t xml:space="preserve"> </w:t>
      </w:r>
      <w:r>
        <w:rPr>
          <w:i/>
          <w:spacing w:val="-2"/>
          <w:sz w:val="20"/>
        </w:rPr>
        <w:t>FRON-</w:t>
      </w:r>
    </w:p>
    <w:p w14:paraId="150FAD71" w14:textId="77777777" w:rsidR="0096722D" w:rsidRDefault="00BE2784">
      <w:pPr>
        <w:tabs>
          <w:tab w:val="left" w:pos="929"/>
        </w:tabs>
        <w:spacing w:before="171"/>
        <w:ind w:left="154"/>
        <w:rPr>
          <w:sz w:val="20"/>
        </w:rPr>
      </w:pPr>
      <w:r>
        <w:rPr>
          <w:rFonts w:ascii="Arial" w:hAnsi="Arial"/>
          <w:spacing w:val="-5"/>
          <w:sz w:val="10"/>
        </w:rPr>
        <w:t>650</w:t>
      </w:r>
      <w:r>
        <w:rPr>
          <w:rFonts w:ascii="Arial" w:hAnsi="Arial"/>
          <w:sz w:val="10"/>
        </w:rPr>
        <w:tab/>
      </w:r>
      <w:r>
        <w:rPr>
          <w:i/>
          <w:spacing w:val="-4"/>
          <w:sz w:val="20"/>
        </w:rPr>
        <w:t>TIERS]</w:t>
      </w:r>
      <w:r>
        <w:rPr>
          <w:i/>
          <w:spacing w:val="12"/>
          <w:sz w:val="20"/>
        </w:rPr>
        <w:t xml:space="preserve"> </w:t>
      </w:r>
      <w:r>
        <w:rPr>
          <w:i/>
          <w:spacing w:val="-4"/>
          <w:sz w:val="20"/>
        </w:rPr>
        <w:t>(London,</w:t>
      </w:r>
      <w:r>
        <w:rPr>
          <w:i/>
          <w:spacing w:val="12"/>
          <w:sz w:val="20"/>
        </w:rPr>
        <w:t xml:space="preserve"> </w:t>
      </w:r>
      <w:r>
        <w:rPr>
          <w:i/>
          <w:spacing w:val="-4"/>
          <w:sz w:val="20"/>
        </w:rPr>
        <w:t>3/30/2009-4/2/2009)</w:t>
      </w:r>
      <w:r>
        <w:rPr>
          <w:i/>
          <w:spacing w:val="12"/>
          <w:sz w:val="20"/>
        </w:rPr>
        <w:t xml:space="preserve"> </w:t>
      </w:r>
      <w:r>
        <w:rPr>
          <w:i/>
          <w:spacing w:val="-4"/>
          <w:sz w:val="20"/>
        </w:rPr>
        <w:t>Proceedings</w:t>
      </w:r>
      <w:r>
        <w:rPr>
          <w:spacing w:val="-4"/>
          <w:sz w:val="20"/>
        </w:rPr>
        <w:t>,</w:t>
      </w:r>
      <w:r>
        <w:rPr>
          <w:spacing w:val="8"/>
          <w:sz w:val="20"/>
        </w:rPr>
        <w:t xml:space="preserve"> </w:t>
      </w:r>
      <w:r>
        <w:rPr>
          <w:spacing w:val="-4"/>
          <w:sz w:val="20"/>
        </w:rPr>
        <w:t>2:1171–1182,</w:t>
      </w:r>
      <w:r>
        <w:rPr>
          <w:spacing w:val="7"/>
          <w:sz w:val="20"/>
        </w:rPr>
        <w:t xml:space="preserve"> </w:t>
      </w:r>
      <w:r>
        <w:rPr>
          <w:spacing w:val="-4"/>
          <w:sz w:val="20"/>
        </w:rPr>
        <w:t>20</w:t>
      </w:r>
      <w:r>
        <w:rPr>
          <w:spacing w:val="-4"/>
          <w:sz w:val="20"/>
        </w:rPr>
        <w:t>10.</w:t>
      </w:r>
      <w:r>
        <w:rPr>
          <w:spacing w:val="26"/>
          <w:sz w:val="20"/>
        </w:rPr>
        <w:t xml:space="preserve"> </w:t>
      </w:r>
      <w:r>
        <w:rPr>
          <w:spacing w:val="-4"/>
          <w:sz w:val="20"/>
        </w:rPr>
        <w:t>cited</w:t>
      </w:r>
      <w:r>
        <w:rPr>
          <w:spacing w:val="8"/>
          <w:sz w:val="20"/>
        </w:rPr>
        <w:t xml:space="preserve"> </w:t>
      </w:r>
      <w:proofErr w:type="gramStart"/>
      <w:r>
        <w:rPr>
          <w:spacing w:val="-4"/>
          <w:sz w:val="20"/>
        </w:rPr>
        <w:t>By</w:t>
      </w:r>
      <w:proofErr w:type="gramEnd"/>
      <w:r>
        <w:rPr>
          <w:spacing w:val="8"/>
          <w:sz w:val="20"/>
        </w:rPr>
        <w:t xml:space="preserve"> </w:t>
      </w:r>
      <w:r>
        <w:rPr>
          <w:spacing w:val="-5"/>
          <w:sz w:val="20"/>
        </w:rPr>
        <w:t>31.</w:t>
      </w:r>
    </w:p>
    <w:p w14:paraId="157D8D83" w14:textId="77777777" w:rsidR="0096722D" w:rsidRDefault="0096722D">
      <w:pPr>
        <w:pStyle w:val="BodyText"/>
        <w:spacing w:before="104"/>
        <w:ind w:left="0"/>
      </w:pPr>
    </w:p>
    <w:p w14:paraId="0CAA9CAE" w14:textId="77777777" w:rsidR="0096722D" w:rsidRDefault="00BE2784">
      <w:pPr>
        <w:pStyle w:val="BodyText"/>
        <w:spacing w:before="0"/>
      </w:pPr>
      <w:r>
        <w:rPr>
          <w:rFonts w:ascii="Arial"/>
          <w:spacing w:val="-2"/>
          <w:sz w:val="10"/>
        </w:rPr>
        <w:t>651</w:t>
      </w:r>
      <w:r>
        <w:rPr>
          <w:rFonts w:ascii="Arial"/>
          <w:spacing w:val="125"/>
          <w:sz w:val="10"/>
        </w:rPr>
        <w:t xml:space="preserve"> </w:t>
      </w:r>
      <w:bookmarkStart w:id="364" w:name="_bookmark99"/>
      <w:bookmarkEnd w:id="364"/>
      <w:r>
        <w:rPr>
          <w:spacing w:val="-2"/>
        </w:rPr>
        <w:t>[88]</w:t>
      </w:r>
      <w:r>
        <w:rPr>
          <w:spacing w:val="29"/>
        </w:rPr>
        <w:t xml:space="preserve"> </w:t>
      </w:r>
      <w:r>
        <w:rPr>
          <w:spacing w:val="-2"/>
        </w:rPr>
        <w:t>Ismael</w:t>
      </w:r>
      <w:r>
        <w:rPr>
          <w:spacing w:val="18"/>
        </w:rPr>
        <w:t xml:space="preserve"> </w:t>
      </w:r>
      <w:r>
        <w:rPr>
          <w:spacing w:val="-2"/>
        </w:rPr>
        <w:t>Dawuda</w:t>
      </w:r>
      <w:r>
        <w:rPr>
          <w:spacing w:val="17"/>
        </w:rPr>
        <w:t xml:space="preserve"> </w:t>
      </w:r>
      <w:r>
        <w:rPr>
          <w:spacing w:val="-2"/>
        </w:rPr>
        <w:t>and</w:t>
      </w:r>
      <w:r>
        <w:rPr>
          <w:spacing w:val="17"/>
        </w:rPr>
        <w:t xml:space="preserve"> </w:t>
      </w:r>
      <w:r>
        <w:rPr>
          <w:spacing w:val="-2"/>
        </w:rPr>
        <w:t>Sanjay</w:t>
      </w:r>
      <w:r>
        <w:rPr>
          <w:spacing w:val="17"/>
        </w:rPr>
        <w:t xml:space="preserve"> </w:t>
      </w:r>
      <w:r>
        <w:rPr>
          <w:spacing w:val="-2"/>
        </w:rPr>
        <w:t>Srinivasan.</w:t>
      </w:r>
      <w:r>
        <w:rPr>
          <w:spacing w:val="63"/>
        </w:rPr>
        <w:t xml:space="preserve"> </w:t>
      </w:r>
      <w:r>
        <w:rPr>
          <w:spacing w:val="-2"/>
        </w:rPr>
        <w:t>Geologic</w:t>
      </w:r>
      <w:r>
        <w:rPr>
          <w:spacing w:val="17"/>
        </w:rPr>
        <w:t xml:space="preserve"> </w:t>
      </w:r>
      <w:r>
        <w:rPr>
          <w:spacing w:val="-2"/>
        </w:rPr>
        <w:t>modeling</w:t>
      </w:r>
      <w:r>
        <w:rPr>
          <w:spacing w:val="17"/>
        </w:rPr>
        <w:t xml:space="preserve"> </w:t>
      </w:r>
      <w:r>
        <w:rPr>
          <w:spacing w:val="-2"/>
        </w:rPr>
        <w:t>and</w:t>
      </w:r>
      <w:r>
        <w:rPr>
          <w:spacing w:val="17"/>
        </w:rPr>
        <w:t xml:space="preserve"> </w:t>
      </w:r>
      <w:r>
        <w:rPr>
          <w:spacing w:val="-2"/>
        </w:rPr>
        <w:t>ensemble-based</w:t>
      </w:r>
      <w:r>
        <w:rPr>
          <w:spacing w:val="18"/>
        </w:rPr>
        <w:t xml:space="preserve"> </w:t>
      </w:r>
      <w:r>
        <w:rPr>
          <w:spacing w:val="-2"/>
        </w:rPr>
        <w:t>history</w:t>
      </w:r>
      <w:r>
        <w:rPr>
          <w:spacing w:val="17"/>
        </w:rPr>
        <w:t xml:space="preserve"> </w:t>
      </w:r>
      <w:r>
        <w:rPr>
          <w:spacing w:val="-2"/>
        </w:rPr>
        <w:t>matching</w:t>
      </w:r>
      <w:r>
        <w:rPr>
          <w:spacing w:val="17"/>
        </w:rPr>
        <w:t xml:space="preserve"> </w:t>
      </w:r>
      <w:r>
        <w:rPr>
          <w:spacing w:val="-5"/>
        </w:rPr>
        <w:t>for</w:t>
      </w:r>
    </w:p>
    <w:p w14:paraId="08497AA2" w14:textId="77777777" w:rsidR="0096722D" w:rsidRDefault="00BE2784">
      <w:pPr>
        <w:tabs>
          <w:tab w:val="left" w:pos="929"/>
        </w:tabs>
        <w:spacing w:before="171"/>
        <w:ind w:left="154"/>
        <w:rPr>
          <w:sz w:val="20"/>
        </w:rPr>
      </w:pPr>
      <w:r>
        <w:rPr>
          <w:rFonts w:ascii="Arial"/>
          <w:spacing w:val="-5"/>
          <w:sz w:val="10"/>
        </w:rPr>
        <w:t>652</w:t>
      </w:r>
      <w:r>
        <w:rPr>
          <w:rFonts w:ascii="Arial"/>
          <w:sz w:val="10"/>
        </w:rPr>
        <w:tab/>
      </w:r>
      <w:r>
        <w:rPr>
          <w:spacing w:val="-2"/>
          <w:sz w:val="20"/>
        </w:rPr>
        <w:t>evaluating</w:t>
      </w:r>
      <w:r>
        <w:rPr>
          <w:spacing w:val="-9"/>
          <w:sz w:val="20"/>
        </w:rPr>
        <w:t xml:space="preserve"> </w:t>
      </w:r>
      <w:r>
        <w:rPr>
          <w:spacing w:val="-2"/>
          <w:sz w:val="20"/>
        </w:rPr>
        <w:t>co2</w:t>
      </w:r>
      <w:r>
        <w:rPr>
          <w:spacing w:val="-8"/>
          <w:sz w:val="20"/>
        </w:rPr>
        <w:t xml:space="preserve"> </w:t>
      </w:r>
      <w:r>
        <w:rPr>
          <w:spacing w:val="-2"/>
          <w:sz w:val="20"/>
        </w:rPr>
        <w:t>sequestration</w:t>
      </w:r>
      <w:r>
        <w:rPr>
          <w:spacing w:val="-9"/>
          <w:sz w:val="20"/>
        </w:rPr>
        <w:t xml:space="preserve"> </w:t>
      </w:r>
      <w:r>
        <w:rPr>
          <w:spacing w:val="-2"/>
          <w:sz w:val="20"/>
        </w:rPr>
        <w:t>potential</w:t>
      </w:r>
      <w:r>
        <w:rPr>
          <w:spacing w:val="-8"/>
          <w:sz w:val="20"/>
        </w:rPr>
        <w:t xml:space="preserve"> </w:t>
      </w:r>
      <w:r>
        <w:rPr>
          <w:spacing w:val="-2"/>
          <w:sz w:val="20"/>
        </w:rPr>
        <w:t>in</w:t>
      </w:r>
      <w:r>
        <w:rPr>
          <w:spacing w:val="-8"/>
          <w:sz w:val="20"/>
        </w:rPr>
        <w:t xml:space="preserve"> </w:t>
      </w:r>
      <w:r>
        <w:rPr>
          <w:spacing w:val="-2"/>
          <w:sz w:val="20"/>
        </w:rPr>
        <w:t>point</w:t>
      </w:r>
      <w:r>
        <w:rPr>
          <w:spacing w:val="-9"/>
          <w:sz w:val="20"/>
        </w:rPr>
        <w:t xml:space="preserve"> </w:t>
      </w:r>
      <w:r>
        <w:rPr>
          <w:spacing w:val="-2"/>
          <w:sz w:val="20"/>
        </w:rPr>
        <w:t>bar</w:t>
      </w:r>
      <w:r>
        <w:rPr>
          <w:spacing w:val="-8"/>
          <w:sz w:val="20"/>
        </w:rPr>
        <w:t xml:space="preserve"> </w:t>
      </w:r>
      <w:r>
        <w:rPr>
          <w:spacing w:val="-2"/>
          <w:sz w:val="20"/>
        </w:rPr>
        <w:t>reservoirs.</w:t>
      </w:r>
      <w:r>
        <w:rPr>
          <w:spacing w:val="4"/>
          <w:sz w:val="20"/>
        </w:rPr>
        <w:t xml:space="preserve"> </w:t>
      </w:r>
      <w:r>
        <w:rPr>
          <w:i/>
          <w:spacing w:val="-2"/>
          <w:sz w:val="20"/>
        </w:rPr>
        <w:t>Frontiers</w:t>
      </w:r>
      <w:r>
        <w:rPr>
          <w:i/>
          <w:spacing w:val="-5"/>
          <w:sz w:val="20"/>
        </w:rPr>
        <w:t xml:space="preserve"> </w:t>
      </w:r>
      <w:r>
        <w:rPr>
          <w:i/>
          <w:spacing w:val="-2"/>
          <w:sz w:val="20"/>
        </w:rPr>
        <w:t>in</w:t>
      </w:r>
      <w:r>
        <w:rPr>
          <w:i/>
          <w:spacing w:val="-5"/>
          <w:sz w:val="20"/>
        </w:rPr>
        <w:t xml:space="preserve"> </w:t>
      </w:r>
      <w:r>
        <w:rPr>
          <w:i/>
          <w:spacing w:val="-2"/>
          <w:sz w:val="20"/>
        </w:rPr>
        <w:t>Energy</w:t>
      </w:r>
      <w:r>
        <w:rPr>
          <w:i/>
          <w:spacing w:val="-4"/>
          <w:sz w:val="20"/>
        </w:rPr>
        <w:t xml:space="preserve"> </w:t>
      </w:r>
      <w:r>
        <w:rPr>
          <w:i/>
          <w:spacing w:val="-2"/>
          <w:sz w:val="20"/>
        </w:rPr>
        <w:t>Research</w:t>
      </w:r>
      <w:r>
        <w:rPr>
          <w:spacing w:val="-2"/>
          <w:sz w:val="20"/>
        </w:rPr>
        <w:t>,</w:t>
      </w:r>
      <w:r>
        <w:rPr>
          <w:spacing w:val="-8"/>
          <w:sz w:val="20"/>
        </w:rPr>
        <w:t xml:space="preserve"> </w:t>
      </w:r>
      <w:r>
        <w:rPr>
          <w:spacing w:val="-2"/>
          <w:sz w:val="20"/>
        </w:rPr>
        <w:t>10:867083,</w:t>
      </w:r>
    </w:p>
    <w:p w14:paraId="05F24DE8" w14:textId="77777777" w:rsidR="0096722D" w:rsidRDefault="00BE2784">
      <w:pPr>
        <w:tabs>
          <w:tab w:val="left" w:pos="929"/>
        </w:tabs>
        <w:spacing w:before="172"/>
        <w:ind w:left="154"/>
        <w:rPr>
          <w:sz w:val="20"/>
        </w:rPr>
      </w:pPr>
      <w:r>
        <w:rPr>
          <w:rFonts w:ascii="Arial"/>
          <w:spacing w:val="-5"/>
          <w:sz w:val="10"/>
        </w:rPr>
        <w:t>653</w:t>
      </w:r>
      <w:r>
        <w:rPr>
          <w:rFonts w:ascii="Arial"/>
          <w:sz w:val="10"/>
        </w:rPr>
        <w:tab/>
      </w:r>
      <w:r>
        <w:rPr>
          <w:spacing w:val="-2"/>
          <w:sz w:val="20"/>
        </w:rPr>
        <w:t>2022.</w:t>
      </w:r>
    </w:p>
    <w:sectPr w:rsidR="0096722D">
      <w:pgSz w:w="12240" w:h="15840"/>
      <w:pgMar w:top="1400" w:right="1280" w:bottom="980" w:left="920" w:header="0" w:footer="79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5" w:author="Pyrcz, Michael" w:date="2023-09-16T08:42:00Z" w:initials="PM">
    <w:p w14:paraId="7BFDCB9D" w14:textId="77777777" w:rsidR="00BE57CA" w:rsidRDefault="00BE57CA" w:rsidP="007C32CB">
      <w:pPr>
        <w:pStyle w:val="CommentText"/>
      </w:pPr>
      <w:r>
        <w:rPr>
          <w:rStyle w:val="CommentReference"/>
        </w:rPr>
        <w:annotationRef/>
      </w:r>
      <w:r>
        <w:t>could consider a couple standard geostats citations, Chiles and Delfiner, Pyrcz and Deutsch.</w:t>
      </w:r>
    </w:p>
  </w:comment>
  <w:comment w:id="29" w:author="Pyrcz, Michael" w:date="2023-09-16T08:43:00Z" w:initials="PM">
    <w:p w14:paraId="411831F0" w14:textId="77777777" w:rsidR="00BE57CA" w:rsidRDefault="00BE57CA" w:rsidP="003B310C">
      <w:pPr>
        <w:pStyle w:val="CommentText"/>
      </w:pPr>
      <w:r>
        <w:rPr>
          <w:rStyle w:val="CommentReference"/>
        </w:rPr>
        <w:annotationRef/>
      </w:r>
      <w:r>
        <w:t>what does this mean? Undefended. Expand or remove.</w:t>
      </w:r>
    </w:p>
  </w:comment>
  <w:comment w:id="31" w:author="Pyrcz, Michael" w:date="2023-09-16T08:44:00Z" w:initials="PM">
    <w:p w14:paraId="4DD998D3" w14:textId="77777777" w:rsidR="00BE57CA" w:rsidRDefault="00BE57CA" w:rsidP="00B0612E">
      <w:pPr>
        <w:pStyle w:val="CommentText"/>
      </w:pPr>
      <w:r>
        <w:rPr>
          <w:rStyle w:val="CommentReference"/>
        </w:rPr>
        <w:annotationRef/>
      </w:r>
      <w:r>
        <w:t>What is this? Decrease what? Ambiguous. Please specify, what about the problem is decreased?</w:t>
      </w:r>
    </w:p>
  </w:comment>
  <w:comment w:id="37" w:author="Pyrcz, Michael" w:date="2023-09-16T08:48:00Z" w:initials="PM">
    <w:p w14:paraId="6230CD17" w14:textId="77777777" w:rsidR="00EF3D55" w:rsidRDefault="00EF3D55" w:rsidP="006E31CC">
      <w:pPr>
        <w:pStyle w:val="CommentText"/>
      </w:pPr>
      <w:r>
        <w:rPr>
          <w:rStyle w:val="CommentReference"/>
        </w:rPr>
        <w:annotationRef/>
      </w:r>
      <w:r>
        <w:t>Is this necessary? What is the difference between the already introduced supervised ML model? Make sure our introduced concepts flow and fit together.</w:t>
      </w:r>
    </w:p>
  </w:comment>
  <w:comment w:id="41" w:author="Pyrcz, Michael" w:date="2023-09-16T08:41:00Z" w:initials="PM">
    <w:p w14:paraId="3747B923" w14:textId="6CC48507" w:rsidR="00BE57CA" w:rsidRDefault="00BE57CA" w:rsidP="0029411B">
      <w:pPr>
        <w:pStyle w:val="CommentText"/>
      </w:pPr>
      <w:r>
        <w:rPr>
          <w:rStyle w:val="CommentReference"/>
        </w:rPr>
        <w:annotationRef/>
      </w:r>
      <w:r>
        <w:t>good. Definitions in text and consistent figure.</w:t>
      </w:r>
    </w:p>
  </w:comment>
  <w:comment w:id="48" w:author="Pyrcz, Michael" w:date="2023-09-16T08:54:00Z" w:initials="PM">
    <w:p w14:paraId="311475A1" w14:textId="77777777" w:rsidR="00EF3D55" w:rsidRDefault="00EF3D55" w:rsidP="00EB1F84">
      <w:pPr>
        <w:pStyle w:val="CommentText"/>
      </w:pPr>
      <w:r>
        <w:rPr>
          <w:rStyle w:val="CommentReference"/>
        </w:rPr>
        <w:annotationRef/>
      </w:r>
      <w:r>
        <w:t>No hyphens outside of joining words in formal writing.</w:t>
      </w:r>
    </w:p>
  </w:comment>
  <w:comment w:id="68" w:author="Pyrcz, Michael" w:date="2023-09-16T08:57:00Z" w:initials="PM">
    <w:p w14:paraId="3DE0F3E9" w14:textId="77777777" w:rsidR="00EF3D55" w:rsidRDefault="00EF3D55" w:rsidP="00CC48D6">
      <w:pPr>
        <w:pStyle w:val="CommentText"/>
      </w:pPr>
      <w:r>
        <w:rPr>
          <w:rStyle w:val="CommentReference"/>
        </w:rPr>
        <w:annotationRef/>
      </w:r>
      <w:r>
        <w:t>How is this supported? Is a transformed more compressed? Please clarify and support with citation.</w:t>
      </w:r>
    </w:p>
  </w:comment>
  <w:comment w:id="69" w:author="Pyrcz, Michael" w:date="2023-09-16T08:58:00Z" w:initials="PM">
    <w:p w14:paraId="550FDF24" w14:textId="77777777" w:rsidR="00EF3D55" w:rsidRDefault="00EF3D55" w:rsidP="002B582C">
      <w:pPr>
        <w:pStyle w:val="CommentText"/>
      </w:pPr>
      <w:r>
        <w:rPr>
          <w:rStyle w:val="CommentReference"/>
        </w:rPr>
        <w:annotationRef/>
      </w:r>
      <w:r>
        <w:t xml:space="preserve">we have been talking about 'proxy' models for a while. Why introduce the new term here? If needed introduce when proxy is introduced. I don't think we need it. </w:t>
      </w:r>
    </w:p>
  </w:comment>
  <w:comment w:id="71" w:author="Pyrcz, Michael" w:date="2023-09-16T08:59:00Z" w:initials="PM">
    <w:p w14:paraId="68C9DF67" w14:textId="77777777" w:rsidR="00CD3F2E" w:rsidRDefault="00CD3F2E" w:rsidP="00F10772">
      <w:pPr>
        <w:pStyle w:val="CommentText"/>
      </w:pPr>
      <w:r>
        <w:rPr>
          <w:rStyle w:val="CommentReference"/>
        </w:rPr>
        <w:annotationRef/>
      </w:r>
      <w:r>
        <w:t>Stay in present tense.</w:t>
      </w:r>
    </w:p>
  </w:comment>
  <w:comment w:id="77" w:author="Pyrcz, Michael" w:date="2023-09-16T09:05:00Z" w:initials="PM">
    <w:p w14:paraId="1F5753BC" w14:textId="77777777" w:rsidR="00CD3F2E" w:rsidRDefault="00CD3F2E" w:rsidP="00EF3FCC">
      <w:pPr>
        <w:pStyle w:val="CommentText"/>
      </w:pPr>
      <w:r>
        <w:rPr>
          <w:rStyle w:val="CommentReference"/>
        </w:rPr>
        <w:annotationRef/>
      </w:r>
      <w:r>
        <w:t>We have a choice. Write to reservoir experts with terms like 'well flow rates' or write to a general scientific audience with terms like 'hydrocarbon production forecasts'. Remember before you knew anything about reservoirs and you thought, what is well flow?</w:t>
      </w:r>
    </w:p>
  </w:comment>
  <w:comment w:id="78" w:author="Pyrcz, Michael" w:date="2023-09-16T09:07:00Z" w:initials="PM">
    <w:p w14:paraId="1ED4EF36" w14:textId="77777777" w:rsidR="00CD3F2E" w:rsidRDefault="00CD3F2E" w:rsidP="00E24BF3">
      <w:pPr>
        <w:pStyle w:val="CommentText"/>
      </w:pPr>
      <w:r>
        <w:rPr>
          <w:rStyle w:val="CommentReference"/>
        </w:rPr>
        <w:annotationRef/>
      </w:r>
      <w:r>
        <w:t>image to … seems more consistent to me.</w:t>
      </w:r>
    </w:p>
  </w:comment>
  <w:comment w:id="83" w:author="Pyrcz, Michael" w:date="2023-09-16T09:07:00Z" w:initials="PM">
    <w:p w14:paraId="5B14AEB6" w14:textId="77777777" w:rsidR="00CD3F2E" w:rsidRDefault="00CD3F2E" w:rsidP="00C83144">
      <w:pPr>
        <w:pStyle w:val="CommentText"/>
      </w:pPr>
      <w:r>
        <w:rPr>
          <w:rStyle w:val="CommentReference"/>
        </w:rPr>
        <w:annotationRef/>
      </w:r>
      <w:r>
        <w:t>frame or image. Let's use a single term.</w:t>
      </w:r>
    </w:p>
  </w:comment>
  <w:comment w:id="84" w:author="Pyrcz, Michael" w:date="2023-09-16T09:08:00Z" w:initials="PM">
    <w:p w14:paraId="2560BAA8" w14:textId="77777777" w:rsidR="00CD3F2E" w:rsidRDefault="00CD3F2E" w:rsidP="004814DE">
      <w:pPr>
        <w:pStyle w:val="CommentText"/>
      </w:pPr>
      <w:r>
        <w:rPr>
          <w:rStyle w:val="CommentReference"/>
        </w:rPr>
        <w:annotationRef/>
      </w:r>
      <w:r>
        <w:t>citation are not part of the text. Sentence is incomplete. List some authors or concepts before citations.</w:t>
      </w:r>
    </w:p>
  </w:comment>
  <w:comment w:id="85" w:author="Pyrcz, Michael" w:date="2023-09-16T09:09:00Z" w:initials="PM">
    <w:p w14:paraId="6A5C2F6D" w14:textId="77777777" w:rsidR="00703D7E" w:rsidRDefault="00703D7E" w:rsidP="00164F14">
      <w:pPr>
        <w:pStyle w:val="CommentText"/>
      </w:pPr>
      <w:r>
        <w:rPr>
          <w:rStyle w:val="CommentReference"/>
        </w:rPr>
        <w:annotationRef/>
      </w:r>
      <w:r>
        <w:t>tense</w:t>
      </w:r>
    </w:p>
  </w:comment>
  <w:comment w:id="89" w:author="Pyrcz, Michael" w:date="2023-09-16T09:09:00Z" w:initials="PM">
    <w:p w14:paraId="69AAE5DF" w14:textId="77777777" w:rsidR="00703D7E" w:rsidRDefault="00703D7E" w:rsidP="00EF4F0D">
      <w:pPr>
        <w:pStyle w:val="CommentText"/>
      </w:pPr>
      <w:r>
        <w:rPr>
          <w:rStyle w:val="CommentReference"/>
        </w:rPr>
        <w:annotationRef/>
      </w:r>
      <w:r>
        <w:t>proving is a strong statement. What would be that proof?</w:t>
      </w:r>
    </w:p>
  </w:comment>
  <w:comment w:id="91" w:author="Pyrcz, Michael" w:date="2023-09-16T09:10:00Z" w:initials="PM">
    <w:p w14:paraId="7B13C74F" w14:textId="77777777" w:rsidR="00703D7E" w:rsidRDefault="00703D7E" w:rsidP="004A6988">
      <w:pPr>
        <w:pStyle w:val="CommentText"/>
      </w:pPr>
      <w:r>
        <w:rPr>
          <w:rStyle w:val="CommentReference"/>
        </w:rPr>
        <w:annotationRef/>
      </w:r>
      <w:r>
        <w:t>lots of unnecessary words. Get them!</w:t>
      </w:r>
    </w:p>
  </w:comment>
  <w:comment w:id="117" w:author="Pyrcz, Michael" w:date="2023-09-16T09:14:00Z" w:initials="PM">
    <w:p w14:paraId="406EF6F2" w14:textId="77777777" w:rsidR="00703D7E" w:rsidRDefault="00703D7E" w:rsidP="00E30D38">
      <w:pPr>
        <w:pStyle w:val="CommentText"/>
      </w:pPr>
      <w:r>
        <w:rPr>
          <w:rStyle w:val="CommentReference"/>
        </w:rPr>
        <w:annotationRef/>
      </w:r>
      <w:r>
        <w:t>This is our proposal. Is the channel-case part of it? Or could our model be trained for any case?</w:t>
      </w:r>
    </w:p>
  </w:comment>
  <w:comment w:id="120" w:author="Pyrcz, Michael" w:date="2023-09-16T09:16:00Z" w:initials="PM">
    <w:p w14:paraId="130B5FA8" w14:textId="77777777" w:rsidR="00703D7E" w:rsidRDefault="00703D7E" w:rsidP="000A5BA5">
      <w:pPr>
        <w:pStyle w:val="CommentText"/>
      </w:pPr>
      <w:r>
        <w:rPr>
          <w:rStyle w:val="CommentReference"/>
        </w:rPr>
        <w:annotationRef/>
      </w:r>
      <w:r>
        <w:t>Introduce the acronym above with first use.</w:t>
      </w:r>
    </w:p>
  </w:comment>
  <w:comment w:id="123" w:author="Pyrcz, Michael" w:date="2023-09-16T09:17:00Z" w:initials="PM">
    <w:p w14:paraId="5D96A8A5" w14:textId="77777777" w:rsidR="00703D7E" w:rsidRDefault="00703D7E" w:rsidP="00344C0D">
      <w:pPr>
        <w:pStyle w:val="CommentText"/>
      </w:pPr>
      <w:r>
        <w:rPr>
          <w:rStyle w:val="CommentReference"/>
        </w:rPr>
        <w:annotationRef/>
      </w:r>
      <w:r>
        <w:t>I propose that we move training data to results section. This is not our novel proposed method, Stochastic pix2vid. Or is there something novel about this? If so include statements in hypothesis paragraph.</w:t>
      </w:r>
    </w:p>
  </w:comment>
  <w:comment w:id="133" w:author="Pyrcz, Michael" w:date="2023-09-16T09:23:00Z" w:initials="PM">
    <w:p w14:paraId="0233C43D" w14:textId="77777777" w:rsidR="00E4162A" w:rsidRDefault="00E4162A" w:rsidP="00F13AFA">
      <w:pPr>
        <w:pStyle w:val="CommentText"/>
      </w:pPr>
      <w:r>
        <w:rPr>
          <w:rStyle w:val="CommentReference"/>
        </w:rPr>
        <w:annotationRef/>
      </w:r>
      <w:r>
        <w:t>Is our SGSIM a turbidite? Fluvial? Let's not list unless we matched one. We are describing what we did in methodology.</w:t>
      </w:r>
    </w:p>
  </w:comment>
  <w:comment w:id="140" w:author="Pyrcz, Michael" w:date="2023-09-16T09:25:00Z" w:initials="PM">
    <w:p w14:paraId="2B613D70" w14:textId="77777777" w:rsidR="00D825A8" w:rsidRDefault="00CC3F49" w:rsidP="00145C77">
      <w:pPr>
        <w:pStyle w:val="CommentText"/>
      </w:pPr>
      <w:r>
        <w:rPr>
          <w:rStyle w:val="CommentReference"/>
        </w:rPr>
        <w:annotationRef/>
      </w:r>
      <w:r w:rsidR="00D825A8">
        <w:t>Are the facies and por/perm consistent? Looks inconsistent? Did you simulate by facies? Unsure what conditioned and unconditioned por/perm is. How was it conditioned? If it is cookie cutter, then state that and just show the final models.</w:t>
      </w:r>
    </w:p>
  </w:comment>
  <w:comment w:id="147" w:author="Pyrcz, Michael" w:date="2023-09-16T09:27:00Z" w:initials="PM">
    <w:p w14:paraId="1925CB55" w14:textId="608BAA08" w:rsidR="00CC3F49" w:rsidRDefault="00CC3F49" w:rsidP="00C02A4B">
      <w:pPr>
        <w:pStyle w:val="CommentText"/>
      </w:pPr>
      <w:r>
        <w:rPr>
          <w:rStyle w:val="CommentReference"/>
        </w:rPr>
        <w:annotationRef/>
      </w:r>
      <w:r>
        <w:t>Why is this important? Expand or remove.</w:t>
      </w:r>
    </w:p>
  </w:comment>
  <w:comment w:id="152" w:author="Pyrcz, Michael" w:date="2023-09-16T09:32:00Z" w:initials="PM">
    <w:p w14:paraId="5DD86F97" w14:textId="77777777" w:rsidR="00D825A8" w:rsidRDefault="00D825A8" w:rsidP="00405EB0">
      <w:pPr>
        <w:pStyle w:val="CommentText"/>
      </w:pPr>
      <w:r>
        <w:rPr>
          <w:rStyle w:val="CommentReference"/>
        </w:rPr>
        <w:annotationRef/>
      </w:r>
      <w:r>
        <w:t>Perm doesn't look conditional to facies. Something is wrong. Please check.</w:t>
      </w:r>
    </w:p>
  </w:comment>
  <w:comment w:id="154" w:author="Pyrcz, Michael" w:date="2023-09-16T09:30:00Z" w:initials="PM">
    <w:p w14:paraId="05DDB47F" w14:textId="72BC97D6" w:rsidR="00D825A8" w:rsidRDefault="00D825A8" w:rsidP="0012454B">
      <w:pPr>
        <w:pStyle w:val="CommentText"/>
      </w:pPr>
      <w:r>
        <w:rPr>
          <w:rStyle w:val="CommentReference"/>
        </w:rPr>
        <w:annotationRef/>
      </w:r>
      <w:r>
        <w:t>Move to before you talk about making the geological models. Make a grid. Fill the grid.</w:t>
      </w:r>
    </w:p>
  </w:comment>
  <w:comment w:id="156" w:author="Pyrcz, Michael" w:date="2023-09-16T09:33:00Z" w:initials="PM">
    <w:p w14:paraId="1FCD44FA" w14:textId="77777777" w:rsidR="00D825A8" w:rsidRDefault="00D825A8" w:rsidP="0003410E">
      <w:pPr>
        <w:pStyle w:val="CommentText"/>
      </w:pPr>
      <w:r>
        <w:rPr>
          <w:rStyle w:val="CommentReference"/>
        </w:rPr>
        <w:annotationRef/>
      </w:r>
      <w:r>
        <w:t>cross reference the input static model figure here in the caption.</w:t>
      </w:r>
    </w:p>
  </w:comment>
  <w:comment w:id="158" w:author="Pyrcz, Michael" w:date="2023-09-16T09:34:00Z" w:initials="PM">
    <w:p w14:paraId="5997D885" w14:textId="77777777" w:rsidR="00D825A8" w:rsidRDefault="00D825A8" w:rsidP="008B380C">
      <w:pPr>
        <w:pStyle w:val="CommentText"/>
      </w:pPr>
      <w:r>
        <w:rPr>
          <w:rStyle w:val="CommentReference"/>
        </w:rPr>
        <w:annotationRef/>
      </w:r>
      <w:r>
        <w:t>I think all the above should go to the start of results. None of it seemed novel, i.e., it is not our proposed methodology.</w:t>
      </w:r>
    </w:p>
  </w:comment>
  <w:comment w:id="160" w:author="Pyrcz, Michael" w:date="2023-09-16T09:34:00Z" w:initials="PM">
    <w:p w14:paraId="17EB0401" w14:textId="77777777" w:rsidR="00D825A8" w:rsidRDefault="00D825A8" w:rsidP="003A32AB">
      <w:pPr>
        <w:pStyle w:val="CommentText"/>
      </w:pPr>
      <w:r>
        <w:rPr>
          <w:rStyle w:val="CommentReference"/>
        </w:rPr>
        <w:annotationRef/>
      </w:r>
      <w:r>
        <w:t>I feel proud for us. ☺️</w:t>
      </w:r>
    </w:p>
  </w:comment>
  <w:comment w:id="165" w:author="Pyrcz, Michael" w:date="2023-09-16T09:37:00Z" w:initials="PM">
    <w:p w14:paraId="1C42B718" w14:textId="77777777" w:rsidR="00D825A8" w:rsidRDefault="00D825A8" w:rsidP="0015610D">
      <w:pPr>
        <w:pStyle w:val="CommentText"/>
      </w:pPr>
      <w:r>
        <w:rPr>
          <w:rStyle w:val="CommentReference"/>
        </w:rPr>
        <w:annotationRef/>
      </w:r>
      <w:r>
        <w:t>is facies an actual input?</w:t>
      </w:r>
    </w:p>
  </w:comment>
  <w:comment w:id="172" w:author="Pyrcz, Michael" w:date="2023-09-16T09:39:00Z" w:initials="PM">
    <w:p w14:paraId="78CAA598" w14:textId="77777777" w:rsidR="00860D45" w:rsidRDefault="00860D45" w:rsidP="0026683E">
      <w:pPr>
        <w:pStyle w:val="CommentText"/>
      </w:pPr>
      <w:r>
        <w:rPr>
          <w:rStyle w:val="CommentReference"/>
        </w:rPr>
        <w:annotationRef/>
      </w:r>
      <w:r>
        <w:t>How? Unclear here. Expand or remove.</w:t>
      </w:r>
    </w:p>
  </w:comment>
  <w:comment w:id="175" w:author="Pyrcz, Michael" w:date="2023-09-16T09:41:00Z" w:initials="PM">
    <w:p w14:paraId="0B2250FE" w14:textId="77777777" w:rsidR="00860D45" w:rsidRDefault="00860D45" w:rsidP="001723FF">
      <w:pPr>
        <w:pStyle w:val="CommentText"/>
      </w:pPr>
      <w:r>
        <w:rPr>
          <w:rStyle w:val="CommentReference"/>
        </w:rPr>
        <w:annotationRef/>
      </w:r>
      <w:r>
        <w:t xml:space="preserve">where is this? Seems like part of the equation definitions / description. </w:t>
      </w:r>
    </w:p>
  </w:comment>
  <w:comment w:id="182" w:author="Pyrcz, Michael" w:date="2023-09-16T09:43:00Z" w:initials="PM">
    <w:p w14:paraId="297257D6" w14:textId="77777777" w:rsidR="00860D45" w:rsidRDefault="00860D45" w:rsidP="00F11AF8">
      <w:pPr>
        <w:pStyle w:val="CommentText"/>
      </w:pPr>
      <w:r>
        <w:rPr>
          <w:rStyle w:val="CommentReference"/>
        </w:rPr>
        <w:annotationRef/>
      </w:r>
      <w:r>
        <w:t>first null space use. Is this important and part of introduction? Can we define there?</w:t>
      </w:r>
    </w:p>
  </w:comment>
  <w:comment w:id="186" w:author="Pyrcz, Michael" w:date="2023-09-16T09:45:00Z" w:initials="PM">
    <w:p w14:paraId="4FDE1D85" w14:textId="77777777" w:rsidR="00860D45" w:rsidRDefault="00860D45" w:rsidP="0039043A">
      <w:pPr>
        <w:pStyle w:val="CommentText"/>
      </w:pPr>
      <w:r>
        <w:rPr>
          <w:rStyle w:val="CommentReference"/>
        </w:rPr>
        <w:annotationRef/>
      </w:r>
      <w:r>
        <w:t>Why?</w:t>
      </w:r>
    </w:p>
  </w:comment>
  <w:comment w:id="189" w:author="Pyrcz, Michael" w:date="2023-09-16T09:46:00Z" w:initials="PM">
    <w:p w14:paraId="32B20B58" w14:textId="77777777" w:rsidR="00860D45" w:rsidRDefault="00860D45" w:rsidP="00120785">
      <w:pPr>
        <w:pStyle w:val="CommentText"/>
      </w:pPr>
      <w:r>
        <w:rPr>
          <w:rStyle w:val="CommentReference"/>
        </w:rPr>
        <w:annotationRef/>
      </w:r>
      <w:r>
        <w:t>good.</w:t>
      </w:r>
    </w:p>
  </w:comment>
  <w:comment w:id="192" w:author="Pyrcz, Michael" w:date="2023-09-16T09:47:00Z" w:initials="PM">
    <w:p w14:paraId="52CFF8E0" w14:textId="77777777" w:rsidR="00860D45" w:rsidRDefault="00860D45" w:rsidP="00621229">
      <w:pPr>
        <w:pStyle w:val="CommentText"/>
      </w:pPr>
      <w:r>
        <w:rPr>
          <w:rStyle w:val="CommentReference"/>
        </w:rPr>
        <w:annotationRef/>
      </w:r>
      <w:r>
        <w:t>Did you draft Figures 10-12. If not cite. If so. Let's use consistent font and font size over all our figures.</w:t>
      </w:r>
    </w:p>
  </w:comment>
  <w:comment w:id="194" w:author="Pyrcz, Michael" w:date="2023-09-16T09:50:00Z" w:initials="PM">
    <w:p w14:paraId="76C93C1E" w14:textId="77777777" w:rsidR="00406B7E" w:rsidRDefault="00406B7E" w:rsidP="005A53BE">
      <w:pPr>
        <w:pStyle w:val="CommentText"/>
      </w:pPr>
      <w:r>
        <w:rPr>
          <w:rStyle w:val="CommentReference"/>
        </w:rPr>
        <w:annotationRef/>
      </w:r>
      <w:r>
        <w:t>d hat?</w:t>
      </w:r>
    </w:p>
  </w:comment>
  <w:comment w:id="195" w:author="Pyrcz, Michael" w:date="2023-09-16T09:50:00Z" w:initials="PM">
    <w:p w14:paraId="5A70BA8C" w14:textId="1D492C28" w:rsidR="00860D45" w:rsidRDefault="00860D45" w:rsidP="0083044F">
      <w:pPr>
        <w:pStyle w:val="CommentText"/>
      </w:pPr>
      <w:r>
        <w:rPr>
          <w:rStyle w:val="CommentReference"/>
        </w:rPr>
        <w:annotationRef/>
      </w:r>
      <w:r>
        <w:t xml:space="preserve">We finished the encoder and now we start steps enumeration? Let's use steps the entire time. Note, I like to have 1 concise enumerated list and then just paragraphs in sequence for each step. </w:t>
      </w:r>
    </w:p>
  </w:comment>
  <w:comment w:id="204" w:author="Pyrcz, Michael" w:date="2023-09-16T09:55:00Z" w:initials="PM">
    <w:p w14:paraId="6B792B18" w14:textId="77777777" w:rsidR="00406B7E" w:rsidRDefault="00406B7E" w:rsidP="00266962">
      <w:pPr>
        <w:pStyle w:val="CommentText"/>
      </w:pPr>
      <w:r>
        <w:rPr>
          <w:rStyle w:val="CommentReference"/>
        </w:rPr>
        <w:annotationRef/>
      </w:r>
      <w:r>
        <w:t xml:space="preserve">We haven't been saying reservoir. Let's stay general. </w:t>
      </w:r>
    </w:p>
  </w:comment>
  <w:comment w:id="208" w:author="Pyrcz, Michael" w:date="2023-09-16T09:56:00Z" w:initials="PM">
    <w:p w14:paraId="0E2955C5" w14:textId="77777777" w:rsidR="00406B7E" w:rsidRDefault="00406B7E" w:rsidP="00F15EF5">
      <w:pPr>
        <w:pStyle w:val="CommentText"/>
      </w:pPr>
      <w:r>
        <w:rPr>
          <w:rStyle w:val="CommentReference"/>
        </w:rPr>
        <w:annotationRef/>
      </w:r>
      <w:r>
        <w:t>d hat?</w:t>
      </w:r>
    </w:p>
  </w:comment>
  <w:comment w:id="209" w:author="Pyrcz, Michael" w:date="2023-09-16T09:57:00Z" w:initials="PM">
    <w:p w14:paraId="504BCB0E" w14:textId="77777777" w:rsidR="00406B7E" w:rsidRDefault="00406B7E" w:rsidP="00FE52E7">
      <w:pPr>
        <w:pStyle w:val="CommentText"/>
      </w:pPr>
      <w:r>
        <w:rPr>
          <w:rStyle w:val="CommentReference"/>
        </w:rPr>
        <w:annotationRef/>
      </w:r>
      <w:r>
        <w:t>Why do we subsample? Just a speed up? Is it like have low frame rates in a game?</w:t>
      </w:r>
    </w:p>
  </w:comment>
  <w:comment w:id="212" w:author="Pyrcz, Michael" w:date="2023-09-16T09:58:00Z" w:initials="PM">
    <w:p w14:paraId="7CD2D707" w14:textId="77777777" w:rsidR="00406B7E" w:rsidRDefault="00406B7E" w:rsidP="007B1A61">
      <w:pPr>
        <w:pStyle w:val="CommentText"/>
      </w:pPr>
      <w:r>
        <w:rPr>
          <w:rStyle w:val="CommentReference"/>
        </w:rPr>
        <w:annotationRef/>
      </w:r>
      <w:r>
        <w:t>Hard to support. I think we should soften the statement.</w:t>
      </w:r>
    </w:p>
  </w:comment>
  <w:comment w:id="220" w:author="Pyrcz, Michael" w:date="2023-09-16T10:00:00Z" w:initials="PM">
    <w:p w14:paraId="138130C5" w14:textId="77777777" w:rsidR="00406B7E" w:rsidRDefault="00406B7E" w:rsidP="002B08A8">
      <w:pPr>
        <w:pStyle w:val="CommentText"/>
      </w:pPr>
      <w:r>
        <w:rPr>
          <w:rStyle w:val="CommentReference"/>
        </w:rPr>
        <w:annotationRef/>
      </w:r>
      <w:r>
        <w:t>no indent. Equation is part of the paragraph. Of course this may be due to formatting issues.</w:t>
      </w:r>
    </w:p>
  </w:comment>
  <w:comment w:id="225" w:author="Pyrcz, Michael" w:date="2023-09-16T10:04:00Z" w:initials="PM">
    <w:p w14:paraId="3817D7DB" w14:textId="77777777" w:rsidR="00E50CF7" w:rsidRDefault="00E50CF7" w:rsidP="00BA604A">
      <w:pPr>
        <w:pStyle w:val="CommentText"/>
      </w:pPr>
      <w:r>
        <w:rPr>
          <w:rStyle w:val="CommentReference"/>
        </w:rPr>
        <w:annotationRef/>
      </w:r>
      <w:r>
        <w:t>We already said validation. Confirming did we train - validate - test? Would be good to state the overall scheme.</w:t>
      </w:r>
    </w:p>
  </w:comment>
  <w:comment w:id="256" w:author="Pyrcz, Michael" w:date="2023-09-16T10:13:00Z" w:initials="PM">
    <w:p w14:paraId="436637BF" w14:textId="77777777" w:rsidR="00852F4B" w:rsidRDefault="00852F4B" w:rsidP="000135DD">
      <w:pPr>
        <w:pStyle w:val="CommentText"/>
      </w:pPr>
      <w:r>
        <w:rPr>
          <w:rStyle w:val="CommentReference"/>
        </w:rPr>
        <w:annotationRef/>
      </w:r>
      <w:r>
        <w:t>Lots of repeat. Can we consolidate these topics from results and discussion?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FDCB9D" w15:done="0"/>
  <w15:commentEx w15:paraId="411831F0" w15:done="0"/>
  <w15:commentEx w15:paraId="4DD998D3" w15:done="0"/>
  <w15:commentEx w15:paraId="6230CD17" w15:done="0"/>
  <w15:commentEx w15:paraId="3747B923" w15:done="0"/>
  <w15:commentEx w15:paraId="311475A1" w15:done="0"/>
  <w15:commentEx w15:paraId="3DE0F3E9" w15:done="0"/>
  <w15:commentEx w15:paraId="550FDF24" w15:done="0"/>
  <w15:commentEx w15:paraId="68C9DF67" w15:done="0"/>
  <w15:commentEx w15:paraId="1F5753BC" w15:done="0"/>
  <w15:commentEx w15:paraId="1ED4EF36" w15:done="0"/>
  <w15:commentEx w15:paraId="5B14AEB6" w15:done="0"/>
  <w15:commentEx w15:paraId="2560BAA8" w15:done="0"/>
  <w15:commentEx w15:paraId="6A5C2F6D" w15:done="0"/>
  <w15:commentEx w15:paraId="69AAE5DF" w15:done="0"/>
  <w15:commentEx w15:paraId="7B13C74F" w15:done="0"/>
  <w15:commentEx w15:paraId="406EF6F2" w15:done="0"/>
  <w15:commentEx w15:paraId="130B5FA8" w15:done="0"/>
  <w15:commentEx w15:paraId="5D96A8A5" w15:done="0"/>
  <w15:commentEx w15:paraId="0233C43D" w15:done="0"/>
  <w15:commentEx w15:paraId="2B613D70" w15:done="0"/>
  <w15:commentEx w15:paraId="1925CB55" w15:done="0"/>
  <w15:commentEx w15:paraId="5DD86F97" w15:done="0"/>
  <w15:commentEx w15:paraId="05DDB47F" w15:done="0"/>
  <w15:commentEx w15:paraId="1FCD44FA" w15:done="0"/>
  <w15:commentEx w15:paraId="5997D885" w15:done="0"/>
  <w15:commentEx w15:paraId="17EB0401" w15:done="0"/>
  <w15:commentEx w15:paraId="1C42B718" w15:done="0"/>
  <w15:commentEx w15:paraId="78CAA598" w15:done="0"/>
  <w15:commentEx w15:paraId="0B2250FE" w15:done="0"/>
  <w15:commentEx w15:paraId="297257D6" w15:done="0"/>
  <w15:commentEx w15:paraId="4FDE1D85" w15:done="0"/>
  <w15:commentEx w15:paraId="32B20B58" w15:done="0"/>
  <w15:commentEx w15:paraId="52CFF8E0" w15:done="0"/>
  <w15:commentEx w15:paraId="76C93C1E" w15:done="0"/>
  <w15:commentEx w15:paraId="5A70BA8C" w15:done="0"/>
  <w15:commentEx w15:paraId="6B792B18" w15:done="0"/>
  <w15:commentEx w15:paraId="0E2955C5" w15:done="0"/>
  <w15:commentEx w15:paraId="504BCB0E" w15:done="0"/>
  <w15:commentEx w15:paraId="7CD2D707" w15:done="0"/>
  <w15:commentEx w15:paraId="138130C5" w15:done="0"/>
  <w15:commentEx w15:paraId="3817D7DB" w15:done="0"/>
  <w15:commentEx w15:paraId="436637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AFE8F1" w16cex:dateUtc="2023-09-16T13:42:00Z"/>
  <w16cex:commentExtensible w16cex:durableId="28AFE942" w16cex:dateUtc="2023-09-16T13:43:00Z"/>
  <w16cex:commentExtensible w16cex:durableId="28AFE965" w16cex:dateUtc="2023-09-16T13:44:00Z"/>
  <w16cex:commentExtensible w16cex:durableId="28AFEA66" w16cex:dateUtc="2023-09-16T13:48:00Z"/>
  <w16cex:commentExtensible w16cex:durableId="28AFE8B0" w16cex:dateUtc="2023-09-16T13:41:00Z"/>
  <w16cex:commentExtensible w16cex:durableId="28AFEBA9" w16cex:dateUtc="2023-09-16T13:54:00Z"/>
  <w16cex:commentExtensible w16cex:durableId="28AFEC76" w16cex:dateUtc="2023-09-16T13:57:00Z"/>
  <w16cex:commentExtensible w16cex:durableId="28AFECB1" w16cex:dateUtc="2023-09-16T13:58:00Z"/>
  <w16cex:commentExtensible w16cex:durableId="28AFECDE" w16cex:dateUtc="2023-09-16T13:59:00Z"/>
  <w16cex:commentExtensible w16cex:durableId="28AFEE4E" w16cex:dateUtc="2023-09-16T14:05:00Z"/>
  <w16cex:commentExtensible w16cex:durableId="28AFEEC5" w16cex:dateUtc="2023-09-16T14:07:00Z"/>
  <w16cex:commentExtensible w16cex:durableId="28AFEEDF" w16cex:dateUtc="2023-09-16T14:07:00Z"/>
  <w16cex:commentExtensible w16cex:durableId="28AFEF21" w16cex:dateUtc="2023-09-16T14:08:00Z"/>
  <w16cex:commentExtensible w16cex:durableId="28AFEF3A" w16cex:dateUtc="2023-09-16T14:09:00Z"/>
  <w16cex:commentExtensible w16cex:durableId="28AFEF60" w16cex:dateUtc="2023-09-16T14:09:00Z"/>
  <w16cex:commentExtensible w16cex:durableId="28AFEF8B" w16cex:dateUtc="2023-09-16T14:10:00Z"/>
  <w16cex:commentExtensible w16cex:durableId="28AFF08A" w16cex:dateUtc="2023-09-16T14:14:00Z"/>
  <w16cex:commentExtensible w16cex:durableId="28AFF0DF" w16cex:dateUtc="2023-09-16T14:16:00Z"/>
  <w16cex:commentExtensible w16cex:durableId="28AFF137" w16cex:dateUtc="2023-09-16T14:17:00Z"/>
  <w16cex:commentExtensible w16cex:durableId="28AFF27F" w16cex:dateUtc="2023-09-16T14:23:00Z"/>
  <w16cex:commentExtensible w16cex:durableId="28AFF319" w16cex:dateUtc="2023-09-16T14:25:00Z"/>
  <w16cex:commentExtensible w16cex:durableId="28AFF38B" w16cex:dateUtc="2023-09-16T14:27:00Z"/>
  <w16cex:commentExtensible w16cex:durableId="28AFF496" w16cex:dateUtc="2023-09-16T14:32:00Z"/>
  <w16cex:commentExtensible w16cex:durableId="28AFF43A" w16cex:dateUtc="2023-09-16T14:30:00Z"/>
  <w16cex:commentExtensible w16cex:durableId="28AFF4D8" w16cex:dateUtc="2023-09-16T14:33:00Z"/>
  <w16cex:commentExtensible w16cex:durableId="28AFF514" w16cex:dateUtc="2023-09-16T14:34:00Z"/>
  <w16cex:commentExtensible w16cex:durableId="28AFF528" w16cex:dateUtc="2023-09-16T14:34:00Z"/>
  <w16cex:commentExtensible w16cex:durableId="28AFF5BF" w16cex:dateUtc="2023-09-16T14:37:00Z"/>
  <w16cex:commentExtensible w16cex:durableId="28AFF65C" w16cex:dateUtc="2023-09-16T14:39:00Z"/>
  <w16cex:commentExtensible w16cex:durableId="28AFF6BC" w16cex:dateUtc="2023-09-16T14:41:00Z"/>
  <w16cex:commentExtensible w16cex:durableId="28AFF757" w16cex:dateUtc="2023-09-16T14:43:00Z"/>
  <w16cex:commentExtensible w16cex:durableId="28AFF7C9" w16cex:dateUtc="2023-09-16T14:45:00Z"/>
  <w16cex:commentExtensible w16cex:durableId="28AFF7E7" w16cex:dateUtc="2023-09-16T14:46:00Z"/>
  <w16cex:commentExtensible w16cex:durableId="28AFF825" w16cex:dateUtc="2023-09-16T14:47:00Z"/>
  <w16cex:commentExtensible w16cex:durableId="28AFF900" w16cex:dateUtc="2023-09-16T14:50:00Z"/>
  <w16cex:commentExtensible w16cex:durableId="28AFF8CC" w16cex:dateUtc="2023-09-16T14:50:00Z"/>
  <w16cex:commentExtensible w16cex:durableId="28AFFA01" w16cex:dateUtc="2023-09-16T14:55:00Z"/>
  <w16cex:commentExtensible w16cex:durableId="28AFFA3A" w16cex:dateUtc="2023-09-16T14:56:00Z"/>
  <w16cex:commentExtensible w16cex:durableId="28AFFA82" w16cex:dateUtc="2023-09-16T14:57:00Z"/>
  <w16cex:commentExtensible w16cex:durableId="28AFFAC1" w16cex:dateUtc="2023-09-16T14:58:00Z"/>
  <w16cex:commentExtensible w16cex:durableId="28AFFB2F" w16cex:dateUtc="2023-09-16T15:00:00Z"/>
  <w16cex:commentExtensible w16cex:durableId="28AFFC1B" w16cex:dateUtc="2023-09-16T15:04:00Z"/>
  <w16cex:commentExtensible w16cex:durableId="28AFFE45" w16cex:dateUtc="2023-09-16T15:1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FDCB9D" w16cid:durableId="28AFE8F1"/>
  <w16cid:commentId w16cid:paraId="411831F0" w16cid:durableId="28AFE942"/>
  <w16cid:commentId w16cid:paraId="4DD998D3" w16cid:durableId="28AFE965"/>
  <w16cid:commentId w16cid:paraId="6230CD17" w16cid:durableId="28AFEA66"/>
  <w16cid:commentId w16cid:paraId="3747B923" w16cid:durableId="28AFE8B0"/>
  <w16cid:commentId w16cid:paraId="311475A1" w16cid:durableId="28AFEBA9"/>
  <w16cid:commentId w16cid:paraId="3DE0F3E9" w16cid:durableId="28AFEC76"/>
  <w16cid:commentId w16cid:paraId="550FDF24" w16cid:durableId="28AFECB1"/>
  <w16cid:commentId w16cid:paraId="68C9DF67" w16cid:durableId="28AFECDE"/>
  <w16cid:commentId w16cid:paraId="1F5753BC" w16cid:durableId="28AFEE4E"/>
  <w16cid:commentId w16cid:paraId="1ED4EF36" w16cid:durableId="28AFEEC5"/>
  <w16cid:commentId w16cid:paraId="5B14AEB6" w16cid:durableId="28AFEEDF"/>
  <w16cid:commentId w16cid:paraId="2560BAA8" w16cid:durableId="28AFEF21"/>
  <w16cid:commentId w16cid:paraId="6A5C2F6D" w16cid:durableId="28AFEF3A"/>
  <w16cid:commentId w16cid:paraId="69AAE5DF" w16cid:durableId="28AFEF60"/>
  <w16cid:commentId w16cid:paraId="7B13C74F" w16cid:durableId="28AFEF8B"/>
  <w16cid:commentId w16cid:paraId="406EF6F2" w16cid:durableId="28AFF08A"/>
  <w16cid:commentId w16cid:paraId="130B5FA8" w16cid:durableId="28AFF0DF"/>
  <w16cid:commentId w16cid:paraId="5D96A8A5" w16cid:durableId="28AFF137"/>
  <w16cid:commentId w16cid:paraId="0233C43D" w16cid:durableId="28AFF27F"/>
  <w16cid:commentId w16cid:paraId="2B613D70" w16cid:durableId="28AFF319"/>
  <w16cid:commentId w16cid:paraId="1925CB55" w16cid:durableId="28AFF38B"/>
  <w16cid:commentId w16cid:paraId="5DD86F97" w16cid:durableId="28AFF496"/>
  <w16cid:commentId w16cid:paraId="05DDB47F" w16cid:durableId="28AFF43A"/>
  <w16cid:commentId w16cid:paraId="1FCD44FA" w16cid:durableId="28AFF4D8"/>
  <w16cid:commentId w16cid:paraId="5997D885" w16cid:durableId="28AFF514"/>
  <w16cid:commentId w16cid:paraId="17EB0401" w16cid:durableId="28AFF528"/>
  <w16cid:commentId w16cid:paraId="1C42B718" w16cid:durableId="28AFF5BF"/>
  <w16cid:commentId w16cid:paraId="78CAA598" w16cid:durableId="28AFF65C"/>
  <w16cid:commentId w16cid:paraId="0B2250FE" w16cid:durableId="28AFF6BC"/>
  <w16cid:commentId w16cid:paraId="297257D6" w16cid:durableId="28AFF757"/>
  <w16cid:commentId w16cid:paraId="4FDE1D85" w16cid:durableId="28AFF7C9"/>
  <w16cid:commentId w16cid:paraId="32B20B58" w16cid:durableId="28AFF7E7"/>
  <w16cid:commentId w16cid:paraId="52CFF8E0" w16cid:durableId="28AFF825"/>
  <w16cid:commentId w16cid:paraId="76C93C1E" w16cid:durableId="28AFF900"/>
  <w16cid:commentId w16cid:paraId="5A70BA8C" w16cid:durableId="28AFF8CC"/>
  <w16cid:commentId w16cid:paraId="6B792B18" w16cid:durableId="28AFFA01"/>
  <w16cid:commentId w16cid:paraId="0E2955C5" w16cid:durableId="28AFFA3A"/>
  <w16cid:commentId w16cid:paraId="504BCB0E" w16cid:durableId="28AFFA82"/>
  <w16cid:commentId w16cid:paraId="7CD2D707" w16cid:durableId="28AFFAC1"/>
  <w16cid:commentId w16cid:paraId="138130C5" w16cid:durableId="28AFFB2F"/>
  <w16cid:commentId w16cid:paraId="3817D7DB" w16cid:durableId="28AFFC1B"/>
  <w16cid:commentId w16cid:paraId="436637BF" w16cid:durableId="28AFFE4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A14396" w14:textId="77777777" w:rsidR="00BE2784" w:rsidRDefault="00BE2784">
      <w:r>
        <w:separator/>
      </w:r>
    </w:p>
  </w:endnote>
  <w:endnote w:type="continuationSeparator" w:id="0">
    <w:p w14:paraId="6A769BD9" w14:textId="77777777" w:rsidR="00BE2784" w:rsidRDefault="00BE2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Adobe Jenson Pro">
    <w:altName w:val="Cambria"/>
    <w:charset w:val="00"/>
    <w:family w:val="roman"/>
    <w:pitch w:val="variable"/>
  </w:font>
  <w:font w:name="Kepler Std Ext Subh">
    <w:altName w:val="Cambria"/>
    <w:charset w:val="00"/>
    <w:family w:val="roman"/>
    <w:pitch w:val="variable"/>
  </w:font>
  <w:font w:name="Meiryo UI">
    <w:altName w:val="Meiryo UI"/>
    <w:charset w:val="80"/>
    <w:family w:val="swiss"/>
    <w:pitch w:val="variable"/>
    <w:sig w:usb0="E00002FF" w:usb1="6AC7FFFF" w:usb2="08000012" w:usb3="00000000" w:csb0="0002009F" w:csb1="00000000"/>
  </w:font>
  <w:font w:name="Palatino Linotype">
    <w:panose1 w:val="02040502050505030304"/>
    <w:charset w:val="00"/>
    <w:family w:val="roman"/>
    <w:pitch w:val="variable"/>
    <w:sig w:usb0="E0000287" w:usb1="40000013" w:usb2="00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F9AF8" w14:textId="77777777" w:rsidR="0096722D" w:rsidRDefault="00BE2784">
    <w:pPr>
      <w:pStyle w:val="BodyText"/>
      <w:spacing w:before="0" w:line="14" w:lineRule="auto"/>
      <w:ind w:left="0"/>
    </w:pPr>
    <w:r>
      <w:rPr>
        <w:noProof/>
      </w:rPr>
      <mc:AlternateContent>
        <mc:Choice Requires="wps">
          <w:drawing>
            <wp:anchor distT="0" distB="0" distL="0" distR="0" simplePos="0" relativeHeight="486574080" behindDoc="1" locked="0" layoutInCell="1" allowOverlap="1" wp14:anchorId="68E9D2D2" wp14:editId="6D49A3FE">
              <wp:simplePos x="0" y="0"/>
              <wp:positionH relativeFrom="page">
                <wp:posOffset>3784841</wp:posOffset>
              </wp:positionH>
              <wp:positionV relativeFrom="page">
                <wp:posOffset>9415984</wp:posOffset>
              </wp:positionV>
              <wp:extent cx="21590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52400"/>
                      </a:xfrm>
                      <a:prstGeom prst="rect">
                        <a:avLst/>
                      </a:prstGeom>
                    </wps:spPr>
                    <wps:txbx>
                      <w:txbxContent>
                        <w:p w14:paraId="1804A9AB" w14:textId="77777777" w:rsidR="0096722D" w:rsidRDefault="00BE2784">
                          <w:pPr>
                            <w:pStyle w:val="BodyText"/>
                            <w:spacing w:before="0" w:line="213"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w14:anchorId="68E9D2D2" id="_x0000_t202" coordsize="21600,21600" o:spt="202" path="m,l,21600r21600,l21600,xe">
              <v:stroke joinstyle="miter"/>
              <v:path gradientshapeok="t" o:connecttype="rect"/>
            </v:shapetype>
            <v:shape id="Textbox 1" o:spid="_x0000_s1039" type="#_x0000_t202" style="position:absolute;margin-left:298pt;margin-top:741.4pt;width:17pt;height:12pt;z-index:-167424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" filled="f" stroked="f">
              <v:textbox inset="0,0,0,0">
                <w:txbxContent>
                  <w:p w14:paraId="1804A9AB" w14:textId="77777777" w:rsidR="0096722D" w:rsidRDefault="00BE2784">
                    <w:pPr>
                      <w:pStyle w:val="BodyText"/>
                      <w:spacing w:before="0" w:line="213"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081384" w14:textId="77777777" w:rsidR="00BE2784" w:rsidRDefault="00BE2784">
      <w:r>
        <w:separator/>
      </w:r>
    </w:p>
  </w:footnote>
  <w:footnote w:type="continuationSeparator" w:id="0">
    <w:p w14:paraId="23BCF744" w14:textId="77777777" w:rsidR="00BE2784" w:rsidRDefault="00BE27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440456B"/>
    <w:multiLevelType w:val="hybridMultilevel"/>
    <w:tmpl w:val="CC78C5A6"/>
    <w:lvl w:ilvl="0" w:tplc="036EEE50">
      <w:start w:val="1"/>
      <w:numFmt w:val="decimal"/>
      <w:lvlText w:val="%1"/>
      <w:lvlJc w:val="left"/>
      <w:pPr>
        <w:ind w:left="2910" w:hanging="1697"/>
        <w:jc w:val="left"/>
      </w:pPr>
      <w:rPr>
        <w:rFonts w:hint="default"/>
        <w:spacing w:val="0"/>
        <w:w w:val="115"/>
        <w:lang w:val="en-US" w:eastAsia="en-US" w:bidi="ar-SA"/>
      </w:rPr>
    </w:lvl>
    <w:lvl w:ilvl="1" w:tplc="0B0E73C8">
      <w:numFmt w:val="bullet"/>
      <w:lvlText w:val="•"/>
      <w:lvlJc w:val="left"/>
      <w:pPr>
        <w:ind w:left="3632" w:hanging="1697"/>
      </w:pPr>
      <w:rPr>
        <w:rFonts w:hint="default"/>
        <w:lang w:val="en-US" w:eastAsia="en-US" w:bidi="ar-SA"/>
      </w:rPr>
    </w:lvl>
    <w:lvl w:ilvl="2" w:tplc="39B41222">
      <w:numFmt w:val="bullet"/>
      <w:lvlText w:val="•"/>
      <w:lvlJc w:val="left"/>
      <w:pPr>
        <w:ind w:left="4344" w:hanging="1697"/>
      </w:pPr>
      <w:rPr>
        <w:rFonts w:hint="default"/>
        <w:lang w:val="en-US" w:eastAsia="en-US" w:bidi="ar-SA"/>
      </w:rPr>
    </w:lvl>
    <w:lvl w:ilvl="3" w:tplc="EA14B9E8">
      <w:numFmt w:val="bullet"/>
      <w:lvlText w:val="•"/>
      <w:lvlJc w:val="left"/>
      <w:pPr>
        <w:ind w:left="5056" w:hanging="1697"/>
      </w:pPr>
      <w:rPr>
        <w:rFonts w:hint="default"/>
        <w:lang w:val="en-US" w:eastAsia="en-US" w:bidi="ar-SA"/>
      </w:rPr>
    </w:lvl>
    <w:lvl w:ilvl="4" w:tplc="8BE2FCCC">
      <w:numFmt w:val="bullet"/>
      <w:lvlText w:val="•"/>
      <w:lvlJc w:val="left"/>
      <w:pPr>
        <w:ind w:left="5768" w:hanging="1697"/>
      </w:pPr>
      <w:rPr>
        <w:rFonts w:hint="default"/>
        <w:lang w:val="en-US" w:eastAsia="en-US" w:bidi="ar-SA"/>
      </w:rPr>
    </w:lvl>
    <w:lvl w:ilvl="5" w:tplc="C3AAE138">
      <w:numFmt w:val="bullet"/>
      <w:lvlText w:val="•"/>
      <w:lvlJc w:val="left"/>
      <w:pPr>
        <w:ind w:left="6480" w:hanging="1697"/>
      </w:pPr>
      <w:rPr>
        <w:rFonts w:hint="default"/>
        <w:lang w:val="en-US" w:eastAsia="en-US" w:bidi="ar-SA"/>
      </w:rPr>
    </w:lvl>
    <w:lvl w:ilvl="6" w:tplc="B9BCD3FE">
      <w:numFmt w:val="bullet"/>
      <w:lvlText w:val="•"/>
      <w:lvlJc w:val="left"/>
      <w:pPr>
        <w:ind w:left="7192" w:hanging="1697"/>
      </w:pPr>
      <w:rPr>
        <w:rFonts w:hint="default"/>
        <w:lang w:val="en-US" w:eastAsia="en-US" w:bidi="ar-SA"/>
      </w:rPr>
    </w:lvl>
    <w:lvl w:ilvl="7" w:tplc="571056CC">
      <w:numFmt w:val="bullet"/>
      <w:lvlText w:val="•"/>
      <w:lvlJc w:val="left"/>
      <w:pPr>
        <w:ind w:left="7904" w:hanging="1697"/>
      </w:pPr>
      <w:rPr>
        <w:rFonts w:hint="default"/>
        <w:lang w:val="en-US" w:eastAsia="en-US" w:bidi="ar-SA"/>
      </w:rPr>
    </w:lvl>
    <w:lvl w:ilvl="8" w:tplc="6690F7BE">
      <w:numFmt w:val="bullet"/>
      <w:lvlText w:val="•"/>
      <w:lvlJc w:val="left"/>
      <w:pPr>
        <w:ind w:left="8616" w:hanging="1697"/>
      </w:pPr>
      <w:rPr>
        <w:rFonts w:hint="default"/>
        <w:lang w:val="en-US" w:eastAsia="en-US" w:bidi="ar-SA"/>
      </w:rPr>
    </w:lvl>
  </w:abstractNum>
  <w:num w:numId="1" w16cid:durableId="93979693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yrcz, Michael">
    <w15:presenceInfo w15:providerId="AD" w15:userId="S::mpyrcz@austin.utexas.edu::0efd8a38-3f8e-46fd-9886-7800c0196e8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trackRevisions/>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96722D"/>
    <w:rsid w:val="00083CFE"/>
    <w:rsid w:val="00406B7E"/>
    <w:rsid w:val="0059430F"/>
    <w:rsid w:val="006D401A"/>
    <w:rsid w:val="00703D7E"/>
    <w:rsid w:val="00852F4B"/>
    <w:rsid w:val="00860D45"/>
    <w:rsid w:val="0096722D"/>
    <w:rsid w:val="00B7787D"/>
    <w:rsid w:val="00BE2784"/>
    <w:rsid w:val="00BE57CA"/>
    <w:rsid w:val="00CC3F49"/>
    <w:rsid w:val="00CD3F2E"/>
    <w:rsid w:val="00D825A8"/>
    <w:rsid w:val="00E4162A"/>
    <w:rsid w:val="00E50CF7"/>
    <w:rsid w:val="00EF3D55"/>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51EB9A"/>
  <w15:docId w15:val="{5603CABE-0DB1-46AD-99B3-3CF311523C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spacing w:before="171"/>
      <w:ind w:left="154"/>
      <w:outlineLvl w:val="0"/>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171"/>
      <w:ind w:left="154"/>
    </w:pPr>
    <w:rPr>
      <w:sz w:val="20"/>
      <w:szCs w:val="20"/>
    </w:rPr>
  </w:style>
  <w:style w:type="paragraph" w:styleId="ListParagraph">
    <w:name w:val="List Paragraph"/>
    <w:basedOn w:val="Normal"/>
    <w:uiPriority w:val="1"/>
    <w:qFormat/>
    <w:pPr>
      <w:spacing w:line="286" w:lineRule="exact"/>
      <w:ind w:left="2910" w:hanging="1697"/>
    </w:pPr>
  </w:style>
  <w:style w:type="paragraph" w:customStyle="1" w:styleId="TableParagraph">
    <w:name w:val="Table Paragraph"/>
    <w:basedOn w:val="Normal"/>
    <w:uiPriority w:val="1"/>
    <w:qFormat/>
  </w:style>
  <w:style w:type="paragraph" w:styleId="Revision">
    <w:name w:val="Revision"/>
    <w:hidden/>
    <w:uiPriority w:val="99"/>
    <w:semiHidden/>
    <w:rsid w:val="006D401A"/>
    <w:pPr>
      <w:widowControl/>
      <w:autoSpaceDE/>
      <w:autoSpaceDN/>
    </w:pPr>
    <w:rPr>
      <w:rFonts w:ascii="Georgia" w:eastAsia="Georgia" w:hAnsi="Georgia" w:cs="Georgia"/>
    </w:rPr>
  </w:style>
  <w:style w:type="character" w:styleId="CommentReference">
    <w:name w:val="annotation reference"/>
    <w:basedOn w:val="DefaultParagraphFont"/>
    <w:uiPriority w:val="99"/>
    <w:semiHidden/>
    <w:unhideWhenUsed/>
    <w:rsid w:val="00BE57CA"/>
    <w:rPr>
      <w:sz w:val="16"/>
      <w:szCs w:val="16"/>
    </w:rPr>
  </w:style>
  <w:style w:type="paragraph" w:styleId="CommentText">
    <w:name w:val="annotation text"/>
    <w:basedOn w:val="Normal"/>
    <w:link w:val="CommentTextChar"/>
    <w:uiPriority w:val="99"/>
    <w:unhideWhenUsed/>
    <w:rsid w:val="00BE57CA"/>
    <w:rPr>
      <w:sz w:val="20"/>
      <w:szCs w:val="20"/>
    </w:rPr>
  </w:style>
  <w:style w:type="character" w:customStyle="1" w:styleId="CommentTextChar">
    <w:name w:val="Comment Text Char"/>
    <w:basedOn w:val="DefaultParagraphFont"/>
    <w:link w:val="CommentText"/>
    <w:uiPriority w:val="99"/>
    <w:rsid w:val="00BE57CA"/>
    <w:rPr>
      <w:rFonts w:ascii="Georgia" w:eastAsia="Georgia" w:hAnsi="Georgia" w:cs="Georgia"/>
      <w:sz w:val="20"/>
      <w:szCs w:val="20"/>
    </w:rPr>
  </w:style>
  <w:style w:type="paragraph" w:styleId="CommentSubject">
    <w:name w:val="annotation subject"/>
    <w:basedOn w:val="CommentText"/>
    <w:next w:val="CommentText"/>
    <w:link w:val="CommentSubjectChar"/>
    <w:uiPriority w:val="99"/>
    <w:semiHidden/>
    <w:unhideWhenUsed/>
    <w:rsid w:val="00BE57CA"/>
    <w:rPr>
      <w:b/>
      <w:bCs/>
    </w:rPr>
  </w:style>
  <w:style w:type="character" w:customStyle="1" w:styleId="CommentSubjectChar">
    <w:name w:val="Comment Subject Char"/>
    <w:basedOn w:val="CommentTextChar"/>
    <w:link w:val="CommentSubject"/>
    <w:uiPriority w:val="99"/>
    <w:semiHidden/>
    <w:rsid w:val="00BE57CA"/>
    <w:rPr>
      <w:rFonts w:ascii="Georgia" w:eastAsia="Georgia" w:hAnsi="Georgia" w:cs="Georgia"/>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microsoft.com/office/2018/08/relationships/commentsExtensible" Target="commentsExtensible.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hyperlink" Target="https://proceedings.neurips.cc/paper_files/paper/2015/file/07563a3fe3bbe7e3ba84431ad9d055af-Paper.pdf" TargetMode="External"/><Relationship Id="rId21" Type="http://schemas.openxmlformats.org/officeDocument/2006/relationships/image" Target="media/image7.jpe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15.png"/><Relationship Id="rId41" Type="http://schemas.openxmlformats.org/officeDocument/2006/relationships/hyperlink" Target="https://doi.org/10.5281/zenodo.7702128"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hyperlink" Target="https://proceedings.neurips.cc/paper_files/paper/2015/file/07563a3fe3bbe7e3ba84431ad9d055af-Paper.pdf" TargetMode="External"/><Relationship Id="rId5" Type="http://schemas.openxmlformats.org/officeDocument/2006/relationships/webSettings" Target="webSettings.xml"/><Relationship Id="rId15" Type="http://schemas.openxmlformats.org/officeDocument/2006/relationships/hyperlink" Target="http://www.co2crc.com.au/about/co2crc" TargetMode="Externa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10" Type="http://schemas.openxmlformats.org/officeDocument/2006/relationships/comments" Target="comments.xml"/><Relationship Id="rId19" Type="http://schemas.openxmlformats.org/officeDocument/2006/relationships/image" Target="media/image5.jpe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jpeg"/><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microsoft.com/office/2011/relationships/people" Target="people.xml"/><Relationship Id="rId8" Type="http://schemas.openxmlformats.org/officeDocument/2006/relationships/hyperlink" Target="mailto:misaelmorales@utexas.edu"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yperlink" Target="https://doi.org/10.1016%2Fj.jcp.2019.05.02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F1915A-2116-49C8-829D-26BF95E73D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1</Pages>
  <Words>45696</Words>
  <Characters>26047</Characters>
  <Application>Microsoft Office Word</Application>
  <DocSecurity>0</DocSecurity>
  <Lines>217</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Pyrcz, Michael</cp:lastModifiedBy>
  <cp:revision>5</cp:revision>
  <dcterms:created xsi:type="dcterms:W3CDTF">2023-09-15T05:09:00Z</dcterms:created>
  <dcterms:modified xsi:type="dcterms:W3CDTF">2023-09-16T15:20:00Z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2023-09-15T00:00:00Z</vt:filetime>
  </property>
  <property fmtid="{D5CDD505-2E9C-101B-9397-08002B2CF9AE}" pid="3" name="Creator">
    <vt:lpwstr>LaTeX with hyperref</vt:lpwstr>
  </property>
  <property fmtid="{D5CDD505-2E9C-101B-9397-08002B2CF9AE}" pid="4" name="LastSaved">
    <vt:filetime>2023-09-15T00:00:00Z</vt:filetime>
  </property>
  <property fmtid="{D5CDD505-2E9C-101B-9397-08002B2CF9AE}" pid="5" name="PTEX.Fullbanner">
    <vt:lpwstr>This is pdfTeX, Version 3.141592653-2.6-1.40.24 (TeX Live 2022) kpathsea version 6.3.4</vt:lpwstr>
  </property>
  <property fmtid="{D5CDD505-2E9C-101B-9397-08002B2CF9AE}" pid="6" name="Producer">
    <vt:lpwstr>pdfTeX-1.40.24</vt:lpwstr>
  </property>
</Properties>
</file>